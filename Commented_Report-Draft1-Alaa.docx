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Start w:id="3" w:name="_GoBack"/>
            <w:bookmarkEnd w:id="0"/>
            <w:bookmarkEnd w:id="3"/>
            <w:r w:rsidRPr="00C01B29">
              <w:rPr>
                <w:noProof/>
              </w:rPr>
              <w:drawing>
                <wp:anchor distT="0" distB="0" distL="114300" distR="114300" simplePos="0" relativeHeight="251658255"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0"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3657A5" w:rsidRPr="009B3B29" w:rsidRDefault="003657A5" w:rsidP="00632771">
                                  <w:pPr>
                                    <w:rPr>
                                      <w:b/>
                                      <w:bCs/>
                                      <w:spacing w:val="4"/>
                                      <w:sz w:val="28"/>
                                      <w:szCs w:val="28"/>
                                    </w:rPr>
                                  </w:pPr>
                                  <w:r w:rsidRPr="009B3B29">
                                    <w:rPr>
                                      <w:b/>
                                      <w:bCs/>
                                      <w:spacing w:val="4"/>
                                      <w:sz w:val="28"/>
                                      <w:szCs w:val="28"/>
                                    </w:rPr>
                                    <w:t>College of Engineering</w:t>
                                  </w:r>
                                </w:p>
                                <w:p w14:paraId="5B9F2E7F" w14:textId="77777777" w:rsidR="003657A5" w:rsidRPr="009B3B29" w:rsidRDefault="003657A5"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3657A5" w:rsidRPr="009B3B29" w:rsidRDefault="003657A5" w:rsidP="00632771">
                            <w:pPr>
                              <w:rPr>
                                <w:b/>
                                <w:bCs/>
                                <w:spacing w:val="4"/>
                                <w:sz w:val="28"/>
                                <w:szCs w:val="28"/>
                              </w:rPr>
                            </w:pPr>
                            <w:r w:rsidRPr="009B3B29">
                              <w:rPr>
                                <w:b/>
                                <w:bCs/>
                                <w:spacing w:val="4"/>
                                <w:sz w:val="28"/>
                                <w:szCs w:val="28"/>
                              </w:rPr>
                              <w:t>College of Engineering</w:t>
                            </w:r>
                          </w:p>
                          <w:p w14:paraId="5B9F2E7F" w14:textId="77777777" w:rsidR="003657A5" w:rsidRPr="009B3B29" w:rsidRDefault="003657A5"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4" w:name="_Toc368128744"/>
      <w:bookmarkStart w:id="5" w:name="_Toc6700254"/>
      <w:bookmarkEnd w:id="1"/>
      <w:r>
        <w:rPr>
          <w:sz w:val="36"/>
          <w:szCs w:val="36"/>
        </w:rPr>
        <w:lastRenderedPageBreak/>
        <w:t>Declaration</w:t>
      </w:r>
      <w:bookmarkEnd w:id="4"/>
      <w:bookmarkEnd w:id="5"/>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6" w:name="_Toc6700255"/>
      <w:r w:rsidRPr="0020429D">
        <w:rPr>
          <w:sz w:val="36"/>
          <w:szCs w:val="36"/>
        </w:rPr>
        <w:t>Abstract</w:t>
      </w:r>
      <w:bookmarkEnd w:id="2"/>
      <w:bookmarkEnd w:id="6"/>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7" w:name="_Toc6700256"/>
      <w:r w:rsidRPr="003C75F6">
        <w:rPr>
          <w:sz w:val="36"/>
          <w:szCs w:val="36"/>
        </w:rPr>
        <w:t>Acknowledgment</w:t>
      </w:r>
      <w:bookmarkEnd w:id="7"/>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8"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9462127" w14:textId="40246A07" w:rsidR="00B748D9"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700254" w:history="1">
            <w:r w:rsidR="00B748D9" w:rsidRPr="00C87B59">
              <w:rPr>
                <w:rStyle w:val="Hyperlink"/>
                <w:noProof/>
              </w:rPr>
              <w:t>Declaration</w:t>
            </w:r>
            <w:r w:rsidR="00B748D9">
              <w:rPr>
                <w:noProof/>
                <w:webHidden/>
              </w:rPr>
              <w:tab/>
            </w:r>
            <w:r w:rsidR="00B748D9">
              <w:rPr>
                <w:noProof/>
                <w:webHidden/>
              </w:rPr>
              <w:fldChar w:fldCharType="begin"/>
            </w:r>
            <w:r w:rsidR="00B748D9">
              <w:rPr>
                <w:noProof/>
                <w:webHidden/>
              </w:rPr>
              <w:instrText xml:space="preserve"> PAGEREF _Toc6700254 \h </w:instrText>
            </w:r>
            <w:r w:rsidR="00B748D9">
              <w:rPr>
                <w:noProof/>
                <w:webHidden/>
              </w:rPr>
            </w:r>
            <w:r w:rsidR="00B748D9">
              <w:rPr>
                <w:noProof/>
                <w:webHidden/>
              </w:rPr>
              <w:fldChar w:fldCharType="separate"/>
            </w:r>
            <w:r w:rsidR="00B748D9">
              <w:rPr>
                <w:noProof/>
                <w:webHidden/>
              </w:rPr>
              <w:t>ii</w:t>
            </w:r>
            <w:r w:rsidR="00B748D9">
              <w:rPr>
                <w:noProof/>
                <w:webHidden/>
              </w:rPr>
              <w:fldChar w:fldCharType="end"/>
            </w:r>
          </w:hyperlink>
        </w:p>
        <w:p w14:paraId="32729921" w14:textId="16ACD4CC" w:rsidR="00B748D9" w:rsidRDefault="00D859B7">
          <w:pPr>
            <w:pStyle w:val="TOC1"/>
            <w:tabs>
              <w:tab w:val="right" w:leader="dot" w:pos="9016"/>
            </w:tabs>
            <w:rPr>
              <w:noProof/>
            </w:rPr>
          </w:pPr>
          <w:hyperlink w:anchor="_Toc6700255" w:history="1">
            <w:r w:rsidR="00B748D9" w:rsidRPr="00C87B59">
              <w:rPr>
                <w:rStyle w:val="Hyperlink"/>
                <w:noProof/>
              </w:rPr>
              <w:t>Abstract</w:t>
            </w:r>
            <w:r w:rsidR="00B748D9">
              <w:rPr>
                <w:noProof/>
                <w:webHidden/>
              </w:rPr>
              <w:tab/>
            </w:r>
            <w:r w:rsidR="00B748D9">
              <w:rPr>
                <w:noProof/>
                <w:webHidden/>
              </w:rPr>
              <w:fldChar w:fldCharType="begin"/>
            </w:r>
            <w:r w:rsidR="00B748D9">
              <w:rPr>
                <w:noProof/>
                <w:webHidden/>
              </w:rPr>
              <w:instrText xml:space="preserve"> PAGEREF _Toc6700255 \h </w:instrText>
            </w:r>
            <w:r w:rsidR="00B748D9">
              <w:rPr>
                <w:noProof/>
                <w:webHidden/>
              </w:rPr>
            </w:r>
            <w:r w:rsidR="00B748D9">
              <w:rPr>
                <w:noProof/>
                <w:webHidden/>
              </w:rPr>
              <w:fldChar w:fldCharType="separate"/>
            </w:r>
            <w:r w:rsidR="00B748D9">
              <w:rPr>
                <w:noProof/>
                <w:webHidden/>
              </w:rPr>
              <w:t>iii</w:t>
            </w:r>
            <w:r w:rsidR="00B748D9">
              <w:rPr>
                <w:noProof/>
                <w:webHidden/>
              </w:rPr>
              <w:fldChar w:fldCharType="end"/>
            </w:r>
          </w:hyperlink>
        </w:p>
        <w:p w14:paraId="71695729" w14:textId="23A76FD0" w:rsidR="00B748D9" w:rsidRDefault="00D859B7">
          <w:pPr>
            <w:pStyle w:val="TOC1"/>
            <w:tabs>
              <w:tab w:val="right" w:leader="dot" w:pos="9016"/>
            </w:tabs>
            <w:rPr>
              <w:noProof/>
            </w:rPr>
          </w:pPr>
          <w:hyperlink w:anchor="_Toc6700256" w:history="1">
            <w:r w:rsidR="00B748D9" w:rsidRPr="00C87B59">
              <w:rPr>
                <w:rStyle w:val="Hyperlink"/>
                <w:noProof/>
              </w:rPr>
              <w:t>Acknowledgment</w:t>
            </w:r>
            <w:r w:rsidR="00B748D9">
              <w:rPr>
                <w:noProof/>
                <w:webHidden/>
              </w:rPr>
              <w:tab/>
            </w:r>
            <w:r w:rsidR="00B748D9">
              <w:rPr>
                <w:noProof/>
                <w:webHidden/>
              </w:rPr>
              <w:fldChar w:fldCharType="begin"/>
            </w:r>
            <w:r w:rsidR="00B748D9">
              <w:rPr>
                <w:noProof/>
                <w:webHidden/>
              </w:rPr>
              <w:instrText xml:space="preserve"> PAGEREF _Toc6700256 \h </w:instrText>
            </w:r>
            <w:r w:rsidR="00B748D9">
              <w:rPr>
                <w:noProof/>
                <w:webHidden/>
              </w:rPr>
            </w:r>
            <w:r w:rsidR="00B748D9">
              <w:rPr>
                <w:noProof/>
                <w:webHidden/>
              </w:rPr>
              <w:fldChar w:fldCharType="separate"/>
            </w:r>
            <w:r w:rsidR="00B748D9">
              <w:rPr>
                <w:noProof/>
                <w:webHidden/>
              </w:rPr>
              <w:t>iv</w:t>
            </w:r>
            <w:r w:rsidR="00B748D9">
              <w:rPr>
                <w:noProof/>
                <w:webHidden/>
              </w:rPr>
              <w:fldChar w:fldCharType="end"/>
            </w:r>
          </w:hyperlink>
        </w:p>
        <w:p w14:paraId="7141A75E" w14:textId="02D84CCB" w:rsidR="00B748D9" w:rsidRDefault="00D859B7">
          <w:pPr>
            <w:pStyle w:val="TOC1"/>
            <w:tabs>
              <w:tab w:val="right" w:leader="dot" w:pos="9016"/>
            </w:tabs>
            <w:rPr>
              <w:noProof/>
            </w:rPr>
          </w:pPr>
          <w:hyperlink w:anchor="_Toc6700257" w:history="1">
            <w:r w:rsidR="00B748D9" w:rsidRPr="00C87B59">
              <w:rPr>
                <w:rStyle w:val="Hyperlink"/>
                <w:noProof/>
              </w:rPr>
              <w:t>List of Figures</w:t>
            </w:r>
            <w:r w:rsidR="00B748D9">
              <w:rPr>
                <w:noProof/>
                <w:webHidden/>
              </w:rPr>
              <w:tab/>
            </w:r>
            <w:r w:rsidR="00B748D9">
              <w:rPr>
                <w:noProof/>
                <w:webHidden/>
              </w:rPr>
              <w:fldChar w:fldCharType="begin"/>
            </w:r>
            <w:r w:rsidR="00B748D9">
              <w:rPr>
                <w:noProof/>
                <w:webHidden/>
              </w:rPr>
              <w:instrText xml:space="preserve"> PAGEREF _Toc6700257 \h </w:instrText>
            </w:r>
            <w:r w:rsidR="00B748D9">
              <w:rPr>
                <w:noProof/>
                <w:webHidden/>
              </w:rPr>
            </w:r>
            <w:r w:rsidR="00B748D9">
              <w:rPr>
                <w:noProof/>
                <w:webHidden/>
              </w:rPr>
              <w:fldChar w:fldCharType="separate"/>
            </w:r>
            <w:r w:rsidR="00B748D9">
              <w:rPr>
                <w:noProof/>
                <w:webHidden/>
              </w:rPr>
              <w:t>vi</w:t>
            </w:r>
            <w:r w:rsidR="00B748D9">
              <w:rPr>
                <w:noProof/>
                <w:webHidden/>
              </w:rPr>
              <w:fldChar w:fldCharType="end"/>
            </w:r>
          </w:hyperlink>
        </w:p>
        <w:p w14:paraId="7EBEBB81" w14:textId="52D66873" w:rsidR="00B748D9" w:rsidRDefault="00D859B7">
          <w:pPr>
            <w:pStyle w:val="TOC1"/>
            <w:tabs>
              <w:tab w:val="right" w:leader="dot" w:pos="9016"/>
            </w:tabs>
            <w:rPr>
              <w:noProof/>
            </w:rPr>
          </w:pPr>
          <w:hyperlink w:anchor="_Toc6700258" w:history="1">
            <w:r w:rsidR="00B748D9" w:rsidRPr="00C87B59">
              <w:rPr>
                <w:rStyle w:val="Hyperlink"/>
                <w:noProof/>
              </w:rPr>
              <w:t>List of Tables</w:t>
            </w:r>
            <w:r w:rsidR="00B748D9">
              <w:rPr>
                <w:noProof/>
                <w:webHidden/>
              </w:rPr>
              <w:tab/>
            </w:r>
            <w:r w:rsidR="00B748D9">
              <w:rPr>
                <w:noProof/>
                <w:webHidden/>
              </w:rPr>
              <w:fldChar w:fldCharType="begin"/>
            </w:r>
            <w:r w:rsidR="00B748D9">
              <w:rPr>
                <w:noProof/>
                <w:webHidden/>
              </w:rPr>
              <w:instrText xml:space="preserve"> PAGEREF _Toc6700258 \h </w:instrText>
            </w:r>
            <w:r w:rsidR="00B748D9">
              <w:rPr>
                <w:noProof/>
                <w:webHidden/>
              </w:rPr>
            </w:r>
            <w:r w:rsidR="00B748D9">
              <w:rPr>
                <w:noProof/>
                <w:webHidden/>
              </w:rPr>
              <w:fldChar w:fldCharType="separate"/>
            </w:r>
            <w:r w:rsidR="00B748D9">
              <w:rPr>
                <w:noProof/>
                <w:webHidden/>
              </w:rPr>
              <w:t>viii</w:t>
            </w:r>
            <w:r w:rsidR="00B748D9">
              <w:rPr>
                <w:noProof/>
                <w:webHidden/>
              </w:rPr>
              <w:fldChar w:fldCharType="end"/>
            </w:r>
          </w:hyperlink>
        </w:p>
        <w:p w14:paraId="762C3587" w14:textId="0F7A6A79" w:rsidR="00B748D9" w:rsidRDefault="00D859B7">
          <w:pPr>
            <w:pStyle w:val="TOC1"/>
            <w:tabs>
              <w:tab w:val="left" w:pos="440"/>
              <w:tab w:val="right" w:leader="dot" w:pos="9016"/>
            </w:tabs>
            <w:rPr>
              <w:noProof/>
            </w:rPr>
          </w:pPr>
          <w:hyperlink w:anchor="_Toc6700259" w:history="1">
            <w:r w:rsidR="00B748D9" w:rsidRPr="00C87B59">
              <w:rPr>
                <w:rStyle w:val="Hyperlink"/>
                <w:noProof/>
              </w:rPr>
              <w:t>1.</w:t>
            </w:r>
            <w:r w:rsidR="00B748D9">
              <w:rPr>
                <w:noProof/>
              </w:rPr>
              <w:tab/>
            </w:r>
            <w:r w:rsidR="00B748D9" w:rsidRPr="00C87B59">
              <w:rPr>
                <w:rStyle w:val="Hyperlink"/>
                <w:noProof/>
              </w:rPr>
              <w:t>Introduction and Motivation</w:t>
            </w:r>
            <w:r w:rsidR="00B748D9">
              <w:rPr>
                <w:noProof/>
                <w:webHidden/>
              </w:rPr>
              <w:tab/>
            </w:r>
            <w:r w:rsidR="00B748D9">
              <w:rPr>
                <w:noProof/>
                <w:webHidden/>
              </w:rPr>
              <w:fldChar w:fldCharType="begin"/>
            </w:r>
            <w:r w:rsidR="00B748D9">
              <w:rPr>
                <w:noProof/>
                <w:webHidden/>
              </w:rPr>
              <w:instrText xml:space="preserve"> PAGEREF _Toc6700259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90E6B04" w14:textId="3C3D1CBE" w:rsidR="00B748D9" w:rsidRDefault="00D859B7">
          <w:pPr>
            <w:pStyle w:val="TOC2"/>
            <w:tabs>
              <w:tab w:val="left" w:pos="880"/>
              <w:tab w:val="right" w:leader="dot" w:pos="9016"/>
            </w:tabs>
            <w:rPr>
              <w:noProof/>
            </w:rPr>
          </w:pPr>
          <w:hyperlink w:anchor="_Toc6700260" w:history="1">
            <w:r w:rsidR="00B748D9" w:rsidRPr="00C87B59">
              <w:rPr>
                <w:rStyle w:val="Hyperlink"/>
                <w:noProof/>
              </w:rPr>
              <w:t>1.1.</w:t>
            </w:r>
            <w:r w:rsidR="00B748D9">
              <w:rPr>
                <w:noProof/>
              </w:rPr>
              <w:tab/>
            </w:r>
            <w:r w:rsidR="00B748D9" w:rsidRPr="00C87B59">
              <w:rPr>
                <w:rStyle w:val="Hyperlink"/>
                <w:noProof/>
              </w:rPr>
              <w:t>Problem statement</w:t>
            </w:r>
            <w:r w:rsidR="00B748D9">
              <w:rPr>
                <w:noProof/>
                <w:webHidden/>
              </w:rPr>
              <w:tab/>
            </w:r>
            <w:r w:rsidR="00B748D9">
              <w:rPr>
                <w:noProof/>
                <w:webHidden/>
              </w:rPr>
              <w:fldChar w:fldCharType="begin"/>
            </w:r>
            <w:r w:rsidR="00B748D9">
              <w:rPr>
                <w:noProof/>
                <w:webHidden/>
              </w:rPr>
              <w:instrText xml:space="preserve"> PAGEREF _Toc6700260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592C2C61" w14:textId="25CC72E3" w:rsidR="00B748D9" w:rsidRDefault="00D859B7">
          <w:pPr>
            <w:pStyle w:val="TOC2"/>
            <w:tabs>
              <w:tab w:val="left" w:pos="880"/>
              <w:tab w:val="right" w:leader="dot" w:pos="9016"/>
            </w:tabs>
            <w:rPr>
              <w:noProof/>
            </w:rPr>
          </w:pPr>
          <w:hyperlink w:anchor="_Toc6700261" w:history="1">
            <w:r w:rsidR="00B748D9" w:rsidRPr="00C87B59">
              <w:rPr>
                <w:rStyle w:val="Hyperlink"/>
                <w:noProof/>
              </w:rPr>
              <w:t>1.2.</w:t>
            </w:r>
            <w:r w:rsidR="00B748D9">
              <w:rPr>
                <w:noProof/>
              </w:rPr>
              <w:tab/>
            </w:r>
            <w:r w:rsidR="00B748D9" w:rsidRPr="00C87B59">
              <w:rPr>
                <w:rStyle w:val="Hyperlink"/>
                <w:noProof/>
              </w:rPr>
              <w:t>Project significance</w:t>
            </w:r>
            <w:r w:rsidR="00B748D9">
              <w:rPr>
                <w:noProof/>
                <w:webHidden/>
              </w:rPr>
              <w:tab/>
            </w:r>
            <w:r w:rsidR="00B748D9">
              <w:rPr>
                <w:noProof/>
                <w:webHidden/>
              </w:rPr>
              <w:fldChar w:fldCharType="begin"/>
            </w:r>
            <w:r w:rsidR="00B748D9">
              <w:rPr>
                <w:noProof/>
                <w:webHidden/>
              </w:rPr>
              <w:instrText xml:space="preserve"> PAGEREF _Toc6700261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0EAF5A5C" w14:textId="55BA719A" w:rsidR="00B748D9" w:rsidRDefault="00D859B7">
          <w:pPr>
            <w:pStyle w:val="TOC2"/>
            <w:tabs>
              <w:tab w:val="left" w:pos="880"/>
              <w:tab w:val="right" w:leader="dot" w:pos="9016"/>
            </w:tabs>
            <w:rPr>
              <w:noProof/>
            </w:rPr>
          </w:pPr>
          <w:hyperlink w:anchor="_Toc6700262" w:history="1">
            <w:r w:rsidR="00B748D9" w:rsidRPr="00C87B59">
              <w:rPr>
                <w:rStyle w:val="Hyperlink"/>
                <w:rFonts w:cstheme="minorHAnsi"/>
                <w:noProof/>
              </w:rPr>
              <w:t>1.3.</w:t>
            </w:r>
            <w:r w:rsidR="00B748D9">
              <w:rPr>
                <w:noProof/>
              </w:rPr>
              <w:tab/>
            </w:r>
            <w:r w:rsidR="00B748D9" w:rsidRPr="00C87B59">
              <w:rPr>
                <w:rStyle w:val="Hyperlink"/>
                <w:noProof/>
              </w:rPr>
              <w:t>Project objectives</w:t>
            </w:r>
            <w:r w:rsidR="00B748D9">
              <w:rPr>
                <w:noProof/>
                <w:webHidden/>
              </w:rPr>
              <w:tab/>
            </w:r>
            <w:r w:rsidR="00B748D9">
              <w:rPr>
                <w:noProof/>
                <w:webHidden/>
              </w:rPr>
              <w:fldChar w:fldCharType="begin"/>
            </w:r>
            <w:r w:rsidR="00B748D9">
              <w:rPr>
                <w:noProof/>
                <w:webHidden/>
              </w:rPr>
              <w:instrText xml:space="preserve"> PAGEREF _Toc6700262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782A3C15" w14:textId="082518EA" w:rsidR="00B748D9" w:rsidRDefault="00D859B7">
          <w:pPr>
            <w:pStyle w:val="TOC1"/>
            <w:tabs>
              <w:tab w:val="left" w:pos="440"/>
              <w:tab w:val="right" w:leader="dot" w:pos="9016"/>
            </w:tabs>
            <w:rPr>
              <w:noProof/>
            </w:rPr>
          </w:pPr>
          <w:hyperlink w:anchor="_Toc6700263" w:history="1">
            <w:r w:rsidR="00B748D9" w:rsidRPr="00C87B59">
              <w:rPr>
                <w:rStyle w:val="Hyperlink"/>
                <w:noProof/>
              </w:rPr>
              <w:t>2.</w:t>
            </w:r>
            <w:r w:rsidR="00B748D9">
              <w:rPr>
                <w:noProof/>
              </w:rPr>
              <w:tab/>
            </w:r>
            <w:r w:rsidR="00B748D9" w:rsidRPr="00C87B59">
              <w:rPr>
                <w:rStyle w:val="Hyperlink"/>
                <w:noProof/>
              </w:rPr>
              <w:t>Background and related work</w:t>
            </w:r>
            <w:r w:rsidR="00B748D9">
              <w:rPr>
                <w:noProof/>
                <w:webHidden/>
              </w:rPr>
              <w:tab/>
            </w:r>
            <w:r w:rsidR="00B748D9">
              <w:rPr>
                <w:noProof/>
                <w:webHidden/>
              </w:rPr>
              <w:fldChar w:fldCharType="begin"/>
            </w:r>
            <w:r w:rsidR="00B748D9">
              <w:rPr>
                <w:noProof/>
                <w:webHidden/>
              </w:rPr>
              <w:instrText xml:space="preserve"> PAGEREF _Toc6700263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074FE878" w14:textId="26F9CB37" w:rsidR="00B748D9" w:rsidRDefault="00D859B7">
          <w:pPr>
            <w:pStyle w:val="TOC2"/>
            <w:tabs>
              <w:tab w:val="left" w:pos="880"/>
              <w:tab w:val="right" w:leader="dot" w:pos="9016"/>
            </w:tabs>
            <w:rPr>
              <w:noProof/>
            </w:rPr>
          </w:pPr>
          <w:hyperlink w:anchor="_Toc6700264" w:history="1">
            <w:r w:rsidR="00B748D9" w:rsidRPr="00C87B59">
              <w:rPr>
                <w:rStyle w:val="Hyperlink"/>
                <w:noProof/>
              </w:rPr>
              <w:t>2.1.</w:t>
            </w:r>
            <w:r w:rsidR="00B748D9">
              <w:rPr>
                <w:noProof/>
              </w:rPr>
              <w:tab/>
            </w:r>
            <w:r w:rsidR="00B748D9" w:rsidRPr="00C87B59">
              <w:rPr>
                <w:rStyle w:val="Hyperlink"/>
                <w:noProof/>
              </w:rPr>
              <w:t>Background</w:t>
            </w:r>
            <w:r w:rsidR="00B748D9">
              <w:rPr>
                <w:noProof/>
                <w:webHidden/>
              </w:rPr>
              <w:tab/>
            </w:r>
            <w:r w:rsidR="00B748D9">
              <w:rPr>
                <w:noProof/>
                <w:webHidden/>
              </w:rPr>
              <w:fldChar w:fldCharType="begin"/>
            </w:r>
            <w:r w:rsidR="00B748D9">
              <w:rPr>
                <w:noProof/>
                <w:webHidden/>
              </w:rPr>
              <w:instrText xml:space="preserve"> PAGEREF _Toc6700264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1F95FA5E" w14:textId="61C8216F" w:rsidR="00B748D9" w:rsidRDefault="00D859B7">
          <w:pPr>
            <w:pStyle w:val="TOC2"/>
            <w:tabs>
              <w:tab w:val="left" w:pos="880"/>
              <w:tab w:val="right" w:leader="dot" w:pos="9016"/>
            </w:tabs>
            <w:rPr>
              <w:noProof/>
            </w:rPr>
          </w:pPr>
          <w:hyperlink w:anchor="_Toc6700265" w:history="1">
            <w:r w:rsidR="00B748D9" w:rsidRPr="00C87B59">
              <w:rPr>
                <w:rStyle w:val="Hyperlink"/>
                <w:noProof/>
              </w:rPr>
              <w:t>2.2.</w:t>
            </w:r>
            <w:r w:rsidR="00B748D9">
              <w:rPr>
                <w:noProof/>
              </w:rPr>
              <w:tab/>
            </w:r>
            <w:r w:rsidR="00B748D9" w:rsidRPr="00C87B59">
              <w:rPr>
                <w:rStyle w:val="Hyperlink"/>
                <w:noProof/>
              </w:rPr>
              <w:t>Related work</w:t>
            </w:r>
            <w:r w:rsidR="00B748D9">
              <w:rPr>
                <w:noProof/>
                <w:webHidden/>
              </w:rPr>
              <w:tab/>
            </w:r>
            <w:r w:rsidR="00B748D9">
              <w:rPr>
                <w:noProof/>
                <w:webHidden/>
              </w:rPr>
              <w:fldChar w:fldCharType="begin"/>
            </w:r>
            <w:r w:rsidR="00B748D9">
              <w:rPr>
                <w:noProof/>
                <w:webHidden/>
              </w:rPr>
              <w:instrText xml:space="preserve"> PAGEREF _Toc6700265 \h </w:instrText>
            </w:r>
            <w:r w:rsidR="00B748D9">
              <w:rPr>
                <w:noProof/>
                <w:webHidden/>
              </w:rPr>
            </w:r>
            <w:r w:rsidR="00B748D9">
              <w:rPr>
                <w:noProof/>
                <w:webHidden/>
              </w:rPr>
              <w:fldChar w:fldCharType="separate"/>
            </w:r>
            <w:r w:rsidR="00B748D9">
              <w:rPr>
                <w:noProof/>
                <w:webHidden/>
              </w:rPr>
              <w:t>14</w:t>
            </w:r>
            <w:r w:rsidR="00B748D9">
              <w:rPr>
                <w:noProof/>
                <w:webHidden/>
              </w:rPr>
              <w:fldChar w:fldCharType="end"/>
            </w:r>
          </w:hyperlink>
        </w:p>
        <w:p w14:paraId="57B2B985" w14:textId="35E57A76" w:rsidR="00B748D9" w:rsidRDefault="00D859B7">
          <w:pPr>
            <w:pStyle w:val="TOC1"/>
            <w:tabs>
              <w:tab w:val="left" w:pos="440"/>
              <w:tab w:val="right" w:leader="dot" w:pos="9016"/>
            </w:tabs>
            <w:rPr>
              <w:noProof/>
            </w:rPr>
          </w:pPr>
          <w:hyperlink w:anchor="_Toc6700266" w:history="1">
            <w:r w:rsidR="00B748D9" w:rsidRPr="00C87B59">
              <w:rPr>
                <w:rStyle w:val="Hyperlink"/>
                <w:noProof/>
              </w:rPr>
              <w:t>3.</w:t>
            </w:r>
            <w:r w:rsidR="00B748D9">
              <w:rPr>
                <w:noProof/>
              </w:rPr>
              <w:tab/>
            </w:r>
            <w:r w:rsidR="00B748D9" w:rsidRPr="00C87B59">
              <w:rPr>
                <w:rStyle w:val="Hyperlink"/>
                <w:noProof/>
              </w:rPr>
              <w:t>Requirements analysis</w:t>
            </w:r>
            <w:r w:rsidR="00B748D9">
              <w:rPr>
                <w:noProof/>
                <w:webHidden/>
              </w:rPr>
              <w:tab/>
            </w:r>
            <w:r w:rsidR="00B748D9">
              <w:rPr>
                <w:noProof/>
                <w:webHidden/>
              </w:rPr>
              <w:fldChar w:fldCharType="begin"/>
            </w:r>
            <w:r w:rsidR="00B748D9">
              <w:rPr>
                <w:noProof/>
                <w:webHidden/>
              </w:rPr>
              <w:instrText xml:space="preserve"> PAGEREF _Toc6700266 \h </w:instrText>
            </w:r>
            <w:r w:rsidR="00B748D9">
              <w:rPr>
                <w:noProof/>
                <w:webHidden/>
              </w:rPr>
            </w:r>
            <w:r w:rsidR="00B748D9">
              <w:rPr>
                <w:noProof/>
                <w:webHidden/>
              </w:rPr>
              <w:fldChar w:fldCharType="separate"/>
            </w:r>
            <w:r w:rsidR="00B748D9">
              <w:rPr>
                <w:noProof/>
                <w:webHidden/>
              </w:rPr>
              <w:t>20</w:t>
            </w:r>
            <w:r w:rsidR="00B748D9">
              <w:rPr>
                <w:noProof/>
                <w:webHidden/>
              </w:rPr>
              <w:fldChar w:fldCharType="end"/>
            </w:r>
          </w:hyperlink>
        </w:p>
        <w:p w14:paraId="7E840731" w14:textId="6C101512" w:rsidR="00B748D9" w:rsidRDefault="00D859B7">
          <w:pPr>
            <w:pStyle w:val="TOC2"/>
            <w:tabs>
              <w:tab w:val="left" w:pos="880"/>
              <w:tab w:val="right" w:leader="dot" w:pos="9016"/>
            </w:tabs>
            <w:rPr>
              <w:noProof/>
            </w:rPr>
          </w:pPr>
          <w:hyperlink w:anchor="_Toc6700267" w:history="1">
            <w:r w:rsidR="00B748D9" w:rsidRPr="00C87B59">
              <w:rPr>
                <w:rStyle w:val="Hyperlink"/>
                <w:noProof/>
              </w:rPr>
              <w:t>3.1.</w:t>
            </w:r>
            <w:r w:rsidR="00B748D9">
              <w:rPr>
                <w:noProof/>
              </w:rPr>
              <w:tab/>
            </w:r>
            <w:r w:rsidR="00B748D9" w:rsidRPr="00C87B59">
              <w:rPr>
                <w:rStyle w:val="Hyperlink"/>
                <w:noProof/>
              </w:rPr>
              <w:t>Software development process</w:t>
            </w:r>
            <w:r w:rsidR="00B748D9">
              <w:rPr>
                <w:noProof/>
                <w:webHidden/>
              </w:rPr>
              <w:tab/>
            </w:r>
            <w:r w:rsidR="00B748D9">
              <w:rPr>
                <w:noProof/>
                <w:webHidden/>
              </w:rPr>
              <w:fldChar w:fldCharType="begin"/>
            </w:r>
            <w:r w:rsidR="00B748D9">
              <w:rPr>
                <w:noProof/>
                <w:webHidden/>
              </w:rPr>
              <w:instrText xml:space="preserve"> PAGEREF _Toc6700267 \h </w:instrText>
            </w:r>
            <w:r w:rsidR="00B748D9">
              <w:rPr>
                <w:noProof/>
                <w:webHidden/>
              </w:rPr>
            </w:r>
            <w:r w:rsidR="00B748D9">
              <w:rPr>
                <w:noProof/>
                <w:webHidden/>
              </w:rPr>
              <w:fldChar w:fldCharType="separate"/>
            </w:r>
            <w:r w:rsidR="00B748D9">
              <w:rPr>
                <w:noProof/>
                <w:webHidden/>
              </w:rPr>
              <w:t>20</w:t>
            </w:r>
            <w:r w:rsidR="00B748D9">
              <w:rPr>
                <w:noProof/>
                <w:webHidden/>
              </w:rPr>
              <w:fldChar w:fldCharType="end"/>
            </w:r>
          </w:hyperlink>
        </w:p>
        <w:p w14:paraId="2A14E7E0" w14:textId="73DA951B" w:rsidR="00B748D9" w:rsidRDefault="00D859B7">
          <w:pPr>
            <w:pStyle w:val="TOC2"/>
            <w:tabs>
              <w:tab w:val="left" w:pos="880"/>
              <w:tab w:val="right" w:leader="dot" w:pos="9016"/>
            </w:tabs>
            <w:rPr>
              <w:noProof/>
            </w:rPr>
          </w:pPr>
          <w:hyperlink w:anchor="_Toc6700268" w:history="1">
            <w:r w:rsidR="00B748D9" w:rsidRPr="00C87B59">
              <w:rPr>
                <w:rStyle w:val="Hyperlink"/>
                <w:noProof/>
              </w:rPr>
              <w:t>3.2.</w:t>
            </w:r>
            <w:r w:rsidR="00B748D9">
              <w:rPr>
                <w:noProof/>
              </w:rPr>
              <w:tab/>
            </w:r>
            <w:r w:rsidR="00B748D9" w:rsidRPr="00C87B59">
              <w:rPr>
                <w:rStyle w:val="Hyperlink"/>
                <w:noProof/>
              </w:rPr>
              <w:t>Functional requirements</w:t>
            </w:r>
            <w:r w:rsidR="00B748D9">
              <w:rPr>
                <w:noProof/>
                <w:webHidden/>
              </w:rPr>
              <w:tab/>
            </w:r>
            <w:r w:rsidR="00B748D9">
              <w:rPr>
                <w:noProof/>
                <w:webHidden/>
              </w:rPr>
              <w:fldChar w:fldCharType="begin"/>
            </w:r>
            <w:r w:rsidR="00B748D9">
              <w:rPr>
                <w:noProof/>
                <w:webHidden/>
              </w:rPr>
              <w:instrText xml:space="preserve"> PAGEREF _Toc6700268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7F1046A0" w14:textId="3576C4D6" w:rsidR="00B748D9" w:rsidRDefault="00D859B7">
          <w:pPr>
            <w:pStyle w:val="TOC2"/>
            <w:tabs>
              <w:tab w:val="left" w:pos="880"/>
              <w:tab w:val="right" w:leader="dot" w:pos="9016"/>
            </w:tabs>
            <w:rPr>
              <w:noProof/>
            </w:rPr>
          </w:pPr>
          <w:hyperlink w:anchor="_Toc6700269" w:history="1">
            <w:r w:rsidR="00B748D9" w:rsidRPr="00C87B59">
              <w:rPr>
                <w:rStyle w:val="Hyperlink"/>
                <w:noProof/>
              </w:rPr>
              <w:t>3.3.</w:t>
            </w:r>
            <w:r w:rsidR="00B748D9">
              <w:rPr>
                <w:noProof/>
              </w:rPr>
              <w:tab/>
            </w:r>
            <w:r w:rsidR="00B748D9" w:rsidRPr="00C87B59">
              <w:rPr>
                <w:rStyle w:val="Hyperlink"/>
                <w:noProof/>
              </w:rPr>
              <w:t>Non-functional requirements</w:t>
            </w:r>
            <w:r w:rsidR="00B748D9">
              <w:rPr>
                <w:noProof/>
                <w:webHidden/>
              </w:rPr>
              <w:tab/>
            </w:r>
            <w:r w:rsidR="00B748D9">
              <w:rPr>
                <w:noProof/>
                <w:webHidden/>
              </w:rPr>
              <w:fldChar w:fldCharType="begin"/>
            </w:r>
            <w:r w:rsidR="00B748D9">
              <w:rPr>
                <w:noProof/>
                <w:webHidden/>
              </w:rPr>
              <w:instrText xml:space="preserve"> PAGEREF _Toc6700269 \h </w:instrText>
            </w:r>
            <w:r w:rsidR="00B748D9">
              <w:rPr>
                <w:noProof/>
                <w:webHidden/>
              </w:rPr>
            </w:r>
            <w:r w:rsidR="00B748D9">
              <w:rPr>
                <w:noProof/>
                <w:webHidden/>
              </w:rPr>
              <w:fldChar w:fldCharType="separate"/>
            </w:r>
            <w:r w:rsidR="00B748D9">
              <w:rPr>
                <w:noProof/>
                <w:webHidden/>
              </w:rPr>
              <w:t>23</w:t>
            </w:r>
            <w:r w:rsidR="00B748D9">
              <w:rPr>
                <w:noProof/>
                <w:webHidden/>
              </w:rPr>
              <w:fldChar w:fldCharType="end"/>
            </w:r>
          </w:hyperlink>
        </w:p>
        <w:p w14:paraId="2E72688E" w14:textId="1F8D3A37" w:rsidR="00B748D9" w:rsidRDefault="00D859B7">
          <w:pPr>
            <w:pStyle w:val="TOC2"/>
            <w:tabs>
              <w:tab w:val="left" w:pos="880"/>
              <w:tab w:val="right" w:leader="dot" w:pos="9016"/>
            </w:tabs>
            <w:rPr>
              <w:noProof/>
            </w:rPr>
          </w:pPr>
          <w:hyperlink w:anchor="_Toc6700270" w:history="1">
            <w:r w:rsidR="00B748D9" w:rsidRPr="00C87B59">
              <w:rPr>
                <w:rStyle w:val="Hyperlink"/>
                <w:noProof/>
              </w:rPr>
              <w:t>3.4.</w:t>
            </w:r>
            <w:r w:rsidR="00B748D9">
              <w:rPr>
                <w:noProof/>
              </w:rPr>
              <w:tab/>
            </w:r>
            <w:r w:rsidR="00B748D9" w:rsidRPr="00C87B59">
              <w:rPr>
                <w:rStyle w:val="Hyperlink"/>
                <w:noProof/>
              </w:rPr>
              <w:t>Assumptions</w:t>
            </w:r>
            <w:r w:rsidR="00B748D9">
              <w:rPr>
                <w:noProof/>
                <w:webHidden/>
              </w:rPr>
              <w:tab/>
            </w:r>
            <w:r w:rsidR="00B748D9">
              <w:rPr>
                <w:noProof/>
                <w:webHidden/>
              </w:rPr>
              <w:fldChar w:fldCharType="begin"/>
            </w:r>
            <w:r w:rsidR="00B748D9">
              <w:rPr>
                <w:noProof/>
                <w:webHidden/>
              </w:rPr>
              <w:instrText xml:space="preserve"> PAGEREF _Toc6700270 \h </w:instrText>
            </w:r>
            <w:r w:rsidR="00B748D9">
              <w:rPr>
                <w:noProof/>
                <w:webHidden/>
              </w:rPr>
            </w:r>
            <w:r w:rsidR="00B748D9">
              <w:rPr>
                <w:noProof/>
                <w:webHidden/>
              </w:rPr>
              <w:fldChar w:fldCharType="separate"/>
            </w:r>
            <w:r w:rsidR="00B748D9">
              <w:rPr>
                <w:noProof/>
                <w:webHidden/>
              </w:rPr>
              <w:t>24</w:t>
            </w:r>
            <w:r w:rsidR="00B748D9">
              <w:rPr>
                <w:noProof/>
                <w:webHidden/>
              </w:rPr>
              <w:fldChar w:fldCharType="end"/>
            </w:r>
          </w:hyperlink>
        </w:p>
        <w:p w14:paraId="7621CFF2" w14:textId="35151C0A" w:rsidR="00B748D9" w:rsidRDefault="00D859B7">
          <w:pPr>
            <w:pStyle w:val="TOC2"/>
            <w:tabs>
              <w:tab w:val="left" w:pos="880"/>
              <w:tab w:val="right" w:leader="dot" w:pos="9016"/>
            </w:tabs>
            <w:rPr>
              <w:noProof/>
            </w:rPr>
          </w:pPr>
          <w:hyperlink w:anchor="_Toc6700271" w:history="1">
            <w:r w:rsidR="00B748D9" w:rsidRPr="00C87B59">
              <w:rPr>
                <w:rStyle w:val="Hyperlink"/>
                <w:noProof/>
              </w:rPr>
              <w:t>3.5.</w:t>
            </w:r>
            <w:r w:rsidR="00B748D9">
              <w:rPr>
                <w:noProof/>
              </w:rPr>
              <w:tab/>
            </w:r>
            <w:r w:rsidR="00B748D9" w:rsidRPr="00C87B59">
              <w:rPr>
                <w:rStyle w:val="Hyperlink"/>
                <w:noProof/>
              </w:rPr>
              <w:t>Ethics</w:t>
            </w:r>
            <w:r w:rsidR="00B748D9">
              <w:rPr>
                <w:noProof/>
                <w:webHidden/>
              </w:rPr>
              <w:tab/>
            </w:r>
            <w:r w:rsidR="00B748D9">
              <w:rPr>
                <w:noProof/>
                <w:webHidden/>
              </w:rPr>
              <w:fldChar w:fldCharType="begin"/>
            </w:r>
            <w:r w:rsidR="00B748D9">
              <w:rPr>
                <w:noProof/>
                <w:webHidden/>
              </w:rPr>
              <w:instrText xml:space="preserve"> PAGEREF _Toc6700271 \h </w:instrText>
            </w:r>
            <w:r w:rsidR="00B748D9">
              <w:rPr>
                <w:noProof/>
                <w:webHidden/>
              </w:rPr>
            </w:r>
            <w:r w:rsidR="00B748D9">
              <w:rPr>
                <w:noProof/>
                <w:webHidden/>
              </w:rPr>
              <w:fldChar w:fldCharType="separate"/>
            </w:r>
            <w:r w:rsidR="00B748D9">
              <w:rPr>
                <w:noProof/>
                <w:webHidden/>
              </w:rPr>
              <w:t>25</w:t>
            </w:r>
            <w:r w:rsidR="00B748D9">
              <w:rPr>
                <w:noProof/>
                <w:webHidden/>
              </w:rPr>
              <w:fldChar w:fldCharType="end"/>
            </w:r>
          </w:hyperlink>
        </w:p>
        <w:p w14:paraId="0A33783E" w14:textId="6F41390C" w:rsidR="00B748D9" w:rsidRDefault="00D859B7">
          <w:pPr>
            <w:pStyle w:val="TOC1"/>
            <w:tabs>
              <w:tab w:val="left" w:pos="440"/>
              <w:tab w:val="right" w:leader="dot" w:pos="9016"/>
            </w:tabs>
            <w:rPr>
              <w:noProof/>
            </w:rPr>
          </w:pPr>
          <w:hyperlink w:anchor="_Toc6700272" w:history="1">
            <w:r w:rsidR="00B748D9" w:rsidRPr="00C87B59">
              <w:rPr>
                <w:rStyle w:val="Hyperlink"/>
                <w:noProof/>
              </w:rPr>
              <w:t>4.</w:t>
            </w:r>
            <w:r w:rsidR="00B748D9">
              <w:rPr>
                <w:noProof/>
              </w:rPr>
              <w:tab/>
            </w:r>
            <w:r w:rsidR="00B748D9" w:rsidRPr="00C87B59">
              <w:rPr>
                <w:rStyle w:val="Hyperlink"/>
                <w:noProof/>
              </w:rPr>
              <w:t>Proposed solution</w:t>
            </w:r>
            <w:r w:rsidR="00B748D9">
              <w:rPr>
                <w:noProof/>
                <w:webHidden/>
              </w:rPr>
              <w:tab/>
            </w:r>
            <w:r w:rsidR="00B748D9">
              <w:rPr>
                <w:noProof/>
                <w:webHidden/>
              </w:rPr>
              <w:fldChar w:fldCharType="begin"/>
            </w:r>
            <w:r w:rsidR="00B748D9">
              <w:rPr>
                <w:noProof/>
                <w:webHidden/>
              </w:rPr>
              <w:instrText xml:space="preserve"> PAGEREF _Toc6700272 \h </w:instrText>
            </w:r>
            <w:r w:rsidR="00B748D9">
              <w:rPr>
                <w:noProof/>
                <w:webHidden/>
              </w:rPr>
            </w:r>
            <w:r w:rsidR="00B748D9">
              <w:rPr>
                <w:noProof/>
                <w:webHidden/>
              </w:rPr>
              <w:fldChar w:fldCharType="separate"/>
            </w:r>
            <w:r w:rsidR="00B748D9">
              <w:rPr>
                <w:noProof/>
                <w:webHidden/>
              </w:rPr>
              <w:t>26</w:t>
            </w:r>
            <w:r w:rsidR="00B748D9">
              <w:rPr>
                <w:noProof/>
                <w:webHidden/>
              </w:rPr>
              <w:fldChar w:fldCharType="end"/>
            </w:r>
          </w:hyperlink>
        </w:p>
        <w:p w14:paraId="7398A9C7" w14:textId="2B050940" w:rsidR="00B748D9" w:rsidRDefault="00D859B7">
          <w:pPr>
            <w:pStyle w:val="TOC2"/>
            <w:tabs>
              <w:tab w:val="left" w:pos="880"/>
              <w:tab w:val="right" w:leader="dot" w:pos="9016"/>
            </w:tabs>
            <w:rPr>
              <w:noProof/>
            </w:rPr>
          </w:pPr>
          <w:hyperlink w:anchor="_Toc6700273" w:history="1">
            <w:r w:rsidR="00B748D9" w:rsidRPr="00C87B59">
              <w:rPr>
                <w:rStyle w:val="Hyperlink"/>
                <w:noProof/>
              </w:rPr>
              <w:t>4.1.</w:t>
            </w:r>
            <w:r w:rsidR="00B748D9">
              <w:rPr>
                <w:noProof/>
              </w:rPr>
              <w:tab/>
            </w:r>
            <w:r w:rsidR="00B748D9" w:rsidRPr="00C87B59">
              <w:rPr>
                <w:rStyle w:val="Hyperlink"/>
                <w:noProof/>
              </w:rPr>
              <w:t>Possible solutions and tradeoffs</w:t>
            </w:r>
            <w:r w:rsidR="00B748D9">
              <w:rPr>
                <w:noProof/>
                <w:webHidden/>
              </w:rPr>
              <w:tab/>
            </w:r>
            <w:r w:rsidR="00B748D9">
              <w:rPr>
                <w:noProof/>
                <w:webHidden/>
              </w:rPr>
              <w:fldChar w:fldCharType="begin"/>
            </w:r>
            <w:r w:rsidR="00B748D9">
              <w:rPr>
                <w:noProof/>
                <w:webHidden/>
              </w:rPr>
              <w:instrText xml:space="preserve"> PAGEREF _Toc6700273 \h </w:instrText>
            </w:r>
            <w:r w:rsidR="00B748D9">
              <w:rPr>
                <w:noProof/>
                <w:webHidden/>
              </w:rPr>
            </w:r>
            <w:r w:rsidR="00B748D9">
              <w:rPr>
                <w:noProof/>
                <w:webHidden/>
              </w:rPr>
              <w:fldChar w:fldCharType="separate"/>
            </w:r>
            <w:r w:rsidR="00B748D9">
              <w:rPr>
                <w:noProof/>
                <w:webHidden/>
              </w:rPr>
              <w:t>26</w:t>
            </w:r>
            <w:r w:rsidR="00B748D9">
              <w:rPr>
                <w:noProof/>
                <w:webHidden/>
              </w:rPr>
              <w:fldChar w:fldCharType="end"/>
            </w:r>
          </w:hyperlink>
        </w:p>
        <w:p w14:paraId="42B62D88" w14:textId="0A189E9C" w:rsidR="00B748D9" w:rsidRDefault="00D859B7">
          <w:pPr>
            <w:pStyle w:val="TOC2"/>
            <w:tabs>
              <w:tab w:val="left" w:pos="880"/>
              <w:tab w:val="right" w:leader="dot" w:pos="9016"/>
            </w:tabs>
            <w:rPr>
              <w:noProof/>
            </w:rPr>
          </w:pPr>
          <w:hyperlink w:anchor="_Toc6700274" w:history="1">
            <w:r w:rsidR="00B748D9" w:rsidRPr="00C87B59">
              <w:rPr>
                <w:rStyle w:val="Hyperlink"/>
                <w:noProof/>
              </w:rPr>
              <w:t>4.2.</w:t>
            </w:r>
            <w:r w:rsidR="00B748D9">
              <w:rPr>
                <w:noProof/>
              </w:rPr>
              <w:tab/>
            </w:r>
            <w:r w:rsidR="00B748D9" w:rsidRPr="00C87B59">
              <w:rPr>
                <w:rStyle w:val="Hyperlink"/>
                <w:noProof/>
              </w:rPr>
              <w:t>Proposed solution</w:t>
            </w:r>
            <w:r w:rsidR="00B748D9">
              <w:rPr>
                <w:noProof/>
                <w:webHidden/>
              </w:rPr>
              <w:tab/>
            </w:r>
            <w:r w:rsidR="00B748D9">
              <w:rPr>
                <w:noProof/>
                <w:webHidden/>
              </w:rPr>
              <w:fldChar w:fldCharType="begin"/>
            </w:r>
            <w:r w:rsidR="00B748D9">
              <w:rPr>
                <w:noProof/>
                <w:webHidden/>
              </w:rPr>
              <w:instrText xml:space="preserve"> PAGEREF _Toc6700274 \h </w:instrText>
            </w:r>
            <w:r w:rsidR="00B748D9">
              <w:rPr>
                <w:noProof/>
                <w:webHidden/>
              </w:rPr>
            </w:r>
            <w:r w:rsidR="00B748D9">
              <w:rPr>
                <w:noProof/>
                <w:webHidden/>
              </w:rPr>
              <w:fldChar w:fldCharType="separate"/>
            </w:r>
            <w:r w:rsidR="00B748D9">
              <w:rPr>
                <w:noProof/>
                <w:webHidden/>
              </w:rPr>
              <w:t>27</w:t>
            </w:r>
            <w:r w:rsidR="00B748D9">
              <w:rPr>
                <w:noProof/>
                <w:webHidden/>
              </w:rPr>
              <w:fldChar w:fldCharType="end"/>
            </w:r>
          </w:hyperlink>
        </w:p>
        <w:p w14:paraId="61FD8628" w14:textId="12649C66" w:rsidR="00B748D9" w:rsidRDefault="00D859B7">
          <w:pPr>
            <w:pStyle w:val="TOC2"/>
            <w:tabs>
              <w:tab w:val="left" w:pos="880"/>
              <w:tab w:val="right" w:leader="dot" w:pos="9016"/>
            </w:tabs>
            <w:rPr>
              <w:noProof/>
            </w:rPr>
          </w:pPr>
          <w:hyperlink w:anchor="_Toc6700275" w:history="1">
            <w:r w:rsidR="00B748D9" w:rsidRPr="00C87B59">
              <w:rPr>
                <w:rStyle w:val="Hyperlink"/>
                <w:rFonts w:eastAsia="Times New Roman"/>
                <w:noProof/>
              </w:rPr>
              <w:t>4.3.</w:t>
            </w:r>
            <w:r w:rsidR="00B748D9">
              <w:rPr>
                <w:noProof/>
              </w:rPr>
              <w:tab/>
            </w:r>
            <w:r w:rsidR="00B748D9" w:rsidRPr="00C87B59">
              <w:rPr>
                <w:rStyle w:val="Hyperlink"/>
                <w:rFonts w:eastAsia="Times New Roman"/>
                <w:noProof/>
              </w:rPr>
              <w:t>Hardware/software to be used</w:t>
            </w:r>
            <w:r w:rsidR="00B748D9">
              <w:rPr>
                <w:noProof/>
                <w:webHidden/>
              </w:rPr>
              <w:tab/>
            </w:r>
            <w:r w:rsidR="00B748D9">
              <w:rPr>
                <w:noProof/>
                <w:webHidden/>
              </w:rPr>
              <w:fldChar w:fldCharType="begin"/>
            </w:r>
            <w:r w:rsidR="00B748D9">
              <w:rPr>
                <w:noProof/>
                <w:webHidden/>
              </w:rPr>
              <w:instrText xml:space="preserve"> PAGEREF _Toc6700275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56109EDF" w14:textId="3D20F27D" w:rsidR="00B748D9" w:rsidRDefault="00D859B7">
          <w:pPr>
            <w:pStyle w:val="TOC2"/>
            <w:tabs>
              <w:tab w:val="left" w:pos="880"/>
              <w:tab w:val="right" w:leader="dot" w:pos="9016"/>
            </w:tabs>
            <w:rPr>
              <w:noProof/>
            </w:rPr>
          </w:pPr>
          <w:hyperlink w:anchor="_Toc6700276" w:history="1">
            <w:r w:rsidR="00B748D9" w:rsidRPr="00C87B59">
              <w:rPr>
                <w:rStyle w:val="Hyperlink"/>
                <w:rFonts w:eastAsia="Times New Roman"/>
                <w:noProof/>
              </w:rPr>
              <w:t>4.4.</w:t>
            </w:r>
            <w:r w:rsidR="00B748D9">
              <w:rPr>
                <w:noProof/>
              </w:rPr>
              <w:tab/>
            </w:r>
            <w:r w:rsidR="00B748D9" w:rsidRPr="00C87B59">
              <w:rPr>
                <w:rStyle w:val="Hyperlink"/>
                <w:rFonts w:eastAsia="Times New Roman"/>
                <w:noProof/>
              </w:rPr>
              <w:t>Hardware design</w:t>
            </w:r>
            <w:r w:rsidR="00B748D9">
              <w:rPr>
                <w:noProof/>
                <w:webHidden/>
              </w:rPr>
              <w:tab/>
            </w:r>
            <w:r w:rsidR="00B748D9">
              <w:rPr>
                <w:noProof/>
                <w:webHidden/>
              </w:rPr>
              <w:fldChar w:fldCharType="begin"/>
            </w:r>
            <w:r w:rsidR="00B748D9">
              <w:rPr>
                <w:noProof/>
                <w:webHidden/>
              </w:rPr>
              <w:instrText xml:space="preserve"> PAGEREF _Toc6700276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56ABB1E5" w14:textId="24B30C34" w:rsidR="00B748D9" w:rsidRDefault="00D859B7">
          <w:pPr>
            <w:pStyle w:val="TOC2"/>
            <w:tabs>
              <w:tab w:val="left" w:pos="880"/>
              <w:tab w:val="right" w:leader="dot" w:pos="9016"/>
            </w:tabs>
            <w:rPr>
              <w:noProof/>
            </w:rPr>
          </w:pPr>
          <w:hyperlink w:anchor="_Toc6700277" w:history="1">
            <w:r w:rsidR="00B748D9" w:rsidRPr="00C87B59">
              <w:rPr>
                <w:rStyle w:val="Hyperlink"/>
                <w:rFonts w:eastAsia="Times New Roman"/>
                <w:noProof/>
              </w:rPr>
              <w:t>4.5.</w:t>
            </w:r>
            <w:r w:rsidR="00B748D9">
              <w:rPr>
                <w:noProof/>
              </w:rPr>
              <w:tab/>
            </w:r>
            <w:r w:rsidR="00B748D9" w:rsidRPr="00C87B59">
              <w:rPr>
                <w:rStyle w:val="Hyperlink"/>
                <w:rFonts w:eastAsia="Times New Roman"/>
                <w:noProof/>
              </w:rPr>
              <w:t>Software design</w:t>
            </w:r>
            <w:r w:rsidR="00B748D9">
              <w:rPr>
                <w:noProof/>
                <w:webHidden/>
              </w:rPr>
              <w:tab/>
            </w:r>
            <w:r w:rsidR="00B748D9">
              <w:rPr>
                <w:noProof/>
                <w:webHidden/>
              </w:rPr>
              <w:fldChar w:fldCharType="begin"/>
            </w:r>
            <w:r w:rsidR="00B748D9">
              <w:rPr>
                <w:noProof/>
                <w:webHidden/>
              </w:rPr>
              <w:instrText xml:space="preserve"> PAGEREF _Toc6700277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13D472B7" w14:textId="7F30702F" w:rsidR="00B748D9" w:rsidRDefault="00D859B7">
          <w:pPr>
            <w:pStyle w:val="TOC2"/>
            <w:tabs>
              <w:tab w:val="left" w:pos="1100"/>
              <w:tab w:val="right" w:leader="dot" w:pos="9016"/>
            </w:tabs>
            <w:rPr>
              <w:noProof/>
            </w:rPr>
          </w:pPr>
          <w:hyperlink w:anchor="_Toc6700278" w:history="1">
            <w:r w:rsidR="00B748D9" w:rsidRPr="00C87B59">
              <w:rPr>
                <w:rStyle w:val="Hyperlink"/>
                <w:rFonts w:eastAsia="Times New Roman"/>
                <w:noProof/>
              </w:rPr>
              <w:t>4.5.1.</w:t>
            </w:r>
            <w:r w:rsidR="00B748D9">
              <w:rPr>
                <w:noProof/>
              </w:rPr>
              <w:tab/>
            </w:r>
            <w:r w:rsidR="00B748D9" w:rsidRPr="00C87B59">
              <w:rPr>
                <w:rStyle w:val="Hyperlink"/>
                <w:rFonts w:eastAsia="Times New Roman"/>
                <w:noProof/>
              </w:rPr>
              <w:t>Structural model</w:t>
            </w:r>
            <w:r w:rsidR="00B748D9">
              <w:rPr>
                <w:noProof/>
                <w:webHidden/>
              </w:rPr>
              <w:tab/>
            </w:r>
            <w:r w:rsidR="00B748D9">
              <w:rPr>
                <w:noProof/>
                <w:webHidden/>
              </w:rPr>
              <w:fldChar w:fldCharType="begin"/>
            </w:r>
            <w:r w:rsidR="00B748D9">
              <w:rPr>
                <w:noProof/>
                <w:webHidden/>
              </w:rPr>
              <w:instrText xml:space="preserve"> PAGEREF _Toc6700278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584185C2" w14:textId="064A4195" w:rsidR="00B748D9" w:rsidRDefault="00D859B7">
          <w:pPr>
            <w:pStyle w:val="TOC2"/>
            <w:tabs>
              <w:tab w:val="left" w:pos="1100"/>
              <w:tab w:val="right" w:leader="dot" w:pos="9016"/>
            </w:tabs>
            <w:rPr>
              <w:noProof/>
            </w:rPr>
          </w:pPr>
          <w:hyperlink w:anchor="_Toc6700279" w:history="1">
            <w:r w:rsidR="00B748D9" w:rsidRPr="00C87B59">
              <w:rPr>
                <w:rStyle w:val="Hyperlink"/>
                <w:rFonts w:eastAsia="Times New Roman"/>
                <w:noProof/>
              </w:rPr>
              <w:t>4.5.2.</w:t>
            </w:r>
            <w:r w:rsidR="00B748D9">
              <w:rPr>
                <w:noProof/>
              </w:rPr>
              <w:tab/>
            </w:r>
            <w:r w:rsidR="00B748D9" w:rsidRPr="00C87B59">
              <w:rPr>
                <w:rStyle w:val="Hyperlink"/>
                <w:rFonts w:eastAsia="Times New Roman"/>
                <w:noProof/>
              </w:rPr>
              <w:t>Behavioral model</w:t>
            </w:r>
            <w:r w:rsidR="00B748D9">
              <w:rPr>
                <w:noProof/>
                <w:webHidden/>
              </w:rPr>
              <w:tab/>
            </w:r>
            <w:r w:rsidR="00B748D9">
              <w:rPr>
                <w:noProof/>
                <w:webHidden/>
              </w:rPr>
              <w:fldChar w:fldCharType="begin"/>
            </w:r>
            <w:r w:rsidR="00B748D9">
              <w:rPr>
                <w:noProof/>
                <w:webHidden/>
              </w:rPr>
              <w:instrText xml:space="preserve"> PAGEREF _Toc6700279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64B554EB" w14:textId="2F93E0A3" w:rsidR="00B748D9" w:rsidRDefault="00D859B7">
          <w:pPr>
            <w:pStyle w:val="TOC2"/>
            <w:tabs>
              <w:tab w:val="left" w:pos="1100"/>
              <w:tab w:val="right" w:leader="dot" w:pos="9016"/>
            </w:tabs>
            <w:rPr>
              <w:noProof/>
            </w:rPr>
          </w:pPr>
          <w:hyperlink w:anchor="_Toc6700280" w:history="1">
            <w:r w:rsidR="00B748D9" w:rsidRPr="00C87B59">
              <w:rPr>
                <w:rStyle w:val="Hyperlink"/>
                <w:rFonts w:eastAsia="Times New Roman"/>
                <w:noProof/>
              </w:rPr>
              <w:t>4.5.3.</w:t>
            </w:r>
            <w:r w:rsidR="00B748D9">
              <w:rPr>
                <w:noProof/>
              </w:rPr>
              <w:tab/>
            </w:r>
            <w:r w:rsidR="00B748D9" w:rsidRPr="00C87B59">
              <w:rPr>
                <w:rStyle w:val="Hyperlink"/>
                <w:rFonts w:eastAsia="Times New Roman"/>
                <w:noProof/>
              </w:rPr>
              <w:t>Database design</w:t>
            </w:r>
            <w:r w:rsidR="00B748D9">
              <w:rPr>
                <w:noProof/>
                <w:webHidden/>
              </w:rPr>
              <w:tab/>
            </w:r>
            <w:r w:rsidR="00B748D9">
              <w:rPr>
                <w:noProof/>
                <w:webHidden/>
              </w:rPr>
              <w:fldChar w:fldCharType="begin"/>
            </w:r>
            <w:r w:rsidR="00B748D9">
              <w:rPr>
                <w:noProof/>
                <w:webHidden/>
              </w:rPr>
              <w:instrText xml:space="preserve"> PAGEREF _Toc6700280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1B87955D" w14:textId="6E9C6E10" w:rsidR="00B748D9" w:rsidRDefault="00D859B7">
          <w:pPr>
            <w:pStyle w:val="TOC2"/>
            <w:tabs>
              <w:tab w:val="left" w:pos="1100"/>
              <w:tab w:val="right" w:leader="dot" w:pos="9016"/>
            </w:tabs>
            <w:rPr>
              <w:noProof/>
            </w:rPr>
          </w:pPr>
          <w:hyperlink w:anchor="_Toc6700281" w:history="1">
            <w:r w:rsidR="00B748D9" w:rsidRPr="00C87B59">
              <w:rPr>
                <w:rStyle w:val="Hyperlink"/>
                <w:rFonts w:eastAsia="Times New Roman"/>
                <w:noProof/>
              </w:rPr>
              <w:t>4.5.4.</w:t>
            </w:r>
            <w:r w:rsidR="00B748D9">
              <w:rPr>
                <w:noProof/>
              </w:rPr>
              <w:tab/>
            </w:r>
            <w:r w:rsidR="00B748D9" w:rsidRPr="00C87B59">
              <w:rPr>
                <w:rStyle w:val="Hyperlink"/>
                <w:rFonts w:eastAsia="Times New Roman"/>
                <w:noProof/>
              </w:rPr>
              <w:t>User interface design</w:t>
            </w:r>
            <w:r w:rsidR="00B748D9">
              <w:rPr>
                <w:noProof/>
                <w:webHidden/>
              </w:rPr>
              <w:tab/>
            </w:r>
            <w:r w:rsidR="00B748D9">
              <w:rPr>
                <w:noProof/>
                <w:webHidden/>
              </w:rPr>
              <w:fldChar w:fldCharType="begin"/>
            </w:r>
            <w:r w:rsidR="00B748D9">
              <w:rPr>
                <w:noProof/>
                <w:webHidden/>
              </w:rPr>
              <w:instrText xml:space="preserve"> PAGEREF _Toc6700281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3B79CA08" w14:textId="02137BFC" w:rsidR="00B748D9" w:rsidRDefault="00D859B7">
          <w:pPr>
            <w:pStyle w:val="TOC2"/>
            <w:tabs>
              <w:tab w:val="left" w:pos="1100"/>
              <w:tab w:val="right" w:leader="dot" w:pos="9016"/>
            </w:tabs>
            <w:rPr>
              <w:noProof/>
            </w:rPr>
          </w:pPr>
          <w:hyperlink w:anchor="_Toc6700282" w:history="1">
            <w:r w:rsidR="00B748D9" w:rsidRPr="00C87B59">
              <w:rPr>
                <w:rStyle w:val="Hyperlink"/>
                <w:rFonts w:eastAsia="Times New Roman"/>
                <w:noProof/>
              </w:rPr>
              <w:t>4.5.5.</w:t>
            </w:r>
            <w:r w:rsidR="00B748D9">
              <w:rPr>
                <w:noProof/>
              </w:rPr>
              <w:tab/>
            </w:r>
            <w:r w:rsidR="00B748D9" w:rsidRPr="00C87B59">
              <w:rPr>
                <w:rStyle w:val="Hyperlink"/>
                <w:rFonts w:eastAsia="Times New Roman"/>
                <w:noProof/>
              </w:rPr>
              <w:t>Design pattern</w:t>
            </w:r>
            <w:r w:rsidR="00B748D9">
              <w:rPr>
                <w:noProof/>
                <w:webHidden/>
              </w:rPr>
              <w:tab/>
            </w:r>
            <w:r w:rsidR="00B748D9">
              <w:rPr>
                <w:noProof/>
                <w:webHidden/>
              </w:rPr>
              <w:fldChar w:fldCharType="begin"/>
            </w:r>
            <w:r w:rsidR="00B748D9">
              <w:rPr>
                <w:noProof/>
                <w:webHidden/>
              </w:rPr>
              <w:instrText xml:space="preserve"> PAGEREF _Toc6700282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4A48660E" w14:textId="3F382082" w:rsidR="00B748D9" w:rsidRDefault="00D859B7">
          <w:pPr>
            <w:pStyle w:val="TOC1"/>
            <w:tabs>
              <w:tab w:val="left" w:pos="440"/>
              <w:tab w:val="right" w:leader="dot" w:pos="9016"/>
            </w:tabs>
            <w:rPr>
              <w:noProof/>
            </w:rPr>
          </w:pPr>
          <w:hyperlink w:anchor="_Toc6700283" w:history="1">
            <w:r w:rsidR="00B748D9" w:rsidRPr="00C87B59">
              <w:rPr>
                <w:rStyle w:val="Hyperlink"/>
                <w:noProof/>
              </w:rPr>
              <w:t>5.</w:t>
            </w:r>
            <w:r w:rsidR="00B748D9">
              <w:rPr>
                <w:noProof/>
              </w:rPr>
              <w:tab/>
            </w:r>
            <w:r w:rsidR="00B748D9" w:rsidRPr="00C87B59">
              <w:rPr>
                <w:rStyle w:val="Hyperlink"/>
                <w:noProof/>
              </w:rPr>
              <w:t>Implementation</w:t>
            </w:r>
            <w:r w:rsidR="00B748D9">
              <w:rPr>
                <w:noProof/>
                <w:webHidden/>
              </w:rPr>
              <w:tab/>
            </w:r>
            <w:r w:rsidR="00B748D9">
              <w:rPr>
                <w:noProof/>
                <w:webHidden/>
              </w:rPr>
              <w:fldChar w:fldCharType="begin"/>
            </w:r>
            <w:r w:rsidR="00B748D9">
              <w:rPr>
                <w:noProof/>
                <w:webHidden/>
              </w:rPr>
              <w:instrText xml:space="preserve"> PAGEREF _Toc6700283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567FF60F" w14:textId="217C9211" w:rsidR="00B748D9" w:rsidRDefault="00D859B7">
          <w:pPr>
            <w:pStyle w:val="TOC3"/>
            <w:tabs>
              <w:tab w:val="left" w:pos="1100"/>
              <w:tab w:val="right" w:leader="dot" w:pos="9016"/>
            </w:tabs>
            <w:rPr>
              <w:noProof/>
            </w:rPr>
          </w:pPr>
          <w:hyperlink w:anchor="_Toc6700284" w:history="1">
            <w:r w:rsidR="00B748D9" w:rsidRPr="00C87B59">
              <w:rPr>
                <w:rStyle w:val="Hyperlink"/>
                <w:noProof/>
              </w:rPr>
              <w:t>5.1.</w:t>
            </w:r>
            <w:r w:rsidR="00B748D9">
              <w:rPr>
                <w:noProof/>
              </w:rPr>
              <w:tab/>
            </w:r>
            <w:r w:rsidR="00B748D9" w:rsidRPr="00C87B59">
              <w:rPr>
                <w:rStyle w:val="Hyperlink"/>
                <w:noProof/>
              </w:rPr>
              <w:t>Firebase</w:t>
            </w:r>
            <w:r w:rsidR="00B748D9">
              <w:rPr>
                <w:noProof/>
                <w:webHidden/>
              </w:rPr>
              <w:tab/>
            </w:r>
            <w:r w:rsidR="00B748D9">
              <w:rPr>
                <w:noProof/>
                <w:webHidden/>
              </w:rPr>
              <w:fldChar w:fldCharType="begin"/>
            </w:r>
            <w:r w:rsidR="00B748D9">
              <w:rPr>
                <w:noProof/>
                <w:webHidden/>
              </w:rPr>
              <w:instrText xml:space="preserve"> PAGEREF _Toc6700284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060F8887" w14:textId="4A0974E9" w:rsidR="00B748D9" w:rsidRDefault="00D859B7">
          <w:pPr>
            <w:pStyle w:val="TOC3"/>
            <w:tabs>
              <w:tab w:val="left" w:pos="1320"/>
              <w:tab w:val="right" w:leader="dot" w:pos="9016"/>
            </w:tabs>
            <w:rPr>
              <w:noProof/>
            </w:rPr>
          </w:pPr>
          <w:hyperlink w:anchor="_Toc6700285" w:history="1">
            <w:r w:rsidR="00B748D9" w:rsidRPr="00C87B59">
              <w:rPr>
                <w:rStyle w:val="Hyperlink"/>
                <w:noProof/>
              </w:rPr>
              <w:t>5.1.1.</w:t>
            </w:r>
            <w:r w:rsidR="00B748D9">
              <w:rPr>
                <w:noProof/>
              </w:rPr>
              <w:tab/>
            </w:r>
            <w:r w:rsidR="00B748D9" w:rsidRPr="00C87B59">
              <w:rPr>
                <w:rStyle w:val="Hyperlink"/>
                <w:noProof/>
              </w:rPr>
              <w:t>Connecting hardware (NodeMCU) to firebase cloud</w:t>
            </w:r>
            <w:r w:rsidR="00B748D9">
              <w:rPr>
                <w:noProof/>
                <w:webHidden/>
              </w:rPr>
              <w:tab/>
            </w:r>
            <w:r w:rsidR="00B748D9">
              <w:rPr>
                <w:noProof/>
                <w:webHidden/>
              </w:rPr>
              <w:fldChar w:fldCharType="begin"/>
            </w:r>
            <w:r w:rsidR="00B748D9">
              <w:rPr>
                <w:noProof/>
                <w:webHidden/>
              </w:rPr>
              <w:instrText xml:space="preserve"> PAGEREF _Toc6700285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1CF545D0" w14:textId="38D110A1" w:rsidR="00B748D9" w:rsidRDefault="00D859B7">
          <w:pPr>
            <w:pStyle w:val="TOC3"/>
            <w:tabs>
              <w:tab w:val="left" w:pos="1320"/>
              <w:tab w:val="right" w:leader="dot" w:pos="9016"/>
            </w:tabs>
            <w:rPr>
              <w:noProof/>
            </w:rPr>
          </w:pPr>
          <w:hyperlink w:anchor="_Toc6700286" w:history="1">
            <w:r w:rsidR="00B748D9" w:rsidRPr="00C87B59">
              <w:rPr>
                <w:rStyle w:val="Hyperlink"/>
                <w:noProof/>
              </w:rPr>
              <w:t>5.1.2.</w:t>
            </w:r>
            <w:r w:rsidR="00B748D9">
              <w:rPr>
                <w:noProof/>
              </w:rPr>
              <w:tab/>
            </w:r>
            <w:r w:rsidR="00B748D9" w:rsidRPr="00C87B59">
              <w:rPr>
                <w:rStyle w:val="Hyperlink"/>
                <w:noProof/>
              </w:rPr>
              <w:t>Connecting android application to firebase cloud</w:t>
            </w:r>
            <w:r w:rsidR="00B748D9">
              <w:rPr>
                <w:noProof/>
                <w:webHidden/>
              </w:rPr>
              <w:tab/>
            </w:r>
            <w:r w:rsidR="00B748D9">
              <w:rPr>
                <w:noProof/>
                <w:webHidden/>
              </w:rPr>
              <w:fldChar w:fldCharType="begin"/>
            </w:r>
            <w:r w:rsidR="00B748D9">
              <w:rPr>
                <w:noProof/>
                <w:webHidden/>
              </w:rPr>
              <w:instrText xml:space="preserve"> PAGEREF _Toc6700286 \h </w:instrText>
            </w:r>
            <w:r w:rsidR="00B748D9">
              <w:rPr>
                <w:noProof/>
                <w:webHidden/>
              </w:rPr>
            </w:r>
            <w:r w:rsidR="00B748D9">
              <w:rPr>
                <w:noProof/>
                <w:webHidden/>
              </w:rPr>
              <w:fldChar w:fldCharType="separate"/>
            </w:r>
            <w:r w:rsidR="00B748D9">
              <w:rPr>
                <w:noProof/>
                <w:webHidden/>
              </w:rPr>
              <w:t>47</w:t>
            </w:r>
            <w:r w:rsidR="00B748D9">
              <w:rPr>
                <w:noProof/>
                <w:webHidden/>
              </w:rPr>
              <w:fldChar w:fldCharType="end"/>
            </w:r>
          </w:hyperlink>
        </w:p>
        <w:p w14:paraId="0883FAD5" w14:textId="4670BAF2" w:rsidR="00B748D9" w:rsidRDefault="00D859B7">
          <w:pPr>
            <w:pStyle w:val="TOC3"/>
            <w:tabs>
              <w:tab w:val="left" w:pos="1320"/>
              <w:tab w:val="right" w:leader="dot" w:pos="9016"/>
            </w:tabs>
            <w:rPr>
              <w:noProof/>
            </w:rPr>
          </w:pPr>
          <w:hyperlink w:anchor="_Toc6700287" w:history="1">
            <w:r w:rsidR="00B748D9" w:rsidRPr="00C87B59">
              <w:rPr>
                <w:rStyle w:val="Hyperlink"/>
                <w:noProof/>
              </w:rPr>
              <w:t>5.1.3.</w:t>
            </w:r>
            <w:r w:rsidR="00B748D9">
              <w:rPr>
                <w:noProof/>
              </w:rPr>
              <w:tab/>
            </w:r>
            <w:r w:rsidR="00B748D9" w:rsidRPr="00C87B59">
              <w:rPr>
                <w:rStyle w:val="Hyperlink"/>
                <w:noProof/>
              </w:rPr>
              <w:t>Connecting the website to firebase cloud</w:t>
            </w:r>
            <w:r w:rsidR="00B748D9">
              <w:rPr>
                <w:noProof/>
                <w:webHidden/>
              </w:rPr>
              <w:tab/>
            </w:r>
            <w:r w:rsidR="00B748D9">
              <w:rPr>
                <w:noProof/>
                <w:webHidden/>
              </w:rPr>
              <w:fldChar w:fldCharType="begin"/>
            </w:r>
            <w:r w:rsidR="00B748D9">
              <w:rPr>
                <w:noProof/>
                <w:webHidden/>
              </w:rPr>
              <w:instrText xml:space="preserve"> PAGEREF _Toc6700287 \h </w:instrText>
            </w:r>
            <w:r w:rsidR="00B748D9">
              <w:rPr>
                <w:noProof/>
                <w:webHidden/>
              </w:rPr>
            </w:r>
            <w:r w:rsidR="00B748D9">
              <w:rPr>
                <w:noProof/>
                <w:webHidden/>
              </w:rPr>
              <w:fldChar w:fldCharType="separate"/>
            </w:r>
            <w:r w:rsidR="00B748D9">
              <w:rPr>
                <w:noProof/>
                <w:webHidden/>
              </w:rPr>
              <w:t>48</w:t>
            </w:r>
            <w:r w:rsidR="00B748D9">
              <w:rPr>
                <w:noProof/>
                <w:webHidden/>
              </w:rPr>
              <w:fldChar w:fldCharType="end"/>
            </w:r>
          </w:hyperlink>
        </w:p>
        <w:p w14:paraId="4A3A6EAE" w14:textId="5A960C45" w:rsidR="00B748D9" w:rsidRDefault="00D859B7">
          <w:pPr>
            <w:pStyle w:val="TOC3"/>
            <w:tabs>
              <w:tab w:val="left" w:pos="1100"/>
              <w:tab w:val="right" w:leader="dot" w:pos="9016"/>
            </w:tabs>
            <w:rPr>
              <w:noProof/>
            </w:rPr>
          </w:pPr>
          <w:hyperlink w:anchor="_Toc6700288" w:history="1">
            <w:r w:rsidR="00B748D9" w:rsidRPr="00C87B59">
              <w:rPr>
                <w:rStyle w:val="Hyperlink"/>
                <w:noProof/>
              </w:rPr>
              <w:t>5.2.</w:t>
            </w:r>
            <w:r w:rsidR="00B748D9">
              <w:rPr>
                <w:noProof/>
              </w:rPr>
              <w:tab/>
            </w:r>
            <w:r w:rsidR="00B748D9" w:rsidRPr="00C87B59">
              <w:rPr>
                <w:rStyle w:val="Hyperlink"/>
                <w:noProof/>
              </w:rPr>
              <w:t>Tools and frameworks used</w:t>
            </w:r>
            <w:r w:rsidR="00B748D9">
              <w:rPr>
                <w:noProof/>
                <w:webHidden/>
              </w:rPr>
              <w:tab/>
            </w:r>
            <w:r w:rsidR="00B748D9">
              <w:rPr>
                <w:noProof/>
                <w:webHidden/>
              </w:rPr>
              <w:fldChar w:fldCharType="begin"/>
            </w:r>
            <w:r w:rsidR="00B748D9">
              <w:rPr>
                <w:noProof/>
                <w:webHidden/>
              </w:rPr>
              <w:instrText xml:space="preserve"> PAGEREF _Toc6700288 \h </w:instrText>
            </w:r>
            <w:r w:rsidR="00B748D9">
              <w:rPr>
                <w:noProof/>
                <w:webHidden/>
              </w:rPr>
            </w:r>
            <w:r w:rsidR="00B748D9">
              <w:rPr>
                <w:noProof/>
                <w:webHidden/>
              </w:rPr>
              <w:fldChar w:fldCharType="separate"/>
            </w:r>
            <w:r w:rsidR="00B748D9">
              <w:rPr>
                <w:noProof/>
                <w:webHidden/>
              </w:rPr>
              <w:t>49</w:t>
            </w:r>
            <w:r w:rsidR="00B748D9">
              <w:rPr>
                <w:noProof/>
                <w:webHidden/>
              </w:rPr>
              <w:fldChar w:fldCharType="end"/>
            </w:r>
          </w:hyperlink>
        </w:p>
        <w:p w14:paraId="3EB4F6FB" w14:textId="32FEA066" w:rsidR="00B748D9" w:rsidRDefault="00D859B7">
          <w:pPr>
            <w:pStyle w:val="TOC3"/>
            <w:tabs>
              <w:tab w:val="left" w:pos="1100"/>
              <w:tab w:val="right" w:leader="dot" w:pos="9016"/>
            </w:tabs>
            <w:rPr>
              <w:noProof/>
            </w:rPr>
          </w:pPr>
          <w:hyperlink w:anchor="_Toc6700289" w:history="1">
            <w:r w:rsidR="00B748D9" w:rsidRPr="00C87B59">
              <w:rPr>
                <w:rStyle w:val="Hyperlink"/>
                <w:noProof/>
              </w:rPr>
              <w:t>5.3.</w:t>
            </w:r>
            <w:r w:rsidR="00B748D9">
              <w:rPr>
                <w:noProof/>
              </w:rPr>
              <w:tab/>
            </w:r>
            <w:r w:rsidR="00B748D9" w:rsidRPr="00C87B59">
              <w:rPr>
                <w:rStyle w:val="Hyperlink"/>
                <w:noProof/>
              </w:rPr>
              <w:t>Implementation</w:t>
            </w:r>
            <w:r w:rsidR="00B748D9">
              <w:rPr>
                <w:noProof/>
                <w:webHidden/>
              </w:rPr>
              <w:tab/>
            </w:r>
            <w:r w:rsidR="00B748D9">
              <w:rPr>
                <w:noProof/>
                <w:webHidden/>
              </w:rPr>
              <w:fldChar w:fldCharType="begin"/>
            </w:r>
            <w:r w:rsidR="00B748D9">
              <w:rPr>
                <w:noProof/>
                <w:webHidden/>
              </w:rPr>
              <w:instrText xml:space="preserve"> PAGEREF _Toc6700289 \h </w:instrText>
            </w:r>
            <w:r w:rsidR="00B748D9">
              <w:rPr>
                <w:noProof/>
                <w:webHidden/>
              </w:rPr>
            </w:r>
            <w:r w:rsidR="00B748D9">
              <w:rPr>
                <w:noProof/>
                <w:webHidden/>
              </w:rPr>
              <w:fldChar w:fldCharType="separate"/>
            </w:r>
            <w:r w:rsidR="00B748D9">
              <w:rPr>
                <w:noProof/>
                <w:webHidden/>
              </w:rPr>
              <w:t>50</w:t>
            </w:r>
            <w:r w:rsidR="00B748D9">
              <w:rPr>
                <w:noProof/>
                <w:webHidden/>
              </w:rPr>
              <w:fldChar w:fldCharType="end"/>
            </w:r>
          </w:hyperlink>
        </w:p>
        <w:p w14:paraId="3F73D8FF" w14:textId="2BE29837" w:rsidR="00B748D9" w:rsidRDefault="00D859B7">
          <w:pPr>
            <w:pStyle w:val="TOC3"/>
            <w:tabs>
              <w:tab w:val="left" w:pos="1320"/>
              <w:tab w:val="right" w:leader="dot" w:pos="9016"/>
            </w:tabs>
            <w:rPr>
              <w:noProof/>
            </w:rPr>
          </w:pPr>
          <w:hyperlink w:anchor="_Toc6700290" w:history="1">
            <w:r w:rsidR="00B748D9" w:rsidRPr="00C87B59">
              <w:rPr>
                <w:rStyle w:val="Hyperlink"/>
                <w:noProof/>
              </w:rPr>
              <w:t>5.3.1.</w:t>
            </w:r>
            <w:r w:rsidR="00B748D9">
              <w:rPr>
                <w:noProof/>
              </w:rPr>
              <w:tab/>
            </w:r>
            <w:r w:rsidR="00B748D9" w:rsidRPr="00C87B59">
              <w:rPr>
                <w:rStyle w:val="Hyperlink"/>
                <w:noProof/>
              </w:rPr>
              <w:t>Hardware implementation</w:t>
            </w:r>
            <w:r w:rsidR="00B748D9">
              <w:rPr>
                <w:noProof/>
                <w:webHidden/>
              </w:rPr>
              <w:tab/>
            </w:r>
            <w:r w:rsidR="00B748D9">
              <w:rPr>
                <w:noProof/>
                <w:webHidden/>
              </w:rPr>
              <w:fldChar w:fldCharType="begin"/>
            </w:r>
            <w:r w:rsidR="00B748D9">
              <w:rPr>
                <w:noProof/>
                <w:webHidden/>
              </w:rPr>
              <w:instrText xml:space="preserve"> PAGEREF _Toc6700290 \h </w:instrText>
            </w:r>
            <w:r w:rsidR="00B748D9">
              <w:rPr>
                <w:noProof/>
                <w:webHidden/>
              </w:rPr>
            </w:r>
            <w:r w:rsidR="00B748D9">
              <w:rPr>
                <w:noProof/>
                <w:webHidden/>
              </w:rPr>
              <w:fldChar w:fldCharType="separate"/>
            </w:r>
            <w:r w:rsidR="00B748D9">
              <w:rPr>
                <w:noProof/>
                <w:webHidden/>
              </w:rPr>
              <w:t>50</w:t>
            </w:r>
            <w:r w:rsidR="00B748D9">
              <w:rPr>
                <w:noProof/>
                <w:webHidden/>
              </w:rPr>
              <w:fldChar w:fldCharType="end"/>
            </w:r>
          </w:hyperlink>
        </w:p>
        <w:p w14:paraId="5A5871FF" w14:textId="11F0E935" w:rsidR="00B748D9" w:rsidRDefault="00D859B7">
          <w:pPr>
            <w:pStyle w:val="TOC3"/>
            <w:tabs>
              <w:tab w:val="left" w:pos="1320"/>
              <w:tab w:val="right" w:leader="dot" w:pos="9016"/>
            </w:tabs>
            <w:rPr>
              <w:noProof/>
            </w:rPr>
          </w:pPr>
          <w:hyperlink w:anchor="_Toc6700291" w:history="1">
            <w:r w:rsidR="00B748D9" w:rsidRPr="00C87B59">
              <w:rPr>
                <w:rStyle w:val="Hyperlink"/>
                <w:noProof/>
              </w:rPr>
              <w:t>5.3.2.</w:t>
            </w:r>
            <w:r w:rsidR="00B748D9">
              <w:rPr>
                <w:noProof/>
              </w:rPr>
              <w:tab/>
            </w:r>
            <w:r w:rsidR="00B748D9" w:rsidRPr="00C87B59">
              <w:rPr>
                <w:rStyle w:val="Hyperlink"/>
                <w:noProof/>
              </w:rPr>
              <w:t>Software implementation</w:t>
            </w:r>
            <w:r w:rsidR="00B748D9">
              <w:rPr>
                <w:noProof/>
                <w:webHidden/>
              </w:rPr>
              <w:tab/>
            </w:r>
            <w:r w:rsidR="00B748D9">
              <w:rPr>
                <w:noProof/>
                <w:webHidden/>
              </w:rPr>
              <w:fldChar w:fldCharType="begin"/>
            </w:r>
            <w:r w:rsidR="00B748D9">
              <w:rPr>
                <w:noProof/>
                <w:webHidden/>
              </w:rPr>
              <w:instrText xml:space="preserve"> PAGEREF _Toc6700291 \h </w:instrText>
            </w:r>
            <w:r w:rsidR="00B748D9">
              <w:rPr>
                <w:noProof/>
                <w:webHidden/>
              </w:rPr>
            </w:r>
            <w:r w:rsidR="00B748D9">
              <w:rPr>
                <w:noProof/>
                <w:webHidden/>
              </w:rPr>
              <w:fldChar w:fldCharType="separate"/>
            </w:r>
            <w:r w:rsidR="00B748D9">
              <w:rPr>
                <w:noProof/>
                <w:webHidden/>
              </w:rPr>
              <w:t>57</w:t>
            </w:r>
            <w:r w:rsidR="00B748D9">
              <w:rPr>
                <w:noProof/>
                <w:webHidden/>
              </w:rPr>
              <w:fldChar w:fldCharType="end"/>
            </w:r>
          </w:hyperlink>
        </w:p>
        <w:p w14:paraId="0E1A28CB" w14:textId="4C83F5B5" w:rsidR="00B748D9" w:rsidRDefault="00D859B7">
          <w:pPr>
            <w:pStyle w:val="TOC3"/>
            <w:tabs>
              <w:tab w:val="left" w:pos="1100"/>
              <w:tab w:val="right" w:leader="dot" w:pos="9016"/>
            </w:tabs>
            <w:rPr>
              <w:noProof/>
            </w:rPr>
          </w:pPr>
          <w:hyperlink w:anchor="_Toc6700292" w:history="1">
            <w:r w:rsidR="00B748D9" w:rsidRPr="00C87B59">
              <w:rPr>
                <w:rStyle w:val="Hyperlink"/>
                <w:noProof/>
              </w:rPr>
              <w:t>5.4.</w:t>
            </w:r>
            <w:r w:rsidR="00B748D9">
              <w:rPr>
                <w:noProof/>
              </w:rPr>
              <w:tab/>
            </w:r>
            <w:r w:rsidR="00B748D9" w:rsidRPr="00C87B59">
              <w:rPr>
                <w:rStyle w:val="Hyperlink"/>
                <w:noProof/>
              </w:rPr>
              <w:t>Challenges</w:t>
            </w:r>
            <w:r w:rsidR="00B748D9">
              <w:rPr>
                <w:noProof/>
                <w:webHidden/>
              </w:rPr>
              <w:tab/>
            </w:r>
            <w:r w:rsidR="00B748D9">
              <w:rPr>
                <w:noProof/>
                <w:webHidden/>
              </w:rPr>
              <w:fldChar w:fldCharType="begin"/>
            </w:r>
            <w:r w:rsidR="00B748D9">
              <w:rPr>
                <w:noProof/>
                <w:webHidden/>
              </w:rPr>
              <w:instrText xml:space="preserve"> PAGEREF _Toc6700292 \h </w:instrText>
            </w:r>
            <w:r w:rsidR="00B748D9">
              <w:rPr>
                <w:noProof/>
                <w:webHidden/>
              </w:rPr>
            </w:r>
            <w:r w:rsidR="00B748D9">
              <w:rPr>
                <w:noProof/>
                <w:webHidden/>
              </w:rPr>
              <w:fldChar w:fldCharType="separate"/>
            </w:r>
            <w:r w:rsidR="00B748D9">
              <w:rPr>
                <w:noProof/>
                <w:webHidden/>
              </w:rPr>
              <w:t>62</w:t>
            </w:r>
            <w:r w:rsidR="00B748D9">
              <w:rPr>
                <w:noProof/>
                <w:webHidden/>
              </w:rPr>
              <w:fldChar w:fldCharType="end"/>
            </w:r>
          </w:hyperlink>
        </w:p>
        <w:p w14:paraId="1C9BAF77" w14:textId="143F3595" w:rsidR="00B748D9" w:rsidRDefault="00D859B7">
          <w:pPr>
            <w:pStyle w:val="TOC1"/>
            <w:tabs>
              <w:tab w:val="right" w:leader="dot" w:pos="9016"/>
            </w:tabs>
            <w:rPr>
              <w:noProof/>
            </w:rPr>
          </w:pPr>
          <w:hyperlink w:anchor="_Toc6700293" w:history="1">
            <w:r w:rsidR="00B748D9" w:rsidRPr="00C87B59">
              <w:rPr>
                <w:rStyle w:val="Hyperlink"/>
                <w:noProof/>
              </w:rPr>
              <w:t>References</w:t>
            </w:r>
            <w:r w:rsidR="00B748D9">
              <w:rPr>
                <w:noProof/>
                <w:webHidden/>
              </w:rPr>
              <w:tab/>
            </w:r>
            <w:r w:rsidR="00B748D9">
              <w:rPr>
                <w:noProof/>
                <w:webHidden/>
              </w:rPr>
              <w:fldChar w:fldCharType="begin"/>
            </w:r>
            <w:r w:rsidR="00B748D9">
              <w:rPr>
                <w:noProof/>
                <w:webHidden/>
              </w:rPr>
              <w:instrText xml:space="preserve"> PAGEREF _Toc6700293 \h </w:instrText>
            </w:r>
            <w:r w:rsidR="00B748D9">
              <w:rPr>
                <w:noProof/>
                <w:webHidden/>
              </w:rPr>
            </w:r>
            <w:r w:rsidR="00B748D9">
              <w:rPr>
                <w:noProof/>
                <w:webHidden/>
              </w:rPr>
              <w:fldChar w:fldCharType="separate"/>
            </w:r>
            <w:r w:rsidR="00B748D9">
              <w:rPr>
                <w:noProof/>
                <w:webHidden/>
              </w:rPr>
              <w:t>64</w:t>
            </w:r>
            <w:r w:rsidR="00B748D9">
              <w:rPr>
                <w:noProof/>
                <w:webHidden/>
              </w:rPr>
              <w:fldChar w:fldCharType="end"/>
            </w:r>
          </w:hyperlink>
        </w:p>
        <w:p w14:paraId="1BA73928" w14:textId="5E0C32CE" w:rsidR="00B748D9" w:rsidRDefault="00D859B7">
          <w:pPr>
            <w:pStyle w:val="TOC2"/>
            <w:tabs>
              <w:tab w:val="left" w:pos="880"/>
              <w:tab w:val="right" w:leader="dot" w:pos="9016"/>
            </w:tabs>
            <w:rPr>
              <w:noProof/>
            </w:rPr>
          </w:pPr>
          <w:hyperlink w:anchor="_Toc6700294" w:history="1">
            <w:r w:rsidR="00B748D9" w:rsidRPr="00C87B59">
              <w:rPr>
                <w:rStyle w:val="Hyperlink"/>
                <w:noProof/>
              </w:rPr>
              <w:t>5.2.</w:t>
            </w:r>
            <w:r w:rsidR="00B748D9">
              <w:rPr>
                <w:noProof/>
              </w:rPr>
              <w:tab/>
            </w:r>
            <w:r w:rsidR="00B748D9" w:rsidRPr="00C87B59">
              <w:rPr>
                <w:rStyle w:val="Hyperlink"/>
                <w:noProof/>
              </w:rPr>
              <w:t>Project milestones</w:t>
            </w:r>
            <w:r w:rsidR="00B748D9">
              <w:rPr>
                <w:noProof/>
                <w:webHidden/>
              </w:rPr>
              <w:tab/>
            </w:r>
            <w:r w:rsidR="00B748D9">
              <w:rPr>
                <w:noProof/>
                <w:webHidden/>
              </w:rPr>
              <w:fldChar w:fldCharType="begin"/>
            </w:r>
            <w:r w:rsidR="00B748D9">
              <w:rPr>
                <w:noProof/>
                <w:webHidden/>
              </w:rPr>
              <w:instrText xml:space="preserve"> PAGEREF _Toc6700294 \h </w:instrText>
            </w:r>
            <w:r w:rsidR="00B748D9">
              <w:rPr>
                <w:noProof/>
                <w:webHidden/>
              </w:rPr>
            </w:r>
            <w:r w:rsidR="00B748D9">
              <w:rPr>
                <w:noProof/>
                <w:webHidden/>
              </w:rPr>
              <w:fldChar w:fldCharType="separate"/>
            </w:r>
            <w:r w:rsidR="00B748D9">
              <w:rPr>
                <w:noProof/>
                <w:webHidden/>
              </w:rPr>
              <w:t>66</w:t>
            </w:r>
            <w:r w:rsidR="00B748D9">
              <w:rPr>
                <w:noProof/>
                <w:webHidden/>
              </w:rPr>
              <w:fldChar w:fldCharType="end"/>
            </w:r>
          </w:hyperlink>
        </w:p>
        <w:p w14:paraId="79486D99" w14:textId="6F24F5AF" w:rsidR="00B748D9" w:rsidRDefault="00D859B7">
          <w:pPr>
            <w:pStyle w:val="TOC2"/>
            <w:tabs>
              <w:tab w:val="left" w:pos="880"/>
              <w:tab w:val="right" w:leader="dot" w:pos="9016"/>
            </w:tabs>
            <w:rPr>
              <w:noProof/>
            </w:rPr>
          </w:pPr>
          <w:hyperlink w:anchor="_Toc6700295" w:history="1">
            <w:r w:rsidR="00B748D9" w:rsidRPr="00C87B59">
              <w:rPr>
                <w:rStyle w:val="Hyperlink"/>
                <w:noProof/>
              </w:rPr>
              <w:t>5.3.</w:t>
            </w:r>
            <w:r w:rsidR="00B748D9">
              <w:rPr>
                <w:noProof/>
              </w:rPr>
              <w:tab/>
            </w:r>
            <w:r w:rsidR="00B748D9" w:rsidRPr="00C87B59">
              <w:rPr>
                <w:rStyle w:val="Hyperlink"/>
                <w:noProof/>
              </w:rPr>
              <w:t>Project timeline</w:t>
            </w:r>
            <w:r w:rsidR="00B748D9">
              <w:rPr>
                <w:noProof/>
                <w:webHidden/>
              </w:rPr>
              <w:tab/>
            </w:r>
            <w:r w:rsidR="00B748D9">
              <w:rPr>
                <w:noProof/>
                <w:webHidden/>
              </w:rPr>
              <w:fldChar w:fldCharType="begin"/>
            </w:r>
            <w:r w:rsidR="00B748D9">
              <w:rPr>
                <w:noProof/>
                <w:webHidden/>
              </w:rPr>
              <w:instrText xml:space="preserve"> PAGEREF _Toc6700295 \h </w:instrText>
            </w:r>
            <w:r w:rsidR="00B748D9">
              <w:rPr>
                <w:noProof/>
                <w:webHidden/>
              </w:rPr>
            </w:r>
            <w:r w:rsidR="00B748D9">
              <w:rPr>
                <w:noProof/>
                <w:webHidden/>
              </w:rPr>
              <w:fldChar w:fldCharType="separate"/>
            </w:r>
            <w:r w:rsidR="00B748D9">
              <w:rPr>
                <w:noProof/>
                <w:webHidden/>
              </w:rPr>
              <w:t>68</w:t>
            </w:r>
            <w:r w:rsidR="00B748D9">
              <w:rPr>
                <w:noProof/>
                <w:webHidden/>
              </w:rPr>
              <w:fldChar w:fldCharType="end"/>
            </w:r>
          </w:hyperlink>
        </w:p>
        <w:p w14:paraId="3F34BB97" w14:textId="736232DC"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9" w:name="_Toc6700257"/>
      <w:r w:rsidRPr="008E4462">
        <w:rPr>
          <w:sz w:val="36"/>
          <w:szCs w:val="36"/>
        </w:rPr>
        <w:t>List of Figures</w:t>
      </w:r>
      <w:bookmarkEnd w:id="8"/>
      <w:bookmarkEnd w:id="9"/>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D859B7">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D859B7">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D859B7">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D859B7">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D859B7">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D859B7">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D859B7">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D859B7">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D859B7">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D859B7">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D859B7">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D859B7">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D859B7">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D859B7">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D859B7">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D859B7">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D859B7">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D859B7">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D859B7">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D859B7">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D859B7">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D859B7">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D859B7">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D859B7">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D859B7">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D859B7">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D859B7">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D859B7">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D859B7">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D859B7">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D859B7">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D859B7">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D859B7">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D859B7">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D859B7">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D859B7">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D859B7">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D859B7">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D859B7">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D859B7">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D859B7">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D859B7">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D859B7">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D859B7">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D859B7">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D859B7">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D859B7">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D859B7">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D859B7">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D859B7">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D859B7">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D859B7">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D859B7">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D859B7">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D859B7">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D859B7">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D859B7">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D859B7">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D859B7">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D859B7">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D859B7">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D859B7">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D859B7">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D859B7">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D859B7">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D859B7">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D859B7">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D859B7">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D859B7">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D859B7">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D859B7">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D859B7">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10" w:name="_Toc274166445"/>
      <w:bookmarkStart w:id="11" w:name="_Toc6700258"/>
      <w:r w:rsidRPr="004C002F">
        <w:rPr>
          <w:sz w:val="36"/>
          <w:szCs w:val="36"/>
        </w:rPr>
        <w:t xml:space="preserve">List of </w:t>
      </w:r>
      <w:r>
        <w:rPr>
          <w:sz w:val="36"/>
          <w:szCs w:val="36"/>
        </w:rPr>
        <w:t>T</w:t>
      </w:r>
      <w:r w:rsidRPr="004C002F">
        <w:rPr>
          <w:sz w:val="36"/>
          <w:szCs w:val="36"/>
        </w:rPr>
        <w:t>ables</w:t>
      </w:r>
      <w:bookmarkEnd w:id="10"/>
      <w:bookmarkEnd w:id="11"/>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D859B7">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D859B7">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D859B7">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D859B7">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D859B7">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D859B7">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D859B7">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D859B7">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D859B7">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D859B7">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D859B7">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D859B7">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D859B7">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D859B7">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D859B7">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D859B7">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D859B7">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D859B7">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D859B7">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2" w:name="_Toc274166450"/>
    </w:p>
    <w:p w14:paraId="031E6B90" w14:textId="4F0AB862" w:rsidR="00632771" w:rsidRPr="009C1E93" w:rsidRDefault="00632771" w:rsidP="00632771">
      <w:pPr>
        <w:pStyle w:val="Heading1"/>
        <w:numPr>
          <w:ilvl w:val="0"/>
          <w:numId w:val="1"/>
        </w:numPr>
        <w:spacing w:after="240"/>
      </w:pPr>
      <w:bookmarkStart w:id="13" w:name="_Toc1153059"/>
      <w:bookmarkStart w:id="14" w:name="_Toc6700259"/>
      <w:bookmarkStart w:id="15" w:name="_Toc274166446"/>
      <w:r w:rsidRPr="009C1E93">
        <w:t>Introduction and Motivation</w:t>
      </w:r>
      <w:bookmarkEnd w:id="13"/>
      <w:bookmarkEnd w:id="14"/>
    </w:p>
    <w:bookmarkEnd w:id="15"/>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6" w:name="_Toc368128750"/>
      <w:bookmarkStart w:id="17" w:name="_Toc1153060"/>
      <w:bookmarkStart w:id="18" w:name="_Toc6700260"/>
      <w:r w:rsidRPr="0090677A">
        <w:rPr>
          <w:color w:val="2F5496" w:themeColor="accent1" w:themeShade="BF"/>
        </w:rPr>
        <w:t>Problem statement</w:t>
      </w:r>
      <w:bookmarkEnd w:id="16"/>
      <w:bookmarkEnd w:id="17"/>
      <w:bookmarkEnd w:id="18"/>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A00E256" w:rsidR="00632771" w:rsidRDefault="00632771" w:rsidP="00632771">
      <w:pPr>
        <w:pStyle w:val="Caption"/>
        <w:jc w:val="center"/>
      </w:pPr>
      <w:bookmarkStart w:id="19" w:name="_Toc6700296"/>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1</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w:t>
      </w:r>
      <w:r w:rsidR="00D859B7">
        <w:rPr>
          <w:noProof/>
        </w:rPr>
        <w:fldChar w:fldCharType="end"/>
      </w:r>
      <w:r>
        <w:t xml:space="preserve">: </w:t>
      </w:r>
      <w:r w:rsidRPr="00615859">
        <w:t>Statistics from Survey</w:t>
      </w:r>
      <w:bookmarkEnd w:id="19"/>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1"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4"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0A43D457" w:rsidR="003657A5" w:rsidRDefault="003657A5" w:rsidP="00632771">
                            <w:pPr>
                              <w:pStyle w:val="Caption"/>
                              <w:jc w:val="center"/>
                              <w:rPr>
                                <w:noProof/>
                              </w:rPr>
                            </w:pPr>
                            <w:bookmarkStart w:id="20" w:name="_Toc6700297"/>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w:t>
                            </w:r>
                            <w:r w:rsidR="00D859B7">
                              <w:rPr>
                                <w:noProof/>
                              </w:rPr>
                              <w:fldChar w:fldCharType="end"/>
                            </w:r>
                            <w:r>
                              <w:t xml:space="preserve">: </w:t>
                            </w:r>
                            <w:r w:rsidRPr="008C631D">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0A43D457" w:rsidR="003657A5" w:rsidRDefault="003657A5" w:rsidP="00632771">
                      <w:pPr>
                        <w:pStyle w:val="Caption"/>
                        <w:jc w:val="center"/>
                        <w:rPr>
                          <w:noProof/>
                        </w:rPr>
                      </w:pPr>
                      <w:bookmarkStart w:id="20" w:name="_Toc6700297"/>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2B0CDCD3" w:rsidR="003657A5" w:rsidRDefault="003657A5" w:rsidP="00632771">
                            <w:pPr>
                              <w:pStyle w:val="Caption"/>
                              <w:jc w:val="center"/>
                              <w:rPr>
                                <w:noProof/>
                              </w:rPr>
                            </w:pPr>
                            <w:bookmarkStart w:id="21" w:name="_Toc6700298"/>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3</w:t>
                            </w:r>
                            <w:r w:rsidR="00D859B7">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2B0CDCD3" w:rsidR="003657A5" w:rsidRDefault="003657A5" w:rsidP="00632771">
                      <w:pPr>
                        <w:pStyle w:val="Caption"/>
                        <w:jc w:val="center"/>
                        <w:rPr>
                          <w:noProof/>
                        </w:rPr>
                      </w:pPr>
                      <w:bookmarkStart w:id="22" w:name="_Toc6700298"/>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2"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6"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312A0881" w:rsidR="003657A5" w:rsidRDefault="003657A5" w:rsidP="00632771">
                            <w:pPr>
                              <w:pStyle w:val="Caption"/>
                              <w:jc w:val="center"/>
                              <w:rPr>
                                <w:noProof/>
                              </w:rPr>
                            </w:pPr>
                            <w:bookmarkStart w:id="22" w:name="_Toc6700299"/>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4</w:t>
                            </w:r>
                            <w:r w:rsidR="00D859B7">
                              <w:rPr>
                                <w:noProof/>
                              </w:rPr>
                              <w:fldChar w:fldCharType="end"/>
                            </w:r>
                            <w:r>
                              <w:t xml:space="preserve">: </w:t>
                            </w:r>
                            <w:r w:rsidRPr="0053069B">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312A0881" w:rsidR="003657A5" w:rsidRDefault="003657A5" w:rsidP="00632771">
                      <w:pPr>
                        <w:pStyle w:val="Caption"/>
                        <w:jc w:val="center"/>
                        <w:rPr>
                          <w:noProof/>
                        </w:rPr>
                      </w:pPr>
                      <w:bookmarkStart w:id="24" w:name="_Toc6700299"/>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16EA244B" w:rsidR="003657A5" w:rsidRDefault="003657A5" w:rsidP="00632771">
                            <w:pPr>
                              <w:pStyle w:val="Caption"/>
                              <w:jc w:val="center"/>
                              <w:rPr>
                                <w:noProof/>
                              </w:rPr>
                            </w:pPr>
                            <w:bookmarkStart w:id="23" w:name="_Toc6700300"/>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5</w:t>
                            </w:r>
                            <w:r w:rsidR="00D859B7">
                              <w:rPr>
                                <w:noProof/>
                              </w:rPr>
                              <w:fldChar w:fldCharType="end"/>
                            </w:r>
                            <w:r>
                              <w:t xml:space="preserve">: </w:t>
                            </w:r>
                            <w:r w:rsidRPr="005B4FF0">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16EA244B" w:rsidR="003657A5" w:rsidRDefault="003657A5" w:rsidP="00632771">
                      <w:pPr>
                        <w:pStyle w:val="Caption"/>
                        <w:jc w:val="center"/>
                        <w:rPr>
                          <w:noProof/>
                        </w:rPr>
                      </w:pPr>
                      <w:bookmarkStart w:id="26" w:name="_Toc6700300"/>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6ACECC02" w:rsidR="00632771" w:rsidRDefault="009B6CD6"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66508B76" wp14:editId="68B00EF9">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24E6D4D3" wp14:editId="17D48A6C">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8"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180B9B54" w:rsidR="003657A5" w:rsidRDefault="003657A5" w:rsidP="00632771">
                            <w:pPr>
                              <w:pStyle w:val="Caption"/>
                              <w:jc w:val="center"/>
                              <w:rPr>
                                <w:noProof/>
                              </w:rPr>
                            </w:pPr>
                            <w:bookmarkStart w:id="24" w:name="_Toc6700301"/>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6</w:t>
                            </w:r>
                            <w:r w:rsidR="00D859B7">
                              <w:rPr>
                                <w:noProof/>
                              </w:rPr>
                              <w:fldChar w:fldCharType="end"/>
                            </w:r>
                            <w:r>
                              <w:t xml:space="preserve">: </w:t>
                            </w:r>
                            <w:r w:rsidRPr="0031422F">
                              <w:t>Article from Al-</w:t>
                            </w:r>
                            <w:proofErr w:type="spellStart"/>
                            <w:r w:rsidRPr="0031422F">
                              <w:t>Sharq</w:t>
                            </w:r>
                            <w:proofErr w:type="spellEnd"/>
                            <w:r w:rsidRPr="0031422F">
                              <w:t xml:space="preserve"> Newspaper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180B9B54" w:rsidR="003657A5" w:rsidRDefault="003657A5" w:rsidP="00632771">
                      <w:pPr>
                        <w:pStyle w:val="Caption"/>
                        <w:jc w:val="center"/>
                        <w:rPr>
                          <w:noProof/>
                        </w:rPr>
                      </w:pPr>
                      <w:bookmarkStart w:id="28" w:name="_Toc6700301"/>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Al-Sharq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06CD4B8F" w:rsidR="003657A5" w:rsidRDefault="003657A5" w:rsidP="00632771">
                            <w:pPr>
                              <w:pStyle w:val="Caption"/>
                              <w:jc w:val="center"/>
                              <w:rPr>
                                <w:noProof/>
                              </w:rPr>
                            </w:pPr>
                            <w:bookmarkStart w:id="25" w:name="_Toc6700302"/>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7</w:t>
                            </w:r>
                            <w:r w:rsidR="00D859B7">
                              <w:rPr>
                                <w:noProof/>
                              </w:rPr>
                              <w:fldChar w:fldCharType="end"/>
                            </w:r>
                            <w:r>
                              <w:t xml:space="preserve">: </w:t>
                            </w:r>
                            <w:r w:rsidRPr="002A1202">
                              <w:t>Headline from Al-Raya Newspaper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06CD4B8F" w:rsidR="003657A5" w:rsidRDefault="003657A5" w:rsidP="00632771">
                      <w:pPr>
                        <w:pStyle w:val="Caption"/>
                        <w:jc w:val="center"/>
                        <w:rPr>
                          <w:noProof/>
                        </w:rPr>
                      </w:pPr>
                      <w:bookmarkStart w:id="30" w:name="_Toc6700302"/>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3"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4"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497D2C0" w:rsidR="003657A5" w:rsidRDefault="003657A5" w:rsidP="00632771">
                            <w:pPr>
                              <w:pStyle w:val="Caption"/>
                              <w:jc w:val="center"/>
                              <w:rPr>
                                <w:noProof/>
                              </w:rPr>
                            </w:pPr>
                            <w:bookmarkStart w:id="26" w:name="_Toc6700303"/>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8</w:t>
                            </w:r>
                            <w:r w:rsidR="00D859B7">
                              <w:rPr>
                                <w:noProof/>
                              </w:rPr>
                              <w:fldChar w:fldCharType="end"/>
                            </w:r>
                            <w:r>
                              <w:t xml:space="preserve">: </w:t>
                            </w:r>
                            <w:r w:rsidRPr="002F6257">
                              <w:t>Headline from Al-Arab Newspaper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497D2C0" w:rsidR="003657A5" w:rsidRDefault="003657A5" w:rsidP="00632771">
                      <w:pPr>
                        <w:pStyle w:val="Caption"/>
                        <w:jc w:val="center"/>
                        <w:rPr>
                          <w:noProof/>
                        </w:rPr>
                      </w:pPr>
                      <w:bookmarkStart w:id="32" w:name="_Toc6700303"/>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51F2A87D" w:rsidR="003657A5" w:rsidRDefault="003657A5" w:rsidP="00632771">
                            <w:pPr>
                              <w:pStyle w:val="Caption"/>
                              <w:jc w:val="center"/>
                              <w:rPr>
                                <w:noProof/>
                              </w:rPr>
                            </w:pPr>
                            <w:bookmarkStart w:id="27" w:name="_Toc6700304"/>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9</w:t>
                            </w:r>
                            <w:r w:rsidR="00D859B7">
                              <w:rPr>
                                <w:noProof/>
                              </w:rPr>
                              <w:fldChar w:fldCharType="end"/>
                            </w:r>
                            <w:r>
                              <w:t xml:space="preserve">: </w:t>
                            </w:r>
                            <w:r w:rsidRPr="002562CC">
                              <w:t>Headline from Al-Arab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51F2A87D" w:rsidR="003657A5" w:rsidRDefault="003657A5" w:rsidP="00632771">
                      <w:pPr>
                        <w:pStyle w:val="Caption"/>
                        <w:jc w:val="center"/>
                        <w:rPr>
                          <w:noProof/>
                        </w:rPr>
                      </w:pPr>
                      <w:bookmarkStart w:id="34" w:name="_Toc6700304"/>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2"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05AB4D58" w:rsidR="003657A5" w:rsidRDefault="003657A5" w:rsidP="00632771">
                            <w:pPr>
                              <w:pStyle w:val="Caption"/>
                              <w:jc w:val="center"/>
                              <w:rPr>
                                <w:noProof/>
                              </w:rPr>
                            </w:pPr>
                            <w:bookmarkStart w:id="28" w:name="_Toc6700305"/>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10</w:t>
                            </w:r>
                            <w:r w:rsidR="00D859B7">
                              <w:rPr>
                                <w:noProof/>
                              </w:rPr>
                              <w:fldChar w:fldCharType="end"/>
                            </w:r>
                            <w:r>
                              <w:t xml:space="preserve">: </w:t>
                            </w:r>
                            <w:r w:rsidRPr="005412CC">
                              <w:t>Headline from Al-Arab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05AB4D58" w:rsidR="003657A5" w:rsidRDefault="003657A5" w:rsidP="00632771">
                      <w:pPr>
                        <w:pStyle w:val="Caption"/>
                        <w:jc w:val="center"/>
                        <w:rPr>
                          <w:noProof/>
                        </w:rPr>
                      </w:pPr>
                      <w:bookmarkStart w:id="36" w:name="_Toc6700305"/>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3"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6A703879" w:rsidR="003657A5" w:rsidRDefault="003657A5" w:rsidP="00632771">
                            <w:pPr>
                              <w:pStyle w:val="Caption"/>
                              <w:jc w:val="center"/>
                              <w:rPr>
                                <w:noProof/>
                              </w:rPr>
                            </w:pPr>
                            <w:bookmarkStart w:id="29" w:name="_Toc6700306"/>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11</w:t>
                            </w:r>
                            <w:r w:rsidR="00D859B7">
                              <w:rPr>
                                <w:noProof/>
                              </w:rPr>
                              <w:fldChar w:fldCharType="end"/>
                            </w:r>
                            <w:r>
                              <w:t xml:space="preserve">: </w:t>
                            </w:r>
                            <w:r w:rsidRPr="00DA4269">
                              <w:t>Headline from Al-</w:t>
                            </w:r>
                            <w:proofErr w:type="spellStart"/>
                            <w:r w:rsidRPr="00DA4269">
                              <w:t>Watan</w:t>
                            </w:r>
                            <w:proofErr w:type="spellEnd"/>
                            <w:r w:rsidRPr="00DA4269">
                              <w:t xml:space="preserve">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6A703879" w:rsidR="003657A5" w:rsidRDefault="003657A5" w:rsidP="00632771">
                      <w:pPr>
                        <w:pStyle w:val="Caption"/>
                        <w:jc w:val="center"/>
                        <w:rPr>
                          <w:noProof/>
                        </w:rPr>
                      </w:pPr>
                      <w:bookmarkStart w:id="38" w:name="_Toc6700306"/>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Al-Watan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4C428333" w:rsidR="00632771" w:rsidRDefault="00632771" w:rsidP="00632771">
      <w:pPr>
        <w:pStyle w:val="Caption"/>
        <w:jc w:val="center"/>
        <w:rPr>
          <w:highlight w:val="yellow"/>
        </w:rPr>
      </w:pPr>
      <w:bookmarkStart w:id="30" w:name="_Toc531732103"/>
      <w:bookmarkStart w:id="31" w:name="_Toc1153348"/>
      <w:bookmarkStart w:id="32" w:name="_Toc6700307"/>
      <w:r>
        <w:t xml:space="preserve">Figure </w:t>
      </w:r>
      <w:r w:rsidR="00D859B7">
        <w:fldChar w:fldCharType="begin"/>
      </w:r>
      <w:r w:rsidR="00D859B7">
        <w:instrText xml:space="preserve"> </w:instrText>
      </w:r>
      <w:r w:rsidR="00D859B7">
        <w:instrText xml:space="preserve">STYLEREF 1 \s </w:instrText>
      </w:r>
      <w:r w:rsidR="00D859B7">
        <w:fldChar w:fldCharType="separate"/>
      </w:r>
      <w:r w:rsidR="00F0501B">
        <w:rPr>
          <w:noProof/>
          <w:cs/>
        </w:rPr>
        <w:t>‎</w:t>
      </w:r>
      <w:r w:rsidR="00F0501B">
        <w:rPr>
          <w:noProof/>
        </w:rPr>
        <w:t>1</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12</w:t>
      </w:r>
      <w:r w:rsidR="00D859B7">
        <w:rPr>
          <w:noProof/>
        </w:rPr>
        <w:fldChar w:fldCharType="end"/>
      </w:r>
      <w:r>
        <w:t xml:space="preserve">: </w:t>
      </w:r>
      <w:r w:rsidRPr="00891E96">
        <w:t>Statistics from Survey</w:t>
      </w:r>
      <w:bookmarkEnd w:id="30"/>
      <w:bookmarkEnd w:id="31"/>
      <w:bookmarkEnd w:id="32"/>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8"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767FE1C5" w:rsidR="003657A5" w:rsidRPr="0082694E" w:rsidRDefault="003657A5" w:rsidP="00632771">
                            <w:pPr>
                              <w:pStyle w:val="Caption"/>
                              <w:jc w:val="center"/>
                              <w:rPr>
                                <w:noProof/>
                                <w:color w:val="FF0000"/>
                              </w:rPr>
                            </w:pPr>
                            <w:bookmarkStart w:id="33" w:name="_Toc531732104"/>
                            <w:bookmarkStart w:id="34" w:name="_Toc1153349"/>
                            <w:bookmarkStart w:id="35" w:name="_Toc6700308"/>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13</w:t>
                            </w:r>
                            <w:r w:rsidR="00D859B7">
                              <w:rPr>
                                <w:noProof/>
                              </w:rPr>
                              <w:fldChar w:fldCharType="end"/>
                            </w:r>
                            <w:r>
                              <w:t xml:space="preserve">: </w:t>
                            </w:r>
                            <w:r w:rsidRPr="00463DAB">
                              <w:t xml:space="preserve">Vehicles in Qatar </w:t>
                            </w:r>
                            <w:r>
                              <w:t>U</w:t>
                            </w:r>
                            <w:r w:rsidRPr="00463DAB">
                              <w:t>niversity parked illegally</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767FE1C5" w:rsidR="003657A5" w:rsidRPr="0082694E" w:rsidRDefault="003657A5" w:rsidP="00632771">
                      <w:pPr>
                        <w:pStyle w:val="Caption"/>
                        <w:jc w:val="center"/>
                        <w:rPr>
                          <w:noProof/>
                          <w:color w:val="FF0000"/>
                        </w:rPr>
                      </w:pPr>
                      <w:bookmarkStart w:id="45" w:name="_Toc531732104"/>
                      <w:bookmarkStart w:id="46" w:name="_Toc1153349"/>
                      <w:bookmarkStart w:id="47" w:name="_Toc6700308"/>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7"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9"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2352422" w:rsidR="003657A5" w:rsidRDefault="003657A5" w:rsidP="00632771">
                            <w:pPr>
                              <w:pStyle w:val="Caption"/>
                              <w:jc w:val="center"/>
                              <w:rPr>
                                <w:noProof/>
                              </w:rPr>
                            </w:pPr>
                            <w:bookmarkStart w:id="36" w:name="_Toc531732105"/>
                            <w:bookmarkStart w:id="37" w:name="_Toc1153350"/>
                            <w:bookmarkStart w:id="38" w:name="_Toc6700309"/>
                            <w:r>
                              <w:t xml:space="preserve">Figure </w:t>
                            </w:r>
                            <w:r w:rsidR="00D859B7">
                              <w:fldChar w:fldCharType="begin"/>
                            </w:r>
                            <w:r w:rsidR="00D859B7">
                              <w:instrText xml:space="preserve"> STYLEREF 1 \s </w:instrText>
                            </w:r>
                            <w:r w:rsidR="00D859B7">
                              <w:fldChar w:fldCharType="separate"/>
                            </w:r>
                            <w:r>
                              <w:rPr>
                                <w:noProof/>
                                <w:cs/>
                              </w:rPr>
                              <w:t>‎</w:t>
                            </w:r>
                            <w:r>
                              <w:rPr>
                                <w:noProof/>
                              </w:rPr>
                              <w:t>1</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14</w:t>
                            </w:r>
                            <w:r w:rsidR="00D859B7">
                              <w:rPr>
                                <w:noProof/>
                              </w:rPr>
                              <w:fldChar w:fldCharType="end"/>
                            </w:r>
                            <w:r>
                              <w:rPr>
                                <w:noProof/>
                              </w:rPr>
                              <w:t xml:space="preserve">: </w:t>
                            </w:r>
                            <w:r w:rsidRPr="00463DAB">
                              <w:t xml:space="preserve">Vehicles in Qatar </w:t>
                            </w:r>
                            <w:r>
                              <w:t>U</w:t>
                            </w:r>
                            <w:r w:rsidRPr="00463DAB">
                              <w:t>niversity parked illegally</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2352422" w:rsidR="003657A5" w:rsidRDefault="003657A5" w:rsidP="00632771">
                      <w:pPr>
                        <w:pStyle w:val="Caption"/>
                        <w:jc w:val="center"/>
                        <w:rPr>
                          <w:noProof/>
                        </w:rPr>
                      </w:pPr>
                      <w:bookmarkStart w:id="51" w:name="_Toc531732105"/>
                      <w:bookmarkStart w:id="52" w:name="_Toc1153350"/>
                      <w:bookmarkStart w:id="53" w:name="_Toc6700309"/>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6"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39" w:name="_Toc274166447"/>
      <w:bookmarkStart w:id="40" w:name="_Toc368128751"/>
      <w:bookmarkStart w:id="41" w:name="_Toc6700261"/>
      <w:r w:rsidRPr="0063092F">
        <w:rPr>
          <w:color w:val="2F5496" w:themeColor="accent1" w:themeShade="BF"/>
        </w:rPr>
        <w:t>Project significanc</w:t>
      </w:r>
      <w:bookmarkEnd w:id="39"/>
      <w:r w:rsidRPr="0063092F">
        <w:rPr>
          <w:color w:val="2F5496" w:themeColor="accent1" w:themeShade="BF"/>
        </w:rPr>
        <w:t>e</w:t>
      </w:r>
      <w:bookmarkEnd w:id="40"/>
      <w:bookmarkEnd w:id="41"/>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42" w:name="_Toc6700262"/>
      <w:bookmarkStart w:id="43" w:name="_Toc368128752"/>
      <w:r w:rsidRPr="003C75F6">
        <w:rPr>
          <w:color w:val="2F5496" w:themeColor="accent1" w:themeShade="BF"/>
        </w:rPr>
        <w:t>Project objectives</w:t>
      </w:r>
      <w:bookmarkEnd w:id="42"/>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44" w:name="_Toc274166449"/>
      <w:bookmarkStart w:id="45" w:name="_Toc368128753"/>
      <w:bookmarkStart w:id="46" w:name="_Toc6700263"/>
      <w:bookmarkEnd w:id="43"/>
      <w:r w:rsidRPr="008E4462">
        <w:t>Background and related work</w:t>
      </w:r>
      <w:bookmarkEnd w:id="44"/>
      <w:bookmarkEnd w:id="45"/>
      <w:bookmarkEnd w:id="46"/>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47" w:name="_Toc368128754"/>
      <w:bookmarkStart w:id="48" w:name="_Toc6700264"/>
      <w:r w:rsidRPr="002D28D4">
        <w:rPr>
          <w:color w:val="2F5496" w:themeColor="accent1" w:themeShade="BF"/>
        </w:rPr>
        <w:t>Background</w:t>
      </w:r>
      <w:bookmarkEnd w:id="47"/>
      <w:bookmarkEnd w:id="48"/>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49" w:name="_Toc368128755"/>
      <w:bookmarkStart w:id="50" w:name="_Toc6700265"/>
      <w:r w:rsidRPr="00A979BD">
        <w:rPr>
          <w:color w:val="2F5496" w:themeColor="accent1" w:themeShade="BF"/>
        </w:rPr>
        <w:t>Related work</w:t>
      </w:r>
      <w:bookmarkEnd w:id="49"/>
      <w:bookmarkEnd w:id="50"/>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2"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71815C5A" w:rsidR="003657A5" w:rsidRDefault="003657A5" w:rsidP="00632771">
                            <w:pPr>
                              <w:pStyle w:val="Caption"/>
                              <w:rPr>
                                <w:noProof/>
                              </w:rPr>
                            </w:pPr>
                            <w:bookmarkStart w:id="51" w:name="_Toc531732106"/>
                            <w:bookmarkStart w:id="52" w:name="_Toc1153351"/>
                            <w:bookmarkStart w:id="53" w:name="_Toc6700310"/>
                            <w:r>
                              <w:t xml:space="preserve">Figure </w:t>
                            </w:r>
                            <w:r w:rsidR="00D859B7">
                              <w:fldChar w:fldCharType="begin"/>
                            </w:r>
                            <w:r w:rsidR="00D859B7">
                              <w:instrText xml:space="preserve"> STYLEREF 1 \s </w:instrText>
                            </w:r>
                            <w:r w:rsidR="00D859B7">
                              <w:fldChar w:fldCharType="separate"/>
                            </w:r>
                            <w:r>
                              <w:rPr>
                                <w:noProof/>
                                <w:cs/>
                              </w:rPr>
                              <w:t>‎</w:t>
                            </w:r>
                            <w:r>
                              <w:rPr>
                                <w:noProof/>
                              </w:rPr>
                              <w:t>2</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w:t>
                            </w:r>
                            <w:r w:rsidR="00D859B7">
                              <w:rPr>
                                <w:noProof/>
                              </w:rPr>
                              <w:fldChar w:fldCharType="end"/>
                            </w:r>
                            <w:r>
                              <w:t xml:space="preserve">: </w:t>
                            </w:r>
                            <w:r w:rsidRPr="00FE2463">
                              <w:rPr>
                                <w:noProof/>
                              </w:rPr>
                              <w:t>A Secure Parking Reservation System Using GSM Technology – System architecture</w:t>
                            </w:r>
                            <w:bookmarkEnd w:id="51"/>
                            <w:bookmarkEnd w:id="52"/>
                            <w:bookmarkEnd w:id="53"/>
                          </w:p>
                          <w:p w14:paraId="3FE61E9B" w14:textId="77777777" w:rsidR="003657A5" w:rsidRPr="00CE2010" w:rsidRDefault="003657A5"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71815C5A" w:rsidR="003657A5" w:rsidRDefault="003657A5" w:rsidP="00632771">
                      <w:pPr>
                        <w:pStyle w:val="Caption"/>
                        <w:rPr>
                          <w:noProof/>
                        </w:rPr>
                      </w:pPr>
                      <w:bookmarkStart w:id="69" w:name="_Toc531732106"/>
                      <w:bookmarkStart w:id="70" w:name="_Toc1153351"/>
                      <w:bookmarkStart w:id="71" w:name="_Toc6700310"/>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3657A5" w:rsidRPr="00CE2010" w:rsidRDefault="003657A5" w:rsidP="00632771"/>
                  </w:txbxContent>
                </v:textbox>
                <w10:wrap type="topAndBottom" anchorx="margin"/>
              </v:shape>
            </w:pict>
          </mc:Fallback>
        </mc:AlternateContent>
      </w:r>
      <w:r w:rsidRPr="002A4DB1">
        <w:rPr>
          <w:rFonts w:cstheme="minorHAnsi"/>
          <w:noProof/>
        </w:rPr>
        <w:drawing>
          <wp:anchor distT="0" distB="0" distL="114300" distR="114300" simplePos="0" relativeHeight="251658241"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2"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7"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17184A82" w:rsidR="003657A5" w:rsidRPr="0050108F" w:rsidRDefault="003657A5" w:rsidP="00632771">
                            <w:pPr>
                              <w:pStyle w:val="Caption"/>
                              <w:jc w:val="center"/>
                              <w:rPr>
                                <w:rFonts w:eastAsiaTheme="minorHAnsi" w:cstheme="minorHAnsi"/>
                                <w:noProof/>
                                <w:sz w:val="16"/>
                                <w:szCs w:val="16"/>
                              </w:rPr>
                            </w:pPr>
                            <w:bookmarkStart w:id="54" w:name="_Toc531732107"/>
                            <w:bookmarkStart w:id="55" w:name="_Toc1153352"/>
                            <w:bookmarkStart w:id="56" w:name="_Toc6700311"/>
                            <w:bookmarkStart w:id="57"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54"/>
                            <w:bookmarkEnd w:id="55"/>
                            <w:bookmarkEnd w:id="56"/>
                            <w:r w:rsidRPr="0050108F">
                              <w:rPr>
                                <w:rFonts w:cstheme="minorHAnsi"/>
                                <w:sz w:val="16"/>
                                <w:szCs w:val="16"/>
                              </w:rPr>
                              <w:t xml:space="preserve"> </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17184A82" w:rsidR="003657A5" w:rsidRPr="0050108F" w:rsidRDefault="003657A5"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3"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22414BC6" w:rsidR="003657A5" w:rsidRPr="0050108F" w:rsidRDefault="003657A5" w:rsidP="00632771">
                            <w:pPr>
                              <w:pStyle w:val="Caption"/>
                              <w:jc w:val="center"/>
                              <w:rPr>
                                <w:rFonts w:eastAsiaTheme="minorHAnsi" w:cstheme="minorHAnsi"/>
                                <w:noProof/>
                                <w:sz w:val="16"/>
                                <w:szCs w:val="16"/>
                              </w:rPr>
                            </w:pPr>
                            <w:bookmarkStart w:id="58" w:name="_Toc531732108"/>
                            <w:bookmarkStart w:id="59" w:name="_Toc1153353"/>
                            <w:bookmarkStart w:id="60" w:name="_Toc6700312"/>
                            <w:bookmarkStart w:id="61"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58"/>
                            <w:bookmarkEnd w:id="59"/>
                            <w:bookmarkEnd w:id="60"/>
                            <w:r w:rsidRPr="0050108F">
                              <w:rPr>
                                <w:rFonts w:cstheme="minorHAnsi"/>
                                <w:sz w:val="16"/>
                                <w:szCs w:val="16"/>
                              </w:rPr>
                              <w:t xml:space="preserve"> </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22414BC6" w:rsidR="003657A5" w:rsidRPr="0050108F" w:rsidRDefault="003657A5"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49"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0D04286" w:rsidR="003657A5" w:rsidRPr="0050108F" w:rsidRDefault="003657A5" w:rsidP="00632771">
                            <w:pPr>
                              <w:pStyle w:val="Caption"/>
                              <w:jc w:val="center"/>
                              <w:rPr>
                                <w:rFonts w:eastAsiaTheme="minorHAnsi" w:cstheme="minorHAnsi"/>
                                <w:noProof/>
                                <w:sz w:val="16"/>
                                <w:szCs w:val="16"/>
                              </w:rPr>
                            </w:pPr>
                            <w:bookmarkStart w:id="62" w:name="_Toc531732109"/>
                            <w:bookmarkStart w:id="63" w:name="_Toc1153354"/>
                            <w:bookmarkStart w:id="64" w:name="_Toc6700313"/>
                            <w:bookmarkStart w:id="6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62"/>
                            <w:bookmarkEnd w:id="63"/>
                            <w:bookmarkEnd w:id="64"/>
                            <w:r w:rsidRPr="0050108F">
                              <w:rPr>
                                <w:rFonts w:cstheme="minorHAnsi"/>
                                <w:sz w:val="16"/>
                                <w:szCs w:val="16"/>
                              </w:rPr>
                              <w:t xml:space="preserve"> </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0D04286" w:rsidR="003657A5" w:rsidRPr="0050108F" w:rsidRDefault="003657A5"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752802EC" w:rsidR="003657A5" w:rsidRPr="0050108F" w:rsidRDefault="003657A5" w:rsidP="00632771">
                            <w:pPr>
                              <w:pStyle w:val="Caption"/>
                              <w:jc w:val="center"/>
                              <w:rPr>
                                <w:rFonts w:eastAsiaTheme="minorHAnsi" w:cstheme="minorHAnsi"/>
                                <w:noProof/>
                                <w:sz w:val="16"/>
                                <w:szCs w:val="16"/>
                              </w:rPr>
                            </w:pPr>
                            <w:bookmarkStart w:id="66" w:name="_Toc531732110"/>
                            <w:bookmarkStart w:id="67" w:name="_Toc1153355"/>
                            <w:bookmarkStart w:id="68" w:name="_Toc6700314"/>
                            <w:bookmarkStart w:id="6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66"/>
                            <w:bookmarkEnd w:id="67"/>
                            <w:bookmarkEnd w:id="68"/>
                            <w:r w:rsidRPr="0050108F">
                              <w:rPr>
                                <w:rFonts w:cstheme="minorHAnsi"/>
                                <w:sz w:val="16"/>
                                <w:szCs w:val="16"/>
                              </w:rPr>
                              <w:t xml:space="preserve"> </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752802EC" w:rsidR="003657A5" w:rsidRPr="0050108F" w:rsidRDefault="003657A5"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1"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0577B5C4" w:rsidR="003657A5" w:rsidRPr="0050108F" w:rsidRDefault="003657A5" w:rsidP="00632771">
                            <w:pPr>
                              <w:pStyle w:val="Caption"/>
                              <w:jc w:val="center"/>
                              <w:rPr>
                                <w:rFonts w:eastAsiaTheme="minorHAnsi" w:cstheme="minorHAnsi"/>
                                <w:noProof/>
                                <w:sz w:val="16"/>
                                <w:szCs w:val="16"/>
                              </w:rPr>
                            </w:pPr>
                            <w:bookmarkStart w:id="70" w:name="_Toc531732111"/>
                            <w:bookmarkStart w:id="71" w:name="_Toc1153356"/>
                            <w:bookmarkStart w:id="72" w:name="_Toc6700315"/>
                            <w:bookmarkStart w:id="73"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70"/>
                            <w:bookmarkEnd w:id="71"/>
                            <w:bookmarkEnd w:id="72"/>
                            <w:r w:rsidRPr="0050108F">
                              <w:rPr>
                                <w:rFonts w:cstheme="minorHAnsi"/>
                                <w:sz w:val="16"/>
                                <w:szCs w:val="16"/>
                              </w:rPr>
                              <w:t xml:space="preserve"> </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0577B5C4" w:rsidR="003657A5" w:rsidRPr="0050108F" w:rsidRDefault="003657A5"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74"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1"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17D84472" w:rsidR="003657A5" w:rsidRDefault="003657A5" w:rsidP="00632771">
                            <w:pPr>
                              <w:pStyle w:val="Caption"/>
                              <w:jc w:val="center"/>
                              <w:rPr>
                                <w:noProof/>
                              </w:rPr>
                            </w:pPr>
                            <w:bookmarkStart w:id="75" w:name="_Toc531732112"/>
                            <w:bookmarkStart w:id="76" w:name="_Toc1153357"/>
                            <w:bookmarkStart w:id="77" w:name="_Toc6700316"/>
                            <w:r>
                              <w:t xml:space="preserve">Figure </w:t>
                            </w:r>
                            <w:r w:rsidR="00D859B7">
                              <w:fldChar w:fldCharType="begin"/>
                            </w:r>
                            <w:r w:rsidR="00D859B7">
                              <w:instrText xml:space="preserve"> STYLEREF 1 \s </w:instrText>
                            </w:r>
                            <w:r w:rsidR="00D859B7">
                              <w:fldChar w:fldCharType="separate"/>
                            </w:r>
                            <w:r>
                              <w:rPr>
                                <w:noProof/>
                                <w:cs/>
                              </w:rPr>
                              <w:t>‎</w:t>
                            </w:r>
                            <w:r>
                              <w:rPr>
                                <w:noProof/>
                              </w:rPr>
                              <w:t>2</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7</w:t>
                            </w:r>
                            <w:r w:rsidR="00D859B7">
                              <w:rPr>
                                <w:noProof/>
                              </w:rPr>
                              <w:fldChar w:fldCharType="end"/>
                            </w:r>
                            <w:r>
                              <w:t xml:space="preserve">: </w:t>
                            </w:r>
                            <w:r w:rsidRPr="00240BAA">
                              <w:t>GUI Display on PC or laptop</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17D84472" w:rsidR="003657A5" w:rsidRDefault="003657A5" w:rsidP="00632771">
                      <w:pPr>
                        <w:pStyle w:val="Caption"/>
                        <w:jc w:val="center"/>
                        <w:rPr>
                          <w:noProof/>
                        </w:rPr>
                      </w:pPr>
                      <w:bookmarkStart w:id="116" w:name="_Toc531732112"/>
                      <w:bookmarkStart w:id="117" w:name="_Toc1153357"/>
                      <w:bookmarkStart w:id="118" w:name="_Toc6700316"/>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0"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2"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78"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464C917" w:rsidR="00632771" w:rsidRPr="00681262" w:rsidRDefault="00632771" w:rsidP="00632771">
      <w:pPr>
        <w:pStyle w:val="Caption"/>
        <w:jc w:val="center"/>
      </w:pPr>
      <w:bookmarkStart w:id="79" w:name="_Toc1153358"/>
      <w:bookmarkStart w:id="80" w:name="_Toc6700317"/>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2</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8</w:t>
      </w:r>
      <w:r w:rsidR="00D859B7">
        <w:rPr>
          <w:noProof/>
        </w:rPr>
        <w:fldChar w:fldCharType="end"/>
      </w:r>
      <w:r>
        <w:t xml:space="preserve">: </w:t>
      </w:r>
      <w:r w:rsidRPr="00180DEF">
        <w:t>Hardware architecture of the system</w:t>
      </w:r>
      <w:bookmarkEnd w:id="78"/>
      <w:bookmarkEnd w:id="79"/>
      <w:bookmarkEnd w:id="80"/>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4728D039" w:rsidR="00632771" w:rsidRDefault="00632771" w:rsidP="00632771">
      <w:pPr>
        <w:pStyle w:val="Caption"/>
        <w:jc w:val="center"/>
        <w:rPr>
          <w:rFonts w:ascii="Times New Roman" w:hAnsi="Times New Roman" w:cs="Times New Roman"/>
          <w:sz w:val="24"/>
          <w:szCs w:val="24"/>
        </w:rPr>
      </w:pPr>
      <w:bookmarkStart w:id="81" w:name="_Toc529807376"/>
      <w:bookmarkStart w:id="82" w:name="_Toc531732114"/>
      <w:bookmarkStart w:id="83" w:name="_Toc1153359"/>
      <w:bookmarkStart w:id="84" w:name="_Toc6700318"/>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2</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9</w:t>
      </w:r>
      <w:r w:rsidR="00D859B7">
        <w:rPr>
          <w:noProof/>
        </w:rPr>
        <w:fldChar w:fldCharType="end"/>
      </w:r>
      <w:r>
        <w:t xml:space="preserve">: </w:t>
      </w:r>
      <w:r w:rsidRPr="0035525D">
        <w:t>Hardware architecture of the system</w:t>
      </w:r>
      <w:bookmarkEnd w:id="81"/>
      <w:bookmarkEnd w:id="82"/>
      <w:bookmarkEnd w:id="83"/>
      <w:bookmarkEnd w:id="84"/>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3653FC68" w:rsidR="00632771" w:rsidRPr="00983B4B" w:rsidRDefault="00632771" w:rsidP="00632771">
      <w:pPr>
        <w:pStyle w:val="Caption"/>
        <w:jc w:val="center"/>
      </w:pPr>
      <w:bookmarkStart w:id="85" w:name="_Toc531732115"/>
      <w:bookmarkStart w:id="86" w:name="_Toc1153360"/>
      <w:bookmarkStart w:id="87" w:name="_Toc6700319"/>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2</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10</w:t>
      </w:r>
      <w:r w:rsidR="00D859B7">
        <w:rPr>
          <w:noProof/>
        </w:rPr>
        <w:fldChar w:fldCharType="end"/>
      </w:r>
      <w:r>
        <w:rPr>
          <w:noProof/>
        </w:rPr>
        <w:t xml:space="preserve">: </w:t>
      </w:r>
      <w:r>
        <w:rPr>
          <w:rFonts w:cstheme="minorHAnsi"/>
        </w:rPr>
        <w:t>W</w:t>
      </w:r>
      <w:r w:rsidRPr="00832BFA">
        <w:rPr>
          <w:rFonts w:cstheme="minorHAnsi"/>
        </w:rPr>
        <w:t>orking process of the system</w:t>
      </w:r>
      <w:bookmarkEnd w:id="85"/>
      <w:bookmarkEnd w:id="86"/>
      <w:bookmarkEnd w:id="87"/>
    </w:p>
    <w:p w14:paraId="19E8F6B0" w14:textId="77777777" w:rsidR="00632771" w:rsidRPr="00A641DF" w:rsidRDefault="00632771" w:rsidP="00632771">
      <w:pPr>
        <w:pStyle w:val="Caption"/>
        <w:keepNext/>
        <w:rPr>
          <w:color w:val="auto"/>
          <w:sz w:val="22"/>
          <w:szCs w:val="22"/>
        </w:rPr>
      </w:pPr>
      <w:bookmarkStart w:id="88" w:name="_Toc529725408"/>
      <w:r w:rsidRPr="00A979BD">
        <w:rPr>
          <w:color w:val="auto"/>
          <w:sz w:val="22"/>
          <w:szCs w:val="22"/>
        </w:rPr>
        <w:t>Related work comparison</w:t>
      </w:r>
      <w:bookmarkEnd w:id="74"/>
      <w:bookmarkEnd w:id="88"/>
    </w:p>
    <w:p w14:paraId="194C90A9" w14:textId="046A83A5" w:rsidR="00632771" w:rsidRDefault="00632771" w:rsidP="00632771">
      <w:pPr>
        <w:pStyle w:val="Caption"/>
        <w:keepNext/>
      </w:pPr>
      <w:bookmarkStart w:id="89" w:name="_Toc6700433"/>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2</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1</w:t>
      </w:r>
      <w:r w:rsidR="00D859B7">
        <w:rPr>
          <w:noProof/>
        </w:rPr>
        <w:fldChar w:fldCharType="end"/>
      </w:r>
      <w:r>
        <w:t>: Related work comparison</w:t>
      </w:r>
      <w:bookmarkEnd w:id="89"/>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632771"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90" w:name="_Toc6700266"/>
      <w:r w:rsidRPr="00C01B29">
        <w:t>Requirements analysis</w:t>
      </w:r>
      <w:bookmarkEnd w:id="12"/>
      <w:bookmarkEnd w:id="90"/>
    </w:p>
    <w:p w14:paraId="281B0FE9" w14:textId="77777777" w:rsidR="00632771" w:rsidRDefault="00632771" w:rsidP="00632771">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6FA0BF5E" w14:textId="6677DCFA" w:rsidR="00632771" w:rsidRPr="00F91AF1" w:rsidRDefault="00632771" w:rsidP="00632771">
      <w:pPr>
        <w:spacing w:after="0"/>
      </w:pP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91" w:name="_Toc6700267"/>
      <w:r w:rsidRPr="00B44C0B">
        <w:rPr>
          <w:color w:val="2F5496" w:themeColor="accent1" w:themeShade="BF"/>
        </w:rPr>
        <w:t>Software development process</w:t>
      </w:r>
      <w:bookmarkEnd w:id="91"/>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4"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6360DC6C" w:rsidR="003657A5" w:rsidRPr="00A36BC5" w:rsidRDefault="003657A5" w:rsidP="00632771">
                            <w:pPr>
                              <w:pStyle w:val="Caption"/>
                              <w:jc w:val="center"/>
                              <w:rPr>
                                <w:noProof/>
                              </w:rPr>
                            </w:pPr>
                            <w:bookmarkStart w:id="92" w:name="_Toc531732116"/>
                            <w:bookmarkStart w:id="93" w:name="_Toc1153361"/>
                            <w:bookmarkStart w:id="94" w:name="_Toc6700320"/>
                            <w:r>
                              <w:t xml:space="preserve">Figure </w:t>
                            </w:r>
                            <w:r w:rsidR="00D859B7">
                              <w:fldChar w:fldCharType="begin"/>
                            </w:r>
                            <w:r w:rsidR="00D859B7">
                              <w:instrText xml:space="preserve"> STYLEREF 1 \s </w:instrText>
                            </w:r>
                            <w:r w:rsidR="00D859B7">
                              <w:fldChar w:fldCharType="separate"/>
                            </w:r>
                            <w:r>
                              <w:rPr>
                                <w:noProof/>
                                <w:cs/>
                              </w:rPr>
                              <w:t>‎</w:t>
                            </w:r>
                            <w:r>
                              <w:rPr>
                                <w:noProof/>
                              </w:rPr>
                              <w:t>3</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w:t>
                            </w:r>
                            <w:r w:rsidR="00D859B7">
                              <w:rPr>
                                <w:noProof/>
                              </w:rPr>
                              <w:fldChar w:fldCharType="end"/>
                            </w:r>
                            <w:r>
                              <w:t>: Scrum process overview</w:t>
                            </w:r>
                            <w:bookmarkEnd w:id="92"/>
                            <w:bookmarkEnd w:id="93"/>
                            <w:bookmarkEnd w:id="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6360DC6C" w:rsidR="003657A5" w:rsidRPr="00A36BC5" w:rsidRDefault="003657A5" w:rsidP="00632771">
                      <w:pPr>
                        <w:pStyle w:val="Caption"/>
                        <w:jc w:val="center"/>
                        <w:rPr>
                          <w:noProof/>
                        </w:rPr>
                      </w:pPr>
                      <w:bookmarkStart w:id="136" w:name="_Toc531732116"/>
                      <w:bookmarkStart w:id="137" w:name="_Toc1153361"/>
                      <w:bookmarkStart w:id="138" w:name="_Toc6700320"/>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3"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62116AF1" w:rsidR="00632771" w:rsidRPr="00CE38EE" w:rsidRDefault="00632771" w:rsidP="00632771">
      <w:pPr>
        <w:pStyle w:val="Caption"/>
        <w:jc w:val="center"/>
      </w:pPr>
      <w:bookmarkStart w:id="95" w:name="_Toc531732117"/>
      <w:bookmarkStart w:id="96" w:name="_Toc1153362"/>
      <w:bookmarkStart w:id="97" w:name="_Toc6700321"/>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3</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2</w:t>
      </w:r>
      <w:r w:rsidR="00D859B7">
        <w:rPr>
          <w:noProof/>
        </w:rPr>
        <w:fldChar w:fldCharType="end"/>
      </w:r>
      <w:r>
        <w:t>: Scrum cycle</w:t>
      </w:r>
      <w:bookmarkEnd w:id="95"/>
      <w:bookmarkEnd w:id="96"/>
      <w:bookmarkEnd w:id="97"/>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B0D0A37" w14:textId="77777777" w:rsidR="00632771" w:rsidRDefault="00632771" w:rsidP="00632771">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0E4DA6CB" w14:textId="77777777" w:rsidR="00632771" w:rsidRPr="00B43C75" w:rsidRDefault="00632771" w:rsidP="00632771">
      <w:pPr>
        <w:rPr>
          <w:rFonts w:eastAsia="Times New Roman"/>
        </w:rPr>
      </w:pP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98" w:name="_Toc274166451"/>
      <w:bookmarkStart w:id="99" w:name="_Toc6700268"/>
      <w:r w:rsidRPr="00C01B29">
        <w:rPr>
          <w:color w:val="2F5496" w:themeColor="accent1" w:themeShade="BF"/>
        </w:rPr>
        <w:t>Functional requirements</w:t>
      </w:r>
      <w:bookmarkEnd w:id="98"/>
      <w:bookmarkEnd w:id="99"/>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00"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B2FE2DE" w:rsidR="00632771" w:rsidRDefault="00632771" w:rsidP="00632771">
      <w:pPr>
        <w:pStyle w:val="Caption"/>
        <w:jc w:val="center"/>
      </w:pPr>
      <w:bookmarkStart w:id="101" w:name="_Toc531732118"/>
      <w:bookmarkStart w:id="102" w:name="_Toc1153363"/>
      <w:bookmarkStart w:id="103" w:name="_Toc6700322"/>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3</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w:t>
      </w:r>
      <w:r w:rsidR="00D859B7">
        <w:rPr>
          <w:noProof/>
        </w:rPr>
        <w:fldChar w:fldCharType="end"/>
      </w:r>
      <w:r>
        <w:t>:</w:t>
      </w:r>
      <w:r w:rsidRPr="000A5937">
        <w:t xml:space="preserve"> </w:t>
      </w:r>
      <w:r>
        <w:t>Use case diagram</w:t>
      </w:r>
      <w:bookmarkEnd w:id="101"/>
      <w:bookmarkEnd w:id="102"/>
      <w:bookmarkEnd w:id="103"/>
    </w:p>
    <w:p w14:paraId="07376587" w14:textId="77777777" w:rsidR="00632771" w:rsidRDefault="00632771" w:rsidP="00632771">
      <w:pPr>
        <w:pStyle w:val="Caption"/>
        <w:keepNext/>
      </w:pPr>
      <w:r w:rsidRPr="007307A6">
        <w:rPr>
          <w:highlight w:val="yellow"/>
        </w:rPr>
        <w:t>(Write sub titles for each table)</w:t>
      </w:r>
    </w:p>
    <w:p w14:paraId="733E93AD" w14:textId="39AB7EB3" w:rsidR="00632771" w:rsidRDefault="00632771" w:rsidP="00632771">
      <w:pPr>
        <w:pStyle w:val="Caption"/>
        <w:keepNext/>
      </w:pPr>
      <w:bookmarkStart w:id="104" w:name="_Toc6700434"/>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3</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1</w:t>
      </w:r>
      <w:r w:rsidR="00D859B7">
        <w:rPr>
          <w:noProof/>
        </w:rPr>
        <w:fldChar w:fldCharType="end"/>
      </w:r>
      <w:r>
        <w:t xml:space="preserve">: </w:t>
      </w:r>
      <w:r w:rsidRPr="00F22D0B">
        <w:t>Actor type and descriptions</w:t>
      </w:r>
      <w:bookmarkEnd w:id="104"/>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6C8EE18C" w:rsidR="00632771" w:rsidRDefault="00632771" w:rsidP="00632771">
      <w:pPr>
        <w:pStyle w:val="Caption"/>
        <w:keepNext/>
      </w:pPr>
      <w:bookmarkStart w:id="105" w:name="_Toc6700435"/>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3</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2</w:t>
      </w:r>
      <w:r w:rsidR="00D859B7">
        <w:rPr>
          <w:noProof/>
        </w:rPr>
        <w:fldChar w:fldCharType="end"/>
      </w:r>
      <w:r>
        <w:t xml:space="preserve">: </w:t>
      </w:r>
      <w:r w:rsidRPr="00E91A05">
        <w:t>Use cases and descriptions</w:t>
      </w:r>
      <w:bookmarkEnd w:id="105"/>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00"/>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 </w:t>
            </w:r>
            <w:r w:rsidRPr="003A0653">
              <w:rPr>
                <w:rFonts w:ascii="Calibri" w:hAnsi="Calibri" w:cs="Times New Roman"/>
                <w:kern w:val="1"/>
                <w:u w:color="000000"/>
              </w:rPr>
              <w:t>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77777777" w:rsidR="00632771" w:rsidRDefault="00632771" w:rsidP="00632771">
      <w:pPr>
        <w:pStyle w:val="Heading2"/>
        <w:numPr>
          <w:ilvl w:val="1"/>
          <w:numId w:val="1"/>
        </w:numPr>
        <w:spacing w:before="240" w:after="240"/>
        <w:ind w:left="540" w:hanging="540"/>
        <w:rPr>
          <w:color w:val="2F5496" w:themeColor="accent1" w:themeShade="BF"/>
        </w:rPr>
      </w:pPr>
      <w:bookmarkStart w:id="106" w:name="_Toc525507472"/>
      <w:bookmarkStart w:id="107" w:name="_Toc525554835"/>
      <w:bookmarkStart w:id="108" w:name="_Toc525554958"/>
      <w:bookmarkStart w:id="109" w:name="_Toc525583586"/>
      <w:bookmarkStart w:id="110" w:name="_Toc525507475"/>
      <w:bookmarkStart w:id="111" w:name="_Toc525554838"/>
      <w:bookmarkStart w:id="112" w:name="_Toc525554961"/>
      <w:bookmarkStart w:id="113" w:name="_Toc525583589"/>
      <w:bookmarkStart w:id="114" w:name="_Toc6700269"/>
      <w:bookmarkStart w:id="115" w:name="_Toc274166453"/>
      <w:bookmarkEnd w:id="106"/>
      <w:bookmarkEnd w:id="107"/>
      <w:bookmarkEnd w:id="108"/>
      <w:bookmarkEnd w:id="109"/>
      <w:bookmarkEnd w:id="110"/>
      <w:bookmarkEnd w:id="111"/>
      <w:bookmarkEnd w:id="112"/>
      <w:bookmarkEnd w:id="113"/>
      <w:r>
        <w:rPr>
          <w:color w:val="2F5496" w:themeColor="accent1" w:themeShade="BF"/>
        </w:rPr>
        <w:t>Non-functional requirements</w:t>
      </w:r>
      <w:bookmarkEnd w:id="114"/>
    </w:p>
    <w:p w14:paraId="32646348" w14:textId="77777777" w:rsidR="00632771" w:rsidRPr="00C738B7" w:rsidRDefault="00632771" w:rsidP="00632771">
      <w:pPr>
        <w:rPr>
          <w:b/>
          <w:bCs/>
          <w:u w:val="single"/>
        </w:rPr>
      </w:pPr>
      <w:bookmarkStart w:id="116" w:name="_Toc368128758"/>
      <w:r w:rsidRPr="00C738B7">
        <w:rPr>
          <w:b/>
          <w:bCs/>
          <w:u w:val="single"/>
        </w:rPr>
        <w:t>Design constraints</w:t>
      </w:r>
      <w:bookmarkEnd w:id="116"/>
    </w:p>
    <w:p w14:paraId="50419453" w14:textId="77777777" w:rsidR="00632771" w:rsidRDefault="00632771" w:rsidP="00632771">
      <w:pPr>
        <w:pStyle w:val="Caption"/>
        <w:keepNext/>
      </w:pPr>
      <w:r w:rsidRPr="007307A6">
        <w:rPr>
          <w:highlight w:val="yellow"/>
        </w:rPr>
        <w:t>(Write Sub title with technical and practical constraints)</w:t>
      </w:r>
    </w:p>
    <w:p w14:paraId="7EE425D1" w14:textId="153B0273" w:rsidR="00632771" w:rsidRDefault="00632771" w:rsidP="00632771">
      <w:pPr>
        <w:pStyle w:val="Caption"/>
        <w:keepNext/>
      </w:pPr>
      <w:bookmarkStart w:id="117" w:name="_Toc6700436"/>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3</w:t>
      </w:r>
      <w:r w:rsidR="00D859B7">
        <w:rPr>
          <w:noProof/>
        </w:rPr>
        <w:fldChar w:fldCharType="end"/>
      </w:r>
      <w:r w:rsidR="008C3BB7">
        <w:t>.</w:t>
      </w:r>
      <w:r w:rsidR="00D859B7">
        <w:fldChar w:fldCharType="begin"/>
      </w:r>
      <w:r w:rsidR="00D859B7">
        <w:instrText xml:space="preserve"> SEQ Table \* </w:instrText>
      </w:r>
      <w:r w:rsidR="00D859B7">
        <w:instrText xml:space="preserve">ARABIC \s 1 </w:instrText>
      </w:r>
      <w:r w:rsidR="00D859B7">
        <w:fldChar w:fldCharType="separate"/>
      </w:r>
      <w:r w:rsidR="008C3BB7">
        <w:rPr>
          <w:noProof/>
        </w:rPr>
        <w:t>3</w:t>
      </w:r>
      <w:r w:rsidR="00D859B7">
        <w:rPr>
          <w:noProof/>
        </w:rPr>
        <w:fldChar w:fldCharType="end"/>
      </w:r>
      <w:r>
        <w:t xml:space="preserve">: </w:t>
      </w:r>
      <w:r w:rsidRPr="001A6888">
        <w:t>Technical design constraints</w:t>
      </w:r>
      <w:bookmarkEnd w:id="117"/>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2C42FDDE" w:rsidR="00632771" w:rsidRDefault="00632771" w:rsidP="00632771">
      <w:pPr>
        <w:pStyle w:val="Caption"/>
        <w:keepNext/>
      </w:pPr>
      <w:bookmarkStart w:id="118" w:name="_Toc6700437"/>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3</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4</w:t>
      </w:r>
      <w:r w:rsidR="00D859B7">
        <w:rPr>
          <w:noProof/>
        </w:rPr>
        <w:fldChar w:fldCharType="end"/>
      </w:r>
      <w:r>
        <w:t xml:space="preserve">: </w:t>
      </w:r>
      <w:r w:rsidRPr="0074610C">
        <w:t>Practical design constraints</w:t>
      </w:r>
      <w:bookmarkEnd w:id="118"/>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4E0B2D7" w:rsidR="00632771" w:rsidRDefault="00632771" w:rsidP="00632771">
      <w:pPr>
        <w:pStyle w:val="Caption"/>
        <w:keepNext/>
      </w:pPr>
      <w:bookmarkStart w:id="119" w:name="_Toc6700438"/>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3</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5</w:t>
      </w:r>
      <w:r w:rsidR="00D859B7">
        <w:rPr>
          <w:noProof/>
        </w:rPr>
        <w:fldChar w:fldCharType="end"/>
      </w:r>
      <w:r>
        <w:t xml:space="preserve">: </w:t>
      </w:r>
      <w:r w:rsidRPr="005E1476">
        <w:t>Standard types and descriptions</w:t>
      </w:r>
      <w:bookmarkEnd w:id="119"/>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20" w:name="_Toc6700270"/>
      <w:r w:rsidRPr="00D177E6">
        <w:rPr>
          <w:color w:val="2F5496" w:themeColor="accent1" w:themeShade="BF"/>
        </w:rPr>
        <w:t>Assumptions</w:t>
      </w:r>
      <w:bookmarkEnd w:id="120"/>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21" w:name="_Toc6700271"/>
      <w:r>
        <w:rPr>
          <w:color w:val="2F5496" w:themeColor="accent1" w:themeShade="BF"/>
        </w:rPr>
        <w:t>Ethics</w:t>
      </w:r>
      <w:bookmarkStart w:id="122" w:name="_Toc525507479"/>
      <w:bookmarkStart w:id="123" w:name="_Toc525554842"/>
      <w:bookmarkStart w:id="124" w:name="_Toc525554965"/>
      <w:bookmarkEnd w:id="121"/>
      <w:bookmarkEnd w:id="122"/>
      <w:bookmarkEnd w:id="123"/>
      <w:bookmarkEnd w:id="124"/>
    </w:p>
    <w:p w14:paraId="405ED5E5" w14:textId="4F2ABB79" w:rsidR="00632771" w:rsidRDefault="00632771" w:rsidP="00632771">
      <w:pPr>
        <w:pStyle w:val="Caption"/>
        <w:keepNext/>
      </w:pPr>
      <w:bookmarkStart w:id="125" w:name="_Toc6700439"/>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3</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6</w:t>
      </w:r>
      <w:r w:rsidR="00D859B7">
        <w:rPr>
          <w:noProof/>
        </w:rPr>
        <w:fldChar w:fldCharType="end"/>
      </w:r>
      <w:r>
        <w:t xml:space="preserve">: </w:t>
      </w:r>
      <w:r w:rsidRPr="00456D1A">
        <w:t>IEEE and ACM code of ethics</w:t>
      </w:r>
      <w:bookmarkEnd w:id="125"/>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26" w:name="_Toc532160970"/>
      <w:bookmarkStart w:id="127" w:name="_Toc6700272"/>
      <w:bookmarkEnd w:id="115"/>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26"/>
      <w:bookmarkEnd w:id="127"/>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28" w:name="_Toc6700273"/>
      <w:r w:rsidRPr="00BF2E92">
        <w:rPr>
          <w:color w:val="2F5496" w:themeColor="accent1" w:themeShade="BF"/>
        </w:rPr>
        <w:t>Possible solutions and tradeoffs</w:t>
      </w:r>
      <w:bookmarkEnd w:id="128"/>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263790FF" w:rsidR="00656DB1" w:rsidRDefault="00656DB1" w:rsidP="00656DB1">
      <w:pPr>
        <w:pStyle w:val="Caption"/>
        <w:keepNext/>
      </w:pPr>
      <w:bookmarkStart w:id="129" w:name="_Toc6700440"/>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4</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1</w:t>
      </w:r>
      <w:r w:rsidR="00D859B7">
        <w:rPr>
          <w:noProof/>
        </w:rPr>
        <w:fldChar w:fldCharType="end"/>
      </w:r>
      <w:r>
        <w:t xml:space="preserve">: </w:t>
      </w:r>
      <w:r w:rsidRPr="00143517">
        <w:t>Comparison between different sensors</w:t>
      </w:r>
      <w:bookmarkEnd w:id="129"/>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137B0FEE" w:rsidR="002E10CD" w:rsidRDefault="002E10CD" w:rsidP="002E10CD">
      <w:pPr>
        <w:pStyle w:val="Caption"/>
        <w:keepNext/>
      </w:pPr>
      <w:bookmarkStart w:id="130" w:name="_Toc6700441"/>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4</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2</w:t>
      </w:r>
      <w:r w:rsidR="00D859B7">
        <w:rPr>
          <w:noProof/>
        </w:rPr>
        <w:fldChar w:fldCharType="end"/>
      </w:r>
      <w:r>
        <w:t xml:space="preserve">: </w:t>
      </w:r>
      <w:r w:rsidRPr="005A150C">
        <w:t>Comparison between Raspberry Pi and Arduino</w:t>
      </w:r>
      <w:bookmarkEnd w:id="130"/>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5623B5C" w:rsidR="00656DB1" w:rsidRDefault="00656DB1" w:rsidP="00656DB1">
      <w:pPr>
        <w:pStyle w:val="Caption"/>
        <w:keepNext/>
        <w:spacing w:after="0"/>
      </w:pPr>
      <w:bookmarkStart w:id="131" w:name="_Toc6700442"/>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4</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3</w:t>
      </w:r>
      <w:r w:rsidR="00D859B7">
        <w:rPr>
          <w:noProof/>
        </w:rPr>
        <w:fldChar w:fldCharType="end"/>
      </w:r>
      <w:r>
        <w:t>: c</w:t>
      </w:r>
      <w:r w:rsidRPr="00EA7881">
        <w:t>omparison between services</w:t>
      </w:r>
      <w:bookmarkEnd w:id="131"/>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5EB70622" w:rsidR="00BF2E92" w:rsidRDefault="00BF2E92" w:rsidP="00BF2E92">
      <w:pPr>
        <w:pStyle w:val="Caption"/>
        <w:keepNext/>
      </w:pPr>
      <w:bookmarkStart w:id="132" w:name="_Toc6700443"/>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4</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4</w:t>
      </w:r>
      <w:r w:rsidR="00D859B7">
        <w:rPr>
          <w:noProof/>
        </w:rPr>
        <w:fldChar w:fldCharType="end"/>
      </w:r>
      <w:r>
        <w:t xml:space="preserve">: </w:t>
      </w:r>
      <w:r w:rsidRPr="007D23F0">
        <w:t>Comparison between reservation duration options</w:t>
      </w:r>
      <w:bookmarkEnd w:id="132"/>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33" w:name="_Toc6700274"/>
      <w:r w:rsidRPr="00BF2E92">
        <w:rPr>
          <w:color w:val="2F5496" w:themeColor="accent1" w:themeShade="BF"/>
        </w:rPr>
        <w:t>Proposed solution</w:t>
      </w:r>
      <w:bookmarkEnd w:id="133"/>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489B6464"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w:t>
      </w:r>
      <w:del w:id="134" w:author="Abdulaziz Alali" w:date="2019-04-21T21:29:00Z">
        <w:r w:rsidRPr="00F76A37" w:rsidDel="00494839">
          <w:rPr>
            <w:rFonts w:ascii="Calibri" w:eastAsia="Times New Roman" w:hAnsi="Calibri" w:cs="Calibri"/>
          </w:rPr>
          <w:delText xml:space="preserve">the type of user using our system. The system acknowledges </w:delText>
        </w:r>
      </w:del>
      <w:r w:rsidRPr="00F76A37">
        <w:rPr>
          <w:rFonts w:ascii="Calibri" w:eastAsia="Times New Roman" w:hAnsi="Calibri" w:cs="Calibri"/>
        </w:rPr>
        <w:t xml:space="preserve">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w:t>
      </w:r>
      <w:commentRangeStart w:id="135"/>
      <w:r w:rsidR="00B46887" w:rsidRPr="004C0C64">
        <w:rPr>
          <w:rFonts w:ascii="Calibri" w:eastAsia="Times New Roman" w:hAnsi="Calibri" w:cs="Calibri"/>
        </w:rPr>
        <w:t>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commentRangeEnd w:id="135"/>
      <w:r w:rsidR="0006653A">
        <w:rPr>
          <w:rStyle w:val="CommentReference"/>
          <w:rFonts w:eastAsiaTheme="minorEastAsia"/>
        </w:rPr>
        <w:commentReference w:id="135"/>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D0F17" w:rsidRDefault="001E3B57" w:rsidP="00AA77D4">
            <w:pPr>
              <w:rPr>
                <w:sz w:val="28"/>
                <w:szCs w:val="28"/>
              </w:rPr>
            </w:pPr>
            <w:commentRangeStart w:id="136"/>
            <w:r w:rsidRPr="00DD0F17">
              <w:rPr>
                <w:sz w:val="28"/>
                <w:szCs w:val="28"/>
              </w:rPr>
              <w:t>Serv</w:t>
            </w:r>
            <w:r w:rsidR="00DD0F17" w:rsidRPr="00DD0F17">
              <w:rPr>
                <w:sz w:val="28"/>
                <w:szCs w:val="28"/>
              </w:rPr>
              <w:t xml:space="preserve">ice </w:t>
            </w:r>
          </w:p>
        </w:tc>
        <w:tc>
          <w:tcPr>
            <w:tcW w:w="8010" w:type="dxa"/>
          </w:tcPr>
          <w:p w14:paraId="5FB8426A" w14:textId="2D082E9A" w:rsidR="001E3B57" w:rsidRPr="00DD0F17" w:rsidRDefault="00DD0F17" w:rsidP="00AA77D4">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commentRangeEnd w:id="136"/>
            <w:r w:rsidR="001C24DC">
              <w:rPr>
                <w:rStyle w:val="CommentReference"/>
                <w:rFonts w:eastAsiaTheme="minorEastAsia"/>
                <w:b w:val="0"/>
                <w:bCs w:val="0"/>
                <w:color w:val="auto"/>
              </w:rPr>
              <w:commentReference w:id="136"/>
            </w:r>
          </w:p>
        </w:tc>
      </w:tr>
      <w:tr w:rsidR="00AA77D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4C0C64" w:rsidRDefault="00AA77D4" w:rsidP="00AA77D4">
            <w:pPr>
              <w:rPr>
                <w:color w:val="auto"/>
                <w:u w:val="single"/>
              </w:rPr>
            </w:pPr>
            <w:r w:rsidRPr="004C0C64">
              <w:rPr>
                <w:color w:val="auto"/>
                <w:u w:val="single"/>
              </w:rPr>
              <w:t xml:space="preserve">Check Availability:  </w:t>
            </w:r>
          </w:p>
          <w:p w14:paraId="08CEA47B" w14:textId="77777777" w:rsidR="00AA77D4" w:rsidRPr="004C0C64" w:rsidRDefault="00AA77D4" w:rsidP="00AA77D4">
            <w:pPr>
              <w:rPr>
                <w:color w:val="auto"/>
              </w:rPr>
            </w:pPr>
          </w:p>
        </w:tc>
        <w:tc>
          <w:tcPr>
            <w:tcW w:w="8010" w:type="dxa"/>
          </w:tcPr>
          <w:p w14:paraId="7A88BB53" w14:textId="713A50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 xml:space="preserve">One of </w:t>
            </w:r>
            <w:proofErr w:type="spellStart"/>
            <w:r w:rsidRPr="004C0C64">
              <w:rPr>
                <w:rFonts w:cstheme="minorHAnsi"/>
                <w:color w:val="auto"/>
              </w:rPr>
              <w:t>ParQU</w:t>
            </w:r>
            <w:r w:rsidR="00BE3034">
              <w:rPr>
                <w:rFonts w:cstheme="minorHAnsi"/>
                <w:color w:val="auto"/>
              </w:rPr>
              <w:t>’s</w:t>
            </w:r>
            <w:proofErr w:type="spellEnd"/>
            <w:r w:rsidRPr="004C0C64">
              <w:rPr>
                <w:rFonts w:cstheme="minorHAnsi"/>
                <w:color w:val="auto"/>
              </w:rPr>
              <w:t xml:space="preserve"> main features is to give users the ability to view the </w:t>
            </w:r>
            <w:r w:rsidR="00320ACE">
              <w:rPr>
                <w:rFonts w:cstheme="minorHAnsi"/>
                <w:color w:val="auto"/>
              </w:rPr>
              <w:t xml:space="preserve">status of </w:t>
            </w:r>
            <w:r w:rsidRPr="004C0C64">
              <w:rPr>
                <w:rFonts w:cstheme="minorHAnsi"/>
                <w:color w:val="auto"/>
              </w:rPr>
              <w:t>current parking area</w:t>
            </w:r>
            <w:r w:rsidR="00320ACE">
              <w:rPr>
                <w:rFonts w:cstheme="minorHAnsi"/>
                <w:color w:val="auto"/>
              </w:rPr>
              <w:t>s</w:t>
            </w:r>
            <w:r w:rsidRPr="004C0C64">
              <w:rPr>
                <w:rFonts w:cstheme="minorHAnsi"/>
                <w:color w:val="auto"/>
              </w:rPr>
              <w:t>. This is done by displaying the parking area map with a status shown for each parking spot.</w:t>
            </w:r>
          </w:p>
        </w:tc>
      </w:tr>
      <w:tr w:rsidR="00AA77D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4C0C64" w:rsidRDefault="00AA77D4" w:rsidP="00AA77D4">
            <w:pPr>
              <w:rPr>
                <w:color w:val="auto"/>
                <w:u w:val="single"/>
              </w:rPr>
            </w:pPr>
            <w:r w:rsidRPr="004C0C64">
              <w:rPr>
                <w:color w:val="auto"/>
                <w:u w:val="single"/>
              </w:rPr>
              <w:t>Reserve a parking:</w:t>
            </w:r>
          </w:p>
          <w:p w14:paraId="7C885042" w14:textId="77777777" w:rsidR="00AA77D4" w:rsidRPr="004C0C64" w:rsidRDefault="00AA77D4" w:rsidP="00AA77D4">
            <w:pPr>
              <w:rPr>
                <w:color w:val="auto"/>
              </w:rPr>
            </w:pPr>
          </w:p>
        </w:tc>
        <w:tc>
          <w:tcPr>
            <w:tcW w:w="8010" w:type="dxa"/>
          </w:tcPr>
          <w:p w14:paraId="0E47781F" w14:textId="77777777" w:rsidR="00AA77D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w:t>
            </w:r>
            <w:proofErr w:type="spellStart"/>
            <w:r w:rsidRPr="004C0C64">
              <w:rPr>
                <w:rFonts w:cstheme="minorHAnsi"/>
                <w:color w:val="auto"/>
              </w:rPr>
              <w:t>ParQU</w:t>
            </w:r>
            <w:proofErr w:type="spellEnd"/>
            <w:r w:rsidRPr="004C0C64">
              <w:rPr>
                <w:rFonts w:cstheme="minorHAnsi"/>
                <w:color w:val="auto"/>
              </w:rPr>
              <w:t xml:space="preserve">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w:t>
            </w:r>
            <w:proofErr w:type="gramStart"/>
            <w:r w:rsidRPr="004C0C64">
              <w:rPr>
                <w:rFonts w:cstheme="minorHAnsi"/>
                <w:color w:val="auto"/>
                <w:kern w:val="1"/>
                <w:u w:color="000000"/>
              </w:rPr>
              <w:t xml:space="preserve">is allowed </w:t>
            </w:r>
            <w:commentRangeStart w:id="137"/>
            <w:r w:rsidRPr="004C0C64">
              <w:rPr>
                <w:rFonts w:cstheme="minorHAnsi"/>
                <w:color w:val="auto"/>
                <w:kern w:val="1"/>
                <w:u w:color="000000"/>
              </w:rPr>
              <w:t>to</w:t>
            </w:r>
            <w:proofErr w:type="gramEnd"/>
            <w:r w:rsidRPr="004C0C64">
              <w:rPr>
                <w:rFonts w:cstheme="minorHAnsi"/>
                <w:color w:val="auto"/>
                <w:kern w:val="1"/>
                <w:u w:color="000000"/>
              </w:rPr>
              <w:t xml:space="preserve"> reserve 24 hours before the reservation time and can reserve up to 6 hours per day, </w:t>
            </w:r>
            <w:r w:rsidR="00E45830">
              <w:rPr>
                <w:rFonts w:cstheme="minorHAnsi"/>
                <w:color w:val="auto"/>
                <w:kern w:val="1"/>
                <w:u w:color="000000"/>
              </w:rPr>
              <w:t xml:space="preserve">for either a </w:t>
            </w:r>
            <w:r w:rsidRPr="004C0C64">
              <w:rPr>
                <w:rFonts w:cstheme="minorHAnsi"/>
                <w:color w:val="auto"/>
                <w:kern w:val="1"/>
                <w:u w:color="000000"/>
              </w:rPr>
              <w:t xml:space="preserve">multiple or </w:t>
            </w:r>
            <w:r w:rsidR="002679FE">
              <w:rPr>
                <w:rFonts w:cstheme="minorHAnsi"/>
                <w:color w:val="auto"/>
                <w:kern w:val="1"/>
                <w:u w:color="000000"/>
              </w:rPr>
              <w:t>single</w:t>
            </w:r>
            <w:r w:rsidRPr="004C0C64">
              <w:rPr>
                <w:rFonts w:cstheme="minorHAnsi"/>
                <w:color w:val="auto"/>
                <w:kern w:val="1"/>
                <w:u w:color="000000"/>
              </w:rPr>
              <w:t xml:space="preserve"> reservation</w:t>
            </w:r>
            <w:commentRangeEnd w:id="137"/>
            <w:r w:rsidR="003657A5">
              <w:rPr>
                <w:rStyle w:val="CommentReference"/>
                <w:rFonts w:eastAsiaTheme="minorEastAsia"/>
                <w:color w:val="auto"/>
              </w:rPr>
              <w:commentReference w:id="137"/>
            </w:r>
            <w:r w:rsidRPr="004C0C64">
              <w:rPr>
                <w:rFonts w:cstheme="minorHAnsi"/>
                <w:color w:val="auto"/>
                <w:kern w:val="1"/>
                <w:u w:color="000000"/>
              </w:rPr>
              <w:t xml:space="preserve">. </w:t>
            </w:r>
            <w:r w:rsidR="002679FE">
              <w:rPr>
                <w:rFonts w:cstheme="minorHAnsi"/>
                <w:color w:val="auto"/>
                <w:kern w:val="1"/>
                <w:u w:color="000000"/>
              </w:rPr>
              <w:t>The</w:t>
            </w:r>
            <w:r w:rsidRPr="004C0C64">
              <w:rPr>
                <w:rFonts w:cstheme="minorHAnsi"/>
                <w:color w:val="auto"/>
                <w:kern w:val="1"/>
                <w:u w:color="000000"/>
              </w:rPr>
              <w:t xml:space="preserve"> VIP user is charged with 5 QR per hour.</w:t>
            </w:r>
          </w:p>
          <w:p w14:paraId="39B6A426" w14:textId="33F30D06" w:rsidR="00543C36" w:rsidRPr="00543C36"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4C0C64" w:rsidRDefault="00AA77D4" w:rsidP="00AA77D4">
            <w:pPr>
              <w:rPr>
                <w:color w:val="auto"/>
                <w:u w:val="single"/>
              </w:rPr>
            </w:pPr>
            <w:r w:rsidRPr="004C0C64">
              <w:rPr>
                <w:color w:val="auto"/>
                <w:u w:val="single"/>
              </w:rPr>
              <w:t>Extend a reservation:</w:t>
            </w:r>
          </w:p>
          <w:p w14:paraId="3E793FCB" w14:textId="77777777" w:rsidR="00AA77D4" w:rsidRPr="004C0C64" w:rsidRDefault="00AA77D4" w:rsidP="00AA77D4">
            <w:pPr>
              <w:rPr>
                <w:color w:val="auto"/>
              </w:rPr>
            </w:pPr>
          </w:p>
        </w:tc>
        <w:tc>
          <w:tcPr>
            <w:tcW w:w="8010" w:type="dxa"/>
          </w:tcPr>
          <w:p w14:paraId="4C9112C8" w14:textId="077B8C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sidR="009C0AD2">
              <w:rPr>
                <w:rFonts w:cstheme="minorHAnsi"/>
                <w:color w:val="auto"/>
                <w:kern w:val="1"/>
                <w:u w:color="000000"/>
              </w:rPr>
              <w:t>by</w:t>
            </w:r>
            <w:r w:rsidRPr="004C0C64">
              <w:rPr>
                <w:rFonts w:cstheme="minorHAnsi"/>
                <w:color w:val="auto"/>
                <w:kern w:val="1"/>
                <w:u w:color="000000"/>
              </w:rPr>
              <w:t xml:space="preserve"> </w:t>
            </w:r>
            <w:commentRangeStart w:id="138"/>
            <w:r w:rsidRPr="004C0C64">
              <w:rPr>
                <w:rFonts w:cstheme="minorHAnsi"/>
                <w:color w:val="auto"/>
                <w:kern w:val="1"/>
                <w:u w:color="000000"/>
              </w:rPr>
              <w:t>one hour at the last hour of his/her reservation given that there is a parking spot empty</w:t>
            </w:r>
            <w:commentRangeEnd w:id="138"/>
            <w:r w:rsidR="00597F9F">
              <w:rPr>
                <w:rStyle w:val="CommentReference"/>
                <w:rFonts w:eastAsiaTheme="minorEastAsia"/>
                <w:color w:val="auto"/>
              </w:rPr>
              <w:commentReference w:id="138"/>
            </w:r>
            <w:r w:rsidRPr="004C0C64">
              <w:rPr>
                <w:rFonts w:cstheme="minorHAnsi"/>
                <w:color w:val="auto"/>
                <w:kern w:val="1"/>
                <w:u w:color="000000"/>
              </w:rPr>
              <w:t xml:space="preserve">. Additionally, the VIP user can extend (one hour per extension) as many times as he desires if the above conditions hold. The VIP user will be charged 5 QR per extension and the extended hours will </w:t>
            </w:r>
            <w:commentRangeStart w:id="139"/>
            <w:r w:rsidRPr="004C0C64">
              <w:rPr>
                <w:rFonts w:cstheme="minorHAnsi"/>
                <w:color w:val="auto"/>
                <w:kern w:val="1"/>
                <w:u w:color="000000"/>
              </w:rPr>
              <w:t xml:space="preserve">not </w:t>
            </w:r>
            <w:commentRangeEnd w:id="139"/>
            <w:r w:rsidR="00597F9F">
              <w:rPr>
                <w:rStyle w:val="CommentReference"/>
                <w:rFonts w:eastAsiaTheme="minorEastAsia"/>
                <w:color w:val="auto"/>
              </w:rPr>
              <w:commentReference w:id="139"/>
            </w:r>
            <w:r w:rsidRPr="004C0C64">
              <w:rPr>
                <w:rFonts w:cstheme="minorHAnsi"/>
                <w:color w:val="auto"/>
                <w:kern w:val="1"/>
                <w:u w:color="000000"/>
              </w:rPr>
              <w:t xml:space="preserve">be part of the allowable reservation time (6 hours per day). </w:t>
            </w:r>
            <w:commentRangeStart w:id="140"/>
            <w:r w:rsidRPr="004C0C64">
              <w:rPr>
                <w:rFonts w:cstheme="minorHAnsi"/>
                <w:color w:val="auto"/>
                <w:kern w:val="1"/>
                <w:u w:color="000000"/>
              </w:rPr>
              <w:t xml:space="preserve">This is </w:t>
            </w:r>
            <w:proofErr w:type="spellStart"/>
            <w:r w:rsidRPr="004C0C64">
              <w:rPr>
                <w:rFonts w:cstheme="minorHAnsi"/>
                <w:color w:val="auto"/>
                <w:kern w:val="1"/>
                <w:u w:color="000000"/>
              </w:rPr>
              <w:t>ParQU</w:t>
            </w:r>
            <w:r w:rsidR="0042054D">
              <w:rPr>
                <w:rFonts w:cstheme="minorHAnsi"/>
                <w:color w:val="auto"/>
                <w:kern w:val="1"/>
                <w:u w:color="000000"/>
              </w:rPr>
              <w:t>’s</w:t>
            </w:r>
            <w:proofErr w:type="spellEnd"/>
            <w:r w:rsidRPr="004C0C64">
              <w:rPr>
                <w:rFonts w:cstheme="minorHAnsi"/>
                <w:color w:val="auto"/>
                <w:kern w:val="1"/>
                <w:u w:color="000000"/>
              </w:rPr>
              <w:t xml:space="preserve"> way of making use of the </w:t>
            </w:r>
            <w:r w:rsidR="0042054D">
              <w:rPr>
                <w:rFonts w:cstheme="minorHAnsi"/>
                <w:color w:val="auto"/>
                <w:kern w:val="1"/>
                <w:u w:color="000000"/>
              </w:rPr>
              <w:t>resources</w:t>
            </w:r>
            <w:r w:rsidRPr="004C0C64">
              <w:rPr>
                <w:rFonts w:cstheme="minorHAnsi"/>
                <w:color w:val="auto"/>
                <w:kern w:val="1"/>
                <w:u w:color="000000"/>
              </w:rPr>
              <w:t xml:space="preserve"> available as efficient as possible.</w:t>
            </w:r>
            <w:commentRangeEnd w:id="140"/>
            <w:r w:rsidR="00597F9F">
              <w:rPr>
                <w:rStyle w:val="CommentReference"/>
                <w:rFonts w:eastAsiaTheme="minorEastAsia"/>
                <w:color w:val="auto"/>
              </w:rPr>
              <w:commentReference w:id="140"/>
            </w:r>
            <w:r w:rsidRPr="004C0C64">
              <w:rPr>
                <w:rFonts w:cstheme="minorHAnsi"/>
                <w:color w:val="auto"/>
                <w:kern w:val="1"/>
                <w:u w:color="000000"/>
              </w:rPr>
              <w:t xml:space="preserve"> </w:t>
            </w:r>
          </w:p>
          <w:p w14:paraId="748A59C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4C0C64" w:rsidRDefault="00AA77D4" w:rsidP="00AA77D4">
            <w:pPr>
              <w:rPr>
                <w:color w:val="auto"/>
              </w:rPr>
            </w:pPr>
            <w:r w:rsidRPr="004C0C64">
              <w:rPr>
                <w:color w:val="auto"/>
                <w:u w:val="single"/>
              </w:rPr>
              <w:t xml:space="preserve">Cancel a reservation: </w:t>
            </w:r>
          </w:p>
          <w:p w14:paraId="6F1BBA98" w14:textId="77777777" w:rsidR="00AA77D4" w:rsidRPr="004C0C64" w:rsidRDefault="00AA77D4" w:rsidP="00AA77D4">
            <w:pPr>
              <w:rPr>
                <w:color w:val="auto"/>
              </w:rPr>
            </w:pPr>
          </w:p>
        </w:tc>
        <w:tc>
          <w:tcPr>
            <w:tcW w:w="8010" w:type="dxa"/>
          </w:tcPr>
          <w:p w14:paraId="15D255D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14:paraId="41335C30" w14:textId="77A5A4DE"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sidR="0042054D">
              <w:rPr>
                <w:color w:val="auto"/>
              </w:rPr>
              <w:t xml:space="preserve">at </w:t>
            </w:r>
            <w:r w:rsidR="008C087A">
              <w:rPr>
                <w:color w:val="auto"/>
              </w:rPr>
              <w:t>the</w:t>
            </w:r>
            <w:r w:rsidRPr="004C0C64">
              <w:rPr>
                <w:color w:val="auto"/>
              </w:rPr>
              <w:t xml:space="preserve"> time</w:t>
            </w:r>
            <w:r w:rsidR="008C087A">
              <w:rPr>
                <w:color w:val="auto"/>
              </w:rPr>
              <w:t xml:space="preserve"> when the reservation is made</w:t>
            </w:r>
            <w:r w:rsidRPr="004C0C64">
              <w:rPr>
                <w:color w:val="auto"/>
              </w:rPr>
              <w:t xml:space="preserve"> till the reservation start time</w:t>
            </w:r>
          </w:p>
          <w:p w14:paraId="6A6483C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14:paraId="2D20BADE"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14:paraId="5BADB25C"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14:paraId="31A059D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4C0C64" w:rsidRDefault="00AA77D4" w:rsidP="00AA77D4">
            <w:pPr>
              <w:rPr>
                <w:color w:val="auto"/>
                <w:u w:val="single"/>
              </w:rPr>
            </w:pPr>
            <w:r w:rsidRPr="004C0C64">
              <w:rPr>
                <w:color w:val="auto"/>
                <w:u w:val="single"/>
              </w:rPr>
              <w:t>Show reservations:</w:t>
            </w:r>
          </w:p>
          <w:p w14:paraId="0EB98D56" w14:textId="77777777" w:rsidR="00AA77D4" w:rsidRPr="004C0C64" w:rsidRDefault="00AA77D4" w:rsidP="00AA77D4">
            <w:pPr>
              <w:rPr>
                <w:color w:val="auto"/>
              </w:rPr>
            </w:pPr>
          </w:p>
        </w:tc>
        <w:tc>
          <w:tcPr>
            <w:tcW w:w="8010" w:type="dxa"/>
          </w:tcPr>
          <w:p w14:paraId="7F6FE212"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14:paraId="0240D7D6"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4C0C64" w:rsidRDefault="00AA77D4" w:rsidP="00AA77D4">
            <w:pPr>
              <w:rPr>
                <w:color w:val="auto"/>
                <w:u w:val="single"/>
              </w:rPr>
            </w:pPr>
            <w:r w:rsidRPr="004C0C64">
              <w:rPr>
                <w:color w:val="auto"/>
                <w:u w:val="single"/>
              </w:rPr>
              <w:t>Request car care:</w:t>
            </w:r>
          </w:p>
          <w:p w14:paraId="00648A36" w14:textId="77777777" w:rsidR="00AA77D4" w:rsidRPr="004C0C64" w:rsidRDefault="00AA77D4" w:rsidP="00AA77D4">
            <w:pPr>
              <w:rPr>
                <w:color w:val="auto"/>
              </w:rPr>
            </w:pPr>
          </w:p>
        </w:tc>
        <w:tc>
          <w:tcPr>
            <w:tcW w:w="8010" w:type="dxa"/>
          </w:tcPr>
          <w:p w14:paraId="2C16D6F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 xml:space="preserve">edirected to the </w:t>
            </w:r>
            <w:proofErr w:type="spellStart"/>
            <w:r w:rsidRPr="004C0C64">
              <w:rPr>
                <w:rFonts w:cstheme="minorHAnsi"/>
                <w:color w:val="auto"/>
                <w:kern w:val="1"/>
                <w:u w:color="000000"/>
              </w:rPr>
              <w:t>Servesni</w:t>
            </w:r>
            <w:proofErr w:type="spellEnd"/>
            <w:r w:rsidRPr="004C0C64">
              <w:rPr>
                <w:rFonts w:cstheme="minorHAnsi"/>
                <w:color w:val="auto"/>
                <w:kern w:val="1"/>
                <w:u w:color="000000"/>
              </w:rPr>
              <w:t xml:space="preserve"> application that provides various car care services.</w:t>
            </w:r>
          </w:p>
          <w:p w14:paraId="0341199D"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4C0C64" w:rsidRDefault="00AA77D4" w:rsidP="00AA77D4">
            <w:pPr>
              <w:rPr>
                <w:color w:val="auto"/>
                <w:u w:val="single"/>
              </w:rPr>
            </w:pPr>
            <w:r w:rsidRPr="004C0C64">
              <w:rPr>
                <w:color w:val="auto"/>
                <w:u w:val="single"/>
              </w:rPr>
              <w:t xml:space="preserve">Get Directions:  </w:t>
            </w:r>
          </w:p>
          <w:p w14:paraId="55976FCD" w14:textId="77777777" w:rsidR="00AA77D4" w:rsidRPr="004C0C64" w:rsidRDefault="00AA77D4" w:rsidP="00AA77D4">
            <w:pPr>
              <w:rPr>
                <w:color w:val="auto"/>
              </w:rPr>
            </w:pPr>
          </w:p>
        </w:tc>
        <w:tc>
          <w:tcPr>
            <w:tcW w:w="8010" w:type="dxa"/>
          </w:tcPr>
          <w:p w14:paraId="2DA8E889" w14:textId="4007C5B4"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sidR="00266E87">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sidR="001C00DA">
              <w:rPr>
                <w:color w:val="auto"/>
              </w:rPr>
              <w:t xml:space="preserve">a </w:t>
            </w:r>
            <w:r w:rsidRPr="004C0C64">
              <w:rPr>
                <w:color w:val="auto"/>
              </w:rPr>
              <w:t xml:space="preserve">specific coordination (latitude, longitude). By using Google Maps, we </w:t>
            </w:r>
            <w:proofErr w:type="gramStart"/>
            <w:r w:rsidRPr="004C0C64">
              <w:rPr>
                <w:color w:val="auto"/>
              </w:rPr>
              <w:t>are able to</w:t>
            </w:r>
            <w:proofErr w:type="gramEnd"/>
            <w:r w:rsidRPr="004C0C64">
              <w:rPr>
                <w:color w:val="auto"/>
              </w:rPr>
              <w:t xml:space="preserve"> give users directions to the wanted parking spot from his/her current location (device location).</w:t>
            </w:r>
          </w:p>
          <w:p w14:paraId="43ED9A2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4C0C64" w:rsidRDefault="00AA77D4" w:rsidP="00AA77D4">
            <w:pPr>
              <w:rPr>
                <w:color w:val="auto"/>
              </w:rPr>
            </w:pPr>
            <w:r w:rsidRPr="004C0C64">
              <w:rPr>
                <w:color w:val="auto"/>
                <w:u w:val="single"/>
              </w:rPr>
              <w:t>Availability percentage:</w:t>
            </w:r>
          </w:p>
        </w:tc>
        <w:tc>
          <w:tcPr>
            <w:tcW w:w="8010" w:type="dxa"/>
          </w:tcPr>
          <w:p w14:paraId="4A7EE1E0" w14:textId="395E5700"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sidR="001C00DA">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14:paraId="00AC3D33"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4C0C64" w:rsidRDefault="00AA77D4" w:rsidP="00AA77D4">
            <w:pPr>
              <w:rPr>
                <w:color w:val="auto"/>
                <w:u w:val="single"/>
              </w:rPr>
            </w:pPr>
            <w:r w:rsidRPr="004C0C64">
              <w:rPr>
                <w:color w:val="auto"/>
                <w:u w:val="single"/>
              </w:rPr>
              <w:t>Notification:</w:t>
            </w:r>
          </w:p>
          <w:p w14:paraId="2DC1C0EA" w14:textId="77777777" w:rsidR="00AA77D4" w:rsidRPr="004C0C64" w:rsidRDefault="00AA77D4" w:rsidP="00AA77D4">
            <w:pPr>
              <w:rPr>
                <w:color w:val="auto"/>
                <w:highlight w:val="yellow"/>
                <w:u w:val="single"/>
              </w:rPr>
            </w:pPr>
          </w:p>
        </w:tc>
        <w:tc>
          <w:tcPr>
            <w:tcW w:w="8010" w:type="dxa"/>
          </w:tcPr>
          <w:p w14:paraId="7D12A021"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14:paraId="4E960AFF"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4C0C64" w:rsidRDefault="00AA77D4" w:rsidP="00AA77D4">
            <w:pPr>
              <w:rPr>
                <w:color w:val="auto"/>
                <w:u w:val="single"/>
              </w:rPr>
            </w:pPr>
            <w:r w:rsidRPr="004C0C64">
              <w:rPr>
                <w:color w:val="auto"/>
                <w:u w:val="single"/>
              </w:rPr>
              <w:t>Currently looking:</w:t>
            </w:r>
          </w:p>
          <w:p w14:paraId="195D3523" w14:textId="77777777" w:rsidR="00AA77D4" w:rsidRPr="004C0C64" w:rsidRDefault="00AA77D4" w:rsidP="00AA77D4">
            <w:pPr>
              <w:rPr>
                <w:color w:val="auto"/>
                <w:highlight w:val="cyan"/>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sidR="00801C0A">
              <w:rPr>
                <w:color w:val="auto"/>
              </w:rPr>
              <w:t xml:space="preserve">a </w:t>
            </w:r>
            <w:r w:rsidRPr="004C0C64">
              <w:rPr>
                <w:color w:val="auto"/>
              </w:rPr>
              <w:t xml:space="preserve">certain zone </w:t>
            </w:r>
            <w:r w:rsidR="00801C0A">
              <w:rPr>
                <w:color w:val="auto"/>
              </w:rPr>
              <w:t>at</w:t>
            </w:r>
            <w:r w:rsidRPr="004C0C64">
              <w:rPr>
                <w:color w:val="auto"/>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w:t>
      </w:r>
      <w:commentRangeStart w:id="141"/>
      <w:r w:rsidRPr="00F76A37">
        <w:rPr>
          <w:rFonts w:ascii="Calibri" w:eastAsia="Times New Roman" w:hAnsi="Calibri" w:cs="Calibri"/>
        </w:rPr>
        <w:t xml:space="preserve">that on average the most appropriate number of hours to reserve per day is 6 hours. </w:t>
      </w:r>
      <w:commentRangeEnd w:id="141"/>
      <w:r w:rsidR="0006653A">
        <w:rPr>
          <w:rStyle w:val="CommentReference"/>
          <w:rFonts w:eastAsiaTheme="minorEastAsia"/>
        </w:rPr>
        <w:commentReference w:id="141"/>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4AE6ECCF" w:rsidR="002F0665" w:rsidRPr="00752629" w:rsidRDefault="009B295A" w:rsidP="009B295A">
      <w:pPr>
        <w:pStyle w:val="Caption"/>
        <w:jc w:val="center"/>
        <w:rPr>
          <w:rFonts w:eastAsiaTheme="minorHAnsi"/>
          <w:sz w:val="22"/>
          <w:szCs w:val="22"/>
        </w:rPr>
      </w:pPr>
      <w:bookmarkStart w:id="142" w:name="_Toc6700323"/>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w:t>
      </w:r>
      <w:r w:rsidR="00D859B7">
        <w:rPr>
          <w:noProof/>
        </w:rPr>
        <w:fldChar w:fldCharType="end"/>
      </w:r>
      <w:r>
        <w:t xml:space="preserve">: </w:t>
      </w:r>
      <w:r w:rsidRPr="004A600F">
        <w:t>Statistics from Survey</w:t>
      </w:r>
      <w:bookmarkEnd w:id="142"/>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7A77004B" w14:textId="3990F148" w:rsidR="00F6335E" w:rsidRDefault="00F6335E" w:rsidP="00F6335E">
      <w:pPr>
        <w:spacing w:line="276" w:lineRule="auto"/>
        <w:rPr>
          <w:rFonts w:ascii="Calibri" w:eastAsia="Times New Roman" w:hAnsi="Calibri" w:cs="Arial"/>
        </w:rPr>
      </w:pPr>
    </w:p>
    <w:p w14:paraId="3DE75EED" w14:textId="77777777" w:rsidR="00F6335E" w:rsidRDefault="00F6335E" w:rsidP="00F6335E">
      <w:pPr>
        <w:keepNext/>
        <w:keepLines/>
        <w:spacing w:before="240" w:after="240" w:line="276" w:lineRule="auto"/>
        <w:outlineLvl w:val="1"/>
        <w:rPr>
          <w:rFonts w:ascii="Cambria" w:eastAsia="Times New Roman" w:hAnsi="Cambria" w:cs="Times New Roman"/>
          <w:b/>
          <w:bCs/>
          <w:color w:val="365F91"/>
          <w:sz w:val="26"/>
          <w:szCs w:val="26"/>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1"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3657A5" w:rsidRDefault="003657A5"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3657A5" w:rsidRDefault="003657A5"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4"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3657A5" w:rsidRPr="00F76A37" w:rsidRDefault="003657A5"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3657A5" w:rsidRPr="00F76A37" w:rsidRDefault="003657A5"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89"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6"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26AC4D1C"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8"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8"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99"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337F8EA6" id="Straight Arrow Connector 135" o:spid="_x0000_s1026" type="#_x0000_t32" style="position:absolute;margin-left:511.55pt;margin-top:8.4pt;width:39pt;height:1.2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615F7E74" id="Straight Arrow Connector 134" o:spid="_x0000_s1026" type="#_x0000_t32" style="position:absolute;margin-left:623.35pt;margin-top:7.4pt;width:39pt;height:1.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7"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5643DEE0" id="Straight Arrow Connector 57" o:spid="_x0000_s1026" type="#_x0000_t32" style="position:absolute;margin-left:380.95pt;margin-top:13.1pt;width:59.95pt;height:27.5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0"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3657A5" w:rsidRDefault="003657A5"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3657A5" w:rsidRDefault="003657A5"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3657A5" w:rsidRPr="00F76A37" w:rsidRDefault="003657A5" w:rsidP="00F6335E">
                            <w:pPr>
                              <w:jc w:val="center"/>
                              <w:rPr>
                                <w:color w:val="000000"/>
                              </w:rPr>
                            </w:pPr>
                            <w:r w:rsidRPr="00F76A37">
                              <w:rPr>
                                <w:color w:val="000000"/>
                              </w:rPr>
                              <w:t>Reservation Free Parking Module</w:t>
                            </w:r>
                          </w:p>
                          <w:p w14:paraId="25E5EF13" w14:textId="77777777" w:rsidR="003657A5" w:rsidRPr="00F76A37" w:rsidRDefault="003657A5"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3657A5" w:rsidRPr="00F76A37" w:rsidRDefault="003657A5" w:rsidP="00F6335E">
                      <w:pPr>
                        <w:jc w:val="center"/>
                        <w:rPr>
                          <w:color w:val="000000"/>
                        </w:rPr>
                      </w:pPr>
                      <w:r w:rsidRPr="00F76A37">
                        <w:rPr>
                          <w:color w:val="000000"/>
                        </w:rPr>
                        <w:t>Reservation Free Parking Module</w:t>
                      </w:r>
                    </w:p>
                    <w:p w14:paraId="25E5EF13" w14:textId="77777777" w:rsidR="003657A5" w:rsidRPr="00F76A37" w:rsidRDefault="003657A5"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39"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3657A5" w:rsidRPr="00F76A37" w:rsidRDefault="003657A5"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3657A5" w:rsidRPr="00F76A37" w:rsidRDefault="003657A5"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FD37E27" id="Straight Connector 6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4465F36E" id="Straight Connector 12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0"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3657A5" w:rsidRDefault="003657A5" w:rsidP="00F6335E">
                            <w:pPr>
                              <w:jc w:val="center"/>
                            </w:pPr>
                          </w:p>
                          <w:p w14:paraId="4A87AEED" w14:textId="7A5FE757" w:rsidR="003657A5" w:rsidRDefault="003657A5" w:rsidP="00F6335E">
                            <w:pPr>
                              <w:jc w:val="center"/>
                            </w:pPr>
                          </w:p>
                          <w:p w14:paraId="4C3AE9F1" w14:textId="32B922B2" w:rsidR="003657A5" w:rsidRDefault="003657A5" w:rsidP="00F6335E">
                            <w:pPr>
                              <w:jc w:val="center"/>
                            </w:pPr>
                          </w:p>
                          <w:p w14:paraId="72705BFE" w14:textId="5A5F1487" w:rsidR="003657A5" w:rsidRDefault="003657A5"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3657A5" w:rsidRDefault="003657A5" w:rsidP="00F6335E">
                      <w:pPr>
                        <w:jc w:val="center"/>
                      </w:pPr>
                    </w:p>
                    <w:p w14:paraId="4A87AEED" w14:textId="7A5FE757" w:rsidR="003657A5" w:rsidRDefault="003657A5" w:rsidP="00F6335E">
                      <w:pPr>
                        <w:jc w:val="center"/>
                      </w:pPr>
                    </w:p>
                    <w:p w14:paraId="4C3AE9F1" w14:textId="32B922B2" w:rsidR="003657A5" w:rsidRDefault="003657A5" w:rsidP="00F6335E">
                      <w:pPr>
                        <w:jc w:val="center"/>
                      </w:pPr>
                    </w:p>
                    <w:p w14:paraId="72705BFE" w14:textId="5A5F1487" w:rsidR="003657A5" w:rsidRDefault="003657A5"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2EA060D4" id="Straight Connector 7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465A83F3" id="Straight Connector 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3657A5" w:rsidRPr="00F76A37" w:rsidRDefault="003657A5"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3657A5" w:rsidRPr="00F76A37" w:rsidRDefault="003657A5"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3657A5" w:rsidRPr="00F76A37" w:rsidRDefault="003657A5"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3657A5" w:rsidRPr="00F76A37" w:rsidRDefault="003657A5"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3657A5" w:rsidRPr="00F76A37" w:rsidRDefault="003657A5"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3657A5" w:rsidRPr="00F76A37" w:rsidRDefault="003657A5"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191EB647" w14:textId="40A3F666"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del w:id="143" w:author="Abdulaziz Alali" w:date="2019-04-21T21:52:00Z">
        <w:r w:rsidRPr="00FE6B28" w:rsidDel="0006653A">
          <w:rPr>
            <w:rFonts w:ascii="Calibri" w:eastAsia="Times New Roman" w:hAnsi="Calibri" w:cs="Arial"/>
          </w:rPr>
          <w:delText xml:space="preserve">if </w:delText>
        </w:r>
      </w:del>
      <w:ins w:id="144" w:author="Abdulaziz Alali" w:date="2019-04-21T21:52:00Z">
        <w:r w:rsidR="00B94C0D">
          <w:rPr>
            <w:rFonts w:ascii="Calibri" w:eastAsia="Times New Roman" w:hAnsi="Calibri" w:cs="Arial"/>
          </w:rPr>
          <w:t>whethe</w:t>
        </w:r>
        <w:r w:rsidR="00F96252">
          <w:rPr>
            <w:rFonts w:ascii="Calibri" w:eastAsia="Times New Roman" w:hAnsi="Calibri" w:cs="Arial"/>
          </w:rPr>
          <w:t>r</w:t>
        </w:r>
        <w:r w:rsidR="0006653A" w:rsidRPr="00FE6B28">
          <w:rPr>
            <w:rFonts w:ascii="Calibri" w:eastAsia="Times New Roman" w:hAnsi="Calibri" w:cs="Arial"/>
          </w:rPr>
          <w:t xml:space="preserve"> </w:t>
        </w:r>
      </w:ins>
      <w:r w:rsidRPr="00FE6B28">
        <w:rPr>
          <w:rFonts w:ascii="Calibri" w:eastAsia="Times New Roman" w:hAnsi="Calibri" w:cs="Arial"/>
        </w:rPr>
        <w:t xml:space="preserve">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commentRangeStart w:id="145"/>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w:t>
      </w:r>
      <w:commentRangeEnd w:id="145"/>
      <w:r w:rsidR="000C6699">
        <w:rPr>
          <w:rStyle w:val="CommentReference"/>
          <w:rFonts w:eastAsiaTheme="minorEastAsia"/>
        </w:rPr>
        <w:commentReference w:id="145"/>
      </w:r>
      <w:r w:rsidRPr="00FE6B28">
        <w:rPr>
          <w:rFonts w:ascii="Calibri" w:eastAsia="Times New Roman" w:hAnsi="Calibri" w:cs="Arial"/>
        </w:rPr>
        <w:t xml:space="preserve">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671822B" w:rsidR="00F6335E" w:rsidRPr="00F76A37" w:rsidRDefault="00F6335E" w:rsidP="00F6335E">
      <w:pPr>
        <w:spacing w:after="200" w:line="276" w:lineRule="auto"/>
        <w:rPr>
          <w:rFonts w:ascii="Calibri" w:eastAsia="Times New Roman" w:hAnsi="Calibri" w:cs="Arial"/>
        </w:rPr>
      </w:pPr>
      <w:commentRangeStart w:id="146"/>
      <w:r>
        <w:rPr>
          <w:rFonts w:ascii="Calibri" w:eastAsia="Times New Roman" w:hAnsi="Calibri" w:cs="Arial"/>
        </w:rPr>
        <w:t xml:space="preserve">On the other </w:t>
      </w:r>
      <w:proofErr w:type="gramStart"/>
      <w:r>
        <w:rPr>
          <w:rFonts w:ascii="Calibri" w:eastAsia="Times New Roman" w:hAnsi="Calibri" w:cs="Arial"/>
        </w:rPr>
        <w:t>hand</w:t>
      </w:r>
      <w:commentRangeEnd w:id="146"/>
      <w:proofErr w:type="gramEnd"/>
      <w:r w:rsidR="00145A6D">
        <w:rPr>
          <w:rStyle w:val="CommentReference"/>
          <w:rFonts w:eastAsiaTheme="minorEastAsia"/>
        </w:rPr>
        <w:commentReference w:id="146"/>
      </w:r>
      <w:r>
        <w:rPr>
          <w:rFonts w:ascii="Calibri" w:eastAsia="Times New Roman" w:hAnsi="Calibri" w:cs="Arial"/>
        </w:rPr>
        <w:t>,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 xml:space="preserve">real time by showing a map. Whenever a car is parked in an available space, </w:t>
      </w:r>
      <w:commentRangeStart w:id="147"/>
      <w:r w:rsidRPr="00F76A37">
        <w:rPr>
          <w:rFonts w:ascii="Calibri" w:eastAsia="Times New Roman" w:hAnsi="Calibri" w:cs="Arial"/>
        </w:rPr>
        <w:t>the Ultrasonic sensor will detect it and inform the Arduino which will then update the Firebase</w:t>
      </w:r>
      <w:commentRangeEnd w:id="147"/>
      <w:r w:rsidR="009D3E8A">
        <w:rPr>
          <w:rStyle w:val="CommentReference"/>
          <w:rFonts w:eastAsiaTheme="minorEastAsia"/>
        </w:rPr>
        <w:commentReference w:id="147"/>
      </w:r>
      <w:r w:rsidRPr="00F76A37">
        <w:rPr>
          <w:rFonts w:ascii="Calibri" w:eastAsia="Times New Roman" w:hAnsi="Calibri" w:cs="Arial"/>
        </w:rPr>
        <w:t>. The connection between Ultrasonic sensor and Arduino is serial</w:t>
      </w:r>
      <w:r>
        <w:rPr>
          <w:rFonts w:ascii="Calibri" w:eastAsia="Times New Roman" w:hAnsi="Calibri" w:cs="Arial"/>
        </w:rPr>
        <w:t xml:space="preserve"> </w:t>
      </w:r>
      <w:ins w:id="148" w:author="Abdulaziz Alali" w:date="2019-04-21T21:57:00Z">
        <w:r w:rsidR="009D3E8A">
          <w:rPr>
            <w:rFonts w:ascii="Calibri" w:eastAsia="Times New Roman" w:hAnsi="Calibri" w:cs="Arial"/>
          </w:rPr>
          <w:t>(physically connected)</w:t>
        </w:r>
      </w:ins>
      <w:del w:id="149" w:author="Abdulaziz Alali" w:date="2019-04-21T21:57:00Z">
        <w:r w:rsidDel="009D3E8A">
          <w:rPr>
            <w:rFonts w:ascii="Calibri" w:eastAsia="Times New Roman" w:hAnsi="Calibri" w:cs="Arial"/>
          </w:rPr>
          <w:delText>as well</w:delText>
        </w:r>
      </w:del>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50" w:name="_Toc274166456"/>
      <w:bookmarkStart w:id="151" w:name="_Toc532160973"/>
      <w:bookmarkStart w:id="152" w:name="_Toc6700275"/>
      <w:r w:rsidRPr="00037D4D">
        <w:rPr>
          <w:rFonts w:eastAsia="Times New Roman"/>
          <w:color w:val="2F5496" w:themeColor="accent1" w:themeShade="BF"/>
        </w:rPr>
        <w:t>Hardware/software to be used</w:t>
      </w:r>
      <w:bookmarkEnd w:id="150"/>
      <w:bookmarkEnd w:id="151"/>
      <w:bookmarkEnd w:id="152"/>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8CD54A9" w:rsidR="00BF2E92" w:rsidRDefault="00BF2E92" w:rsidP="00BF2E92">
      <w:pPr>
        <w:pStyle w:val="Caption"/>
        <w:keepNext/>
      </w:pPr>
      <w:bookmarkStart w:id="153" w:name="_Toc6700444"/>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4</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5</w:t>
      </w:r>
      <w:r w:rsidR="00D859B7">
        <w:rPr>
          <w:noProof/>
        </w:rPr>
        <w:fldChar w:fldCharType="end"/>
      </w:r>
      <w:r>
        <w:t xml:space="preserve">: </w:t>
      </w:r>
      <w:r w:rsidRPr="0036089E">
        <w:t>Hardware components with descriptions</w:t>
      </w:r>
      <w:bookmarkEnd w:id="153"/>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12AF8E0A"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54" w:name="_Toc6700324"/>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2</w:t>
            </w:r>
            <w:r w:rsidR="00D859B7">
              <w:rPr>
                <w:noProof/>
              </w:rPr>
              <w:fldChar w:fldCharType="end"/>
            </w:r>
            <w:r>
              <w:t xml:space="preserve">: </w:t>
            </w:r>
            <w:r w:rsidRPr="00775507">
              <w:t>Arduino Uno</w:t>
            </w:r>
            <w:bookmarkEnd w:id="154"/>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5B5ABD50"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55" w:name="_Toc6700325"/>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w:t>
            </w:r>
            <w:r w:rsidR="00D859B7">
              <w:rPr>
                <w:noProof/>
              </w:rPr>
              <w:fldChar w:fldCharType="end"/>
            </w:r>
            <w:r>
              <w:t xml:space="preserve">: </w:t>
            </w:r>
            <w:proofErr w:type="spellStart"/>
            <w:r w:rsidRPr="00314FFC">
              <w:t>NodeMCU</w:t>
            </w:r>
            <w:proofErr w:type="spellEnd"/>
            <w:r w:rsidRPr="00314FFC">
              <w:t xml:space="preserve"> model ESP8266</w:t>
            </w:r>
            <w:bookmarkEnd w:id="155"/>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4F065E05" w:rsidR="003657A5" w:rsidRPr="00F76A37" w:rsidRDefault="003657A5" w:rsidP="006F476C">
                                  <w:pPr>
                                    <w:pStyle w:val="Caption"/>
                                    <w:jc w:val="center"/>
                                    <w:rPr>
                                      <w:rFonts w:cs="Calibri"/>
                                      <w:noProof/>
                                    </w:rPr>
                                  </w:pPr>
                                  <w:bookmarkStart w:id="156" w:name="_Toc531732122"/>
                                  <w:bookmarkStart w:id="157" w:name="_Toc6700326"/>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4</w:t>
                                  </w:r>
                                  <w:r w:rsidR="00D859B7">
                                    <w:rPr>
                                      <w:noProof/>
                                    </w:rPr>
                                    <w:fldChar w:fldCharType="end"/>
                                  </w:r>
                                  <w:r>
                                    <w:t xml:space="preserve">: </w:t>
                                  </w:r>
                                  <w:r w:rsidRPr="00C06B71">
                                    <w:t>Ultrasonic sensor - HC-SR04</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4F065E05" w:rsidR="003657A5" w:rsidRPr="00F76A37" w:rsidRDefault="003657A5" w:rsidP="006F476C">
                            <w:pPr>
                              <w:pStyle w:val="Caption"/>
                              <w:jc w:val="center"/>
                              <w:rPr>
                                <w:rFonts w:cs="Calibri"/>
                                <w:noProof/>
                              </w:rPr>
                            </w:pPr>
                            <w:bookmarkStart w:id="202" w:name="_Toc531732122"/>
                            <w:bookmarkStart w:id="203" w:name="_Toc6700326"/>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2"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7"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4E715D4" w:rsidR="003657A5" w:rsidRPr="00F76A37" w:rsidRDefault="003657A5" w:rsidP="006F476C">
                                  <w:pPr>
                                    <w:pStyle w:val="Caption"/>
                                    <w:jc w:val="center"/>
                                    <w:rPr>
                                      <w:rFonts w:eastAsia="Times New Roman" w:cs="Calibri"/>
                                      <w:noProof/>
                                    </w:rPr>
                                  </w:pPr>
                                  <w:bookmarkStart w:id="158" w:name="_Toc531732124"/>
                                  <w:bookmarkStart w:id="159" w:name="_Toc6700327"/>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w:instrText>
                                  </w:r>
                                  <w:r w:rsidR="00D859B7">
                                    <w:instrText xml:space="preserve">* ARABIC \s 1 </w:instrText>
                                  </w:r>
                                  <w:r w:rsidR="00D859B7">
                                    <w:fldChar w:fldCharType="separate"/>
                                  </w:r>
                                  <w:r>
                                    <w:rPr>
                                      <w:noProof/>
                                    </w:rPr>
                                    <w:t>5</w:t>
                                  </w:r>
                                  <w:r w:rsidR="00D859B7">
                                    <w:rPr>
                                      <w:noProof/>
                                    </w:rPr>
                                    <w:fldChar w:fldCharType="end"/>
                                  </w:r>
                                  <w:r>
                                    <w:t xml:space="preserve">: </w:t>
                                  </w:r>
                                  <w:r w:rsidRPr="00803D8A">
                                    <w:t xml:space="preserve">RFID </w:t>
                                  </w:r>
                                  <w:r>
                                    <w:t>kit</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4E715D4" w:rsidR="003657A5" w:rsidRPr="00F76A37" w:rsidRDefault="003657A5" w:rsidP="006F476C">
                            <w:pPr>
                              <w:pStyle w:val="Caption"/>
                              <w:jc w:val="center"/>
                              <w:rPr>
                                <w:rFonts w:eastAsia="Times New Roman" w:cs="Calibri"/>
                                <w:noProof/>
                              </w:rPr>
                            </w:pPr>
                            <w:bookmarkStart w:id="206" w:name="_Toc531732124"/>
                            <w:bookmarkStart w:id="207" w:name="_Toc6700327"/>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206"/>
                            <w:bookmarkEnd w:id="207"/>
                          </w:p>
                        </w:txbxContent>
                      </v:textbox>
                      <w10:wrap type="square"/>
                    </v:shape>
                  </w:pict>
                </mc:Fallback>
              </mc:AlternateContent>
            </w:r>
            <w:r w:rsidRPr="00F76A37">
              <w:rPr>
                <w:rFonts w:ascii="Calibri" w:hAnsi="Calibri" w:cs="Calibri"/>
                <w:noProof/>
              </w:rPr>
              <w:drawing>
                <wp:anchor distT="0" distB="0" distL="114300" distR="114300" simplePos="0" relativeHeight="251658305"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086B393C"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60" w:name="_Toc6700328"/>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6</w:t>
            </w:r>
            <w:r w:rsidR="00D859B7">
              <w:rPr>
                <w:noProof/>
              </w:rPr>
              <w:fldChar w:fldCharType="end"/>
            </w:r>
            <w:r>
              <w:t xml:space="preserve">: </w:t>
            </w:r>
            <w:r w:rsidRPr="007E5C91">
              <w:t>DPDT Self Locking Button</w:t>
            </w:r>
            <w:bookmarkEnd w:id="160"/>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6952588"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61" w:name="_Toc6700329"/>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7</w:t>
            </w:r>
            <w:r w:rsidR="00D859B7">
              <w:rPr>
                <w:noProof/>
              </w:rPr>
              <w:fldChar w:fldCharType="end"/>
            </w:r>
            <w:r>
              <w:t xml:space="preserve">: </w:t>
            </w:r>
            <w:r w:rsidRPr="0044453C">
              <w:t>LEDs (Red and green)</w:t>
            </w:r>
            <w:bookmarkEnd w:id="161"/>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5D08C824" w:rsidR="003657A5" w:rsidRPr="00F76A37" w:rsidRDefault="003657A5" w:rsidP="006F476C">
                                  <w:pPr>
                                    <w:pStyle w:val="Caption"/>
                                    <w:jc w:val="center"/>
                                    <w:rPr>
                                      <w:rFonts w:eastAsia="Times New Roman" w:cs="Calibri"/>
                                      <w:noProof/>
                                    </w:rPr>
                                  </w:pPr>
                                  <w:bookmarkStart w:id="162" w:name="_Toc531732125"/>
                                  <w:bookmarkStart w:id="163" w:name="_Toc6700330"/>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8</w:t>
                                  </w:r>
                                  <w:r w:rsidR="00D859B7">
                                    <w:rPr>
                                      <w:noProof/>
                                    </w:rPr>
                                    <w:fldChar w:fldCharType="end"/>
                                  </w:r>
                                  <w:r>
                                    <w:t xml:space="preserve">: </w:t>
                                  </w:r>
                                  <w:r w:rsidRPr="00525131">
                                    <w:t xml:space="preserve">9V </w:t>
                                  </w:r>
                                  <w:r>
                                    <w:t>to</w:t>
                                  </w:r>
                                  <w:r w:rsidRPr="00525131">
                                    <w:t xml:space="preserve"> </w:t>
                                  </w:r>
                                  <w:r>
                                    <w:t>barrel jack adapter</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5D08C824" w:rsidR="003657A5" w:rsidRPr="00F76A37" w:rsidRDefault="003657A5" w:rsidP="006F476C">
                            <w:pPr>
                              <w:pStyle w:val="Caption"/>
                              <w:jc w:val="center"/>
                              <w:rPr>
                                <w:rFonts w:eastAsia="Times New Roman" w:cs="Calibri"/>
                                <w:noProof/>
                              </w:rPr>
                            </w:pPr>
                            <w:bookmarkStart w:id="212" w:name="_Toc531732125"/>
                            <w:bookmarkStart w:id="213" w:name="_Toc6700330"/>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212"/>
                            <w:bookmarkEnd w:id="213"/>
                          </w:p>
                        </w:txbxContent>
                      </v:textbox>
                      <w10:wrap type="tight"/>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13C4381A" w:rsidR="003657A5" w:rsidRPr="00F76A37" w:rsidRDefault="003657A5" w:rsidP="009C2768">
                                  <w:pPr>
                                    <w:pStyle w:val="Caption"/>
                                    <w:jc w:val="center"/>
                                    <w:rPr>
                                      <w:rFonts w:cs="Calibri"/>
                                      <w:noProof/>
                                    </w:rPr>
                                  </w:pPr>
                                  <w:bookmarkStart w:id="164" w:name="_Toc531732126"/>
                                  <w:bookmarkStart w:id="165" w:name="_Toc6700331"/>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9</w:t>
                                  </w:r>
                                  <w:r w:rsidR="00D859B7">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13C4381A" w:rsidR="003657A5" w:rsidRPr="00F76A37" w:rsidRDefault="003657A5" w:rsidP="009C2768">
                            <w:pPr>
                              <w:pStyle w:val="Caption"/>
                              <w:jc w:val="center"/>
                              <w:rPr>
                                <w:rFonts w:cs="Calibri"/>
                                <w:noProof/>
                              </w:rPr>
                            </w:pPr>
                            <w:bookmarkStart w:id="216" w:name="_Toc531732126"/>
                            <w:bookmarkStart w:id="217" w:name="_Toc6700331"/>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16"/>
                            <w:bookmarkEnd w:id="217"/>
                          </w:p>
                        </w:txbxContent>
                      </v:textbox>
                      <w10:wrap type="tight"/>
                    </v:shape>
                  </w:pict>
                </mc:Fallback>
              </mc:AlternateContent>
            </w:r>
            <w:r w:rsidRPr="00F76A37">
              <w:rPr>
                <w:rFonts w:ascii="Calibri" w:hAnsi="Calibri" w:cs="Calibri"/>
                <w:noProof/>
              </w:rPr>
              <w:drawing>
                <wp:anchor distT="0" distB="0" distL="114300" distR="114300" simplePos="0" relativeHeight="251658304"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3"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528170D2" w:rsidR="00BF2E92" w:rsidRDefault="00BF2E92" w:rsidP="00BF2E92">
      <w:pPr>
        <w:pStyle w:val="Caption"/>
        <w:keepNext/>
      </w:pPr>
      <w:bookmarkStart w:id="166" w:name="_Toc6700445"/>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4</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6</w:t>
      </w:r>
      <w:r w:rsidR="00D859B7">
        <w:rPr>
          <w:noProof/>
        </w:rPr>
        <w:fldChar w:fldCharType="end"/>
      </w:r>
      <w:r>
        <w:t xml:space="preserve">: </w:t>
      </w:r>
      <w:r w:rsidRPr="00E458F8">
        <w:t>Software components and descriptions</w:t>
      </w:r>
      <w:bookmarkEnd w:id="166"/>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652C4B81"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67" w:name="_Toc6700332"/>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10</w:t>
            </w:r>
            <w:r w:rsidR="00D859B7">
              <w:rPr>
                <w:noProof/>
              </w:rPr>
              <w:fldChar w:fldCharType="end"/>
            </w:r>
            <w:r>
              <w:t xml:space="preserve">: </w:t>
            </w:r>
            <w:r w:rsidRPr="00DE702C">
              <w:t>Firebase</w:t>
            </w:r>
            <w:bookmarkEnd w:id="167"/>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2D11AC0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68" w:name="_Toc6700333"/>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11</w:t>
            </w:r>
            <w:r w:rsidR="00D859B7">
              <w:rPr>
                <w:noProof/>
              </w:rPr>
              <w:fldChar w:fldCharType="end"/>
            </w:r>
            <w:r>
              <w:t xml:space="preserve">: </w:t>
            </w:r>
            <w:r w:rsidRPr="00C73FE2">
              <w:t>Android Studio</w:t>
            </w:r>
            <w:bookmarkEnd w:id="168"/>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82FE4AF"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69" w:name="_Toc6700334"/>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12</w:t>
            </w:r>
            <w:r w:rsidR="00D859B7">
              <w:rPr>
                <w:noProof/>
              </w:rPr>
              <w:fldChar w:fldCharType="end"/>
            </w:r>
            <w:r>
              <w:t xml:space="preserve">: </w:t>
            </w:r>
            <w:r w:rsidRPr="008348D3">
              <w:t>Arduino IDE</w:t>
            </w:r>
            <w:bookmarkEnd w:id="169"/>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61B30916"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170" w:name="_Toc6700335"/>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13</w:t>
            </w:r>
            <w:r w:rsidR="00D859B7">
              <w:rPr>
                <w:noProof/>
              </w:rPr>
              <w:fldChar w:fldCharType="end"/>
            </w:r>
            <w:r>
              <w:t xml:space="preserve">: </w:t>
            </w:r>
            <w:r w:rsidRPr="00CC3451">
              <w:t>Fritzing</w:t>
            </w:r>
            <w:bookmarkEnd w:id="170"/>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3E1BE42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71" w:name="_Toc6700336"/>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14</w:t>
            </w:r>
            <w:r w:rsidR="00D859B7">
              <w:rPr>
                <w:noProof/>
              </w:rPr>
              <w:fldChar w:fldCharType="end"/>
            </w:r>
            <w:r>
              <w:t xml:space="preserve">: </w:t>
            </w:r>
            <w:r w:rsidRPr="003915AF">
              <w:t>WebStorm</w:t>
            </w:r>
            <w:bookmarkEnd w:id="171"/>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04">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461BF1D"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72" w:name="_Toc6700337"/>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15</w:t>
            </w:r>
            <w:r w:rsidR="00D859B7">
              <w:rPr>
                <w:noProof/>
              </w:rPr>
              <w:fldChar w:fldCharType="end"/>
            </w:r>
            <w:r>
              <w:t xml:space="preserve">: </w:t>
            </w:r>
            <w:r w:rsidRPr="00D74CEA">
              <w:t>Postman</w:t>
            </w:r>
            <w:bookmarkEnd w:id="172"/>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0F3A5922"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173" w:name="_Toc6700338"/>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16</w:t>
            </w:r>
            <w:r w:rsidR="00D859B7">
              <w:rPr>
                <w:noProof/>
              </w:rPr>
              <w:fldChar w:fldCharType="end"/>
            </w:r>
            <w:r>
              <w:t xml:space="preserve">: </w:t>
            </w:r>
            <w:r w:rsidRPr="00F025A4">
              <w:t>Adobe Photoshop</w:t>
            </w:r>
            <w:bookmarkEnd w:id="173"/>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4" w:name="_Toc6700276"/>
      <w:r w:rsidRPr="00037D4D">
        <w:rPr>
          <w:rFonts w:eastAsia="Times New Roman"/>
          <w:color w:val="2F5496" w:themeColor="accent1" w:themeShade="BF"/>
        </w:rPr>
        <w:t>Hardware design</w:t>
      </w:r>
      <w:bookmarkEnd w:id="174"/>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3D325319" w:rsidR="00F6335E" w:rsidRPr="006B41EF" w:rsidRDefault="00597CCB" w:rsidP="00597CCB">
      <w:pPr>
        <w:pStyle w:val="Caption"/>
        <w:jc w:val="center"/>
        <w:rPr>
          <w:rFonts w:eastAsia="Times New Roman" w:cstheme="minorHAnsi"/>
          <w:sz w:val="22"/>
          <w:szCs w:val="22"/>
        </w:rPr>
      </w:pPr>
      <w:bookmarkStart w:id="175" w:name="_Toc6700339"/>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17</w:t>
      </w:r>
      <w:r w:rsidR="00D859B7">
        <w:rPr>
          <w:noProof/>
        </w:rPr>
        <w:fldChar w:fldCharType="end"/>
      </w:r>
      <w:r>
        <w:t xml:space="preserve">: </w:t>
      </w:r>
      <w:r w:rsidRPr="00F130D6">
        <w:t>connectivity circuit diagram</w:t>
      </w:r>
      <w:r>
        <w:t xml:space="preserve"> </w:t>
      </w:r>
      <w:r w:rsidRPr="00597CCB">
        <w:t>Reservation Free Parking module</w:t>
      </w:r>
      <w:bookmarkEnd w:id="175"/>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44158FC4" w:rsidR="00F6335E" w:rsidRPr="006B41EF" w:rsidRDefault="00993346" w:rsidP="00993346">
      <w:pPr>
        <w:pStyle w:val="Caption"/>
        <w:jc w:val="center"/>
        <w:rPr>
          <w:rFonts w:eastAsia="Times New Roman" w:cstheme="minorHAnsi"/>
          <w:sz w:val="22"/>
          <w:szCs w:val="22"/>
        </w:rPr>
      </w:pPr>
      <w:bookmarkStart w:id="176" w:name="_Toc6700340"/>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18</w:t>
      </w:r>
      <w:r w:rsidR="00D859B7">
        <w:rPr>
          <w:noProof/>
        </w:rPr>
        <w:fldChar w:fldCharType="end"/>
      </w:r>
      <w:r>
        <w:t xml:space="preserve">: </w:t>
      </w:r>
      <w:r w:rsidRPr="009304D9">
        <w:t>connectivity circuit diagram for</w:t>
      </w:r>
      <w:r>
        <w:t xml:space="preserve"> </w:t>
      </w:r>
      <w:r w:rsidRPr="00993346">
        <w:t>Reserved Parking module</w:t>
      </w:r>
      <w:bookmarkEnd w:id="176"/>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5"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6A06508C" w:rsidR="003657A5" w:rsidRPr="002E4AF6" w:rsidRDefault="003657A5" w:rsidP="00810E99">
                            <w:pPr>
                              <w:pStyle w:val="Caption"/>
                              <w:jc w:val="center"/>
                              <w:rPr>
                                <w:rFonts w:eastAsia="Times New Roman" w:cstheme="minorHAnsi"/>
                                <w:noProof/>
                              </w:rPr>
                            </w:pPr>
                            <w:bookmarkStart w:id="177" w:name="_Toc6700341"/>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19</w:t>
                            </w:r>
                            <w:r w:rsidR="00D859B7">
                              <w:rPr>
                                <w:noProof/>
                              </w:rPr>
                              <w:fldChar w:fldCharType="end"/>
                            </w:r>
                            <w:r>
                              <w:t xml:space="preserve">: </w:t>
                            </w:r>
                            <w:r w:rsidRPr="008B3983">
                              <w:t>Ultrasonic Sensor HC-SR04</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6A06508C" w:rsidR="003657A5" w:rsidRPr="002E4AF6" w:rsidRDefault="003657A5" w:rsidP="00810E99">
                      <w:pPr>
                        <w:pStyle w:val="Caption"/>
                        <w:jc w:val="center"/>
                        <w:rPr>
                          <w:rFonts w:eastAsia="Times New Roman" w:cstheme="minorHAnsi"/>
                          <w:noProof/>
                        </w:rPr>
                      </w:pPr>
                      <w:bookmarkStart w:id="230" w:name="_Toc6700341"/>
                      <w:r>
                        <w:t xml:space="preserve">Figure </w:t>
                      </w:r>
                      <w:fldSimple w:instr=" STYLEREF 1 \s ">
                        <w:r>
                          <w:rPr>
                            <w:noProof/>
                            <w:cs/>
                          </w:rPr>
                          <w:t>‎</w:t>
                        </w:r>
                        <w:r>
                          <w:rPr>
                            <w:noProof/>
                          </w:rPr>
                          <w:t>4</w:t>
                        </w:r>
                      </w:fldSimple>
                      <w:r>
                        <w:t>.</w:t>
                      </w:r>
                      <w:fldSimple w:instr=" SEQ Figure \* ARABIC \s 1 ">
                        <w:r>
                          <w:rPr>
                            <w:noProof/>
                          </w:rPr>
                          <w:t>19</w:t>
                        </w:r>
                      </w:fldSimple>
                      <w:r>
                        <w:t xml:space="preserve">: </w:t>
                      </w:r>
                      <w:r w:rsidRPr="008B3983">
                        <w:t>Ultrasonic Sensor HC-SR04</w:t>
                      </w:r>
                      <w:bookmarkEnd w:id="230"/>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1"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8"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46633EC4" w:rsidR="003657A5" w:rsidRPr="009F2355" w:rsidRDefault="003657A5" w:rsidP="004962A3">
                            <w:pPr>
                              <w:pStyle w:val="Caption"/>
                              <w:rPr>
                                <w:rFonts w:eastAsia="Times New Roman" w:cstheme="minorHAnsi"/>
                                <w:noProof/>
                              </w:rPr>
                            </w:pPr>
                            <w:bookmarkStart w:id="178" w:name="_Toc6700342"/>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20</w:t>
                            </w:r>
                            <w:r w:rsidR="00D859B7">
                              <w:rPr>
                                <w:noProof/>
                              </w:rPr>
                              <w:fldChar w:fldCharType="end"/>
                            </w:r>
                            <w:r>
                              <w:t xml:space="preserve">: </w:t>
                            </w:r>
                            <w:r w:rsidRPr="004A19F7">
                              <w:t>RFID tags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46633EC4" w:rsidR="003657A5" w:rsidRPr="009F2355" w:rsidRDefault="003657A5" w:rsidP="004962A3">
                      <w:pPr>
                        <w:pStyle w:val="Caption"/>
                        <w:rPr>
                          <w:rFonts w:eastAsia="Times New Roman" w:cstheme="minorHAnsi"/>
                          <w:noProof/>
                        </w:rPr>
                      </w:pPr>
                      <w:bookmarkStart w:id="232" w:name="_Toc6700342"/>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4A19F7">
                        <w:t>RFID tags</w:t>
                      </w:r>
                      <w:bookmarkEnd w:id="232"/>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9"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8"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30AB7A65" w:rsidR="003657A5" w:rsidRPr="00423F3F" w:rsidRDefault="003657A5" w:rsidP="002A3A15">
                            <w:pPr>
                              <w:pStyle w:val="Caption"/>
                              <w:jc w:val="center"/>
                              <w:rPr>
                                <w:rFonts w:eastAsia="Times New Roman" w:cstheme="minorHAnsi"/>
                                <w:noProof/>
                              </w:rPr>
                            </w:pPr>
                            <w:bookmarkStart w:id="179" w:name="_Toc6700343"/>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21</w:t>
                            </w:r>
                            <w:r w:rsidR="00D859B7">
                              <w:rPr>
                                <w:noProof/>
                              </w:rPr>
                              <w:fldChar w:fldCharType="end"/>
                            </w:r>
                            <w:r>
                              <w:t>: 8 pins on RFID reader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30AB7A65" w:rsidR="003657A5" w:rsidRPr="00423F3F" w:rsidRDefault="003657A5" w:rsidP="002A3A15">
                      <w:pPr>
                        <w:pStyle w:val="Caption"/>
                        <w:jc w:val="center"/>
                        <w:rPr>
                          <w:rFonts w:eastAsia="Times New Roman" w:cstheme="minorHAnsi"/>
                          <w:noProof/>
                        </w:rPr>
                      </w:pPr>
                      <w:bookmarkStart w:id="234" w:name="_Toc6700343"/>
                      <w:r>
                        <w:t xml:space="preserve">Figure </w:t>
                      </w:r>
                      <w:fldSimple w:instr=" STYLEREF 1 \s ">
                        <w:r>
                          <w:rPr>
                            <w:noProof/>
                            <w:cs/>
                          </w:rPr>
                          <w:t>‎</w:t>
                        </w:r>
                        <w:r>
                          <w:rPr>
                            <w:noProof/>
                          </w:rPr>
                          <w:t>4</w:t>
                        </w:r>
                      </w:fldSimple>
                      <w:r>
                        <w:t>.</w:t>
                      </w:r>
                      <w:fldSimple w:instr=" SEQ Figure \* ARABIC \s 1 ">
                        <w:r>
                          <w:rPr>
                            <w:noProof/>
                          </w:rPr>
                          <w:t>21</w:t>
                        </w:r>
                      </w:fldSimple>
                      <w:r>
                        <w:t>: 8 pins on RFID reader</w:t>
                      </w:r>
                      <w:bookmarkEnd w:id="234"/>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10">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7"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1223983" w:rsidR="003657A5" w:rsidRPr="00807F90" w:rsidRDefault="003657A5" w:rsidP="002A3A15">
                            <w:pPr>
                              <w:pStyle w:val="Caption"/>
                              <w:jc w:val="center"/>
                              <w:rPr>
                                <w:rFonts w:eastAsia="Times New Roman" w:cstheme="minorHAnsi"/>
                                <w:noProof/>
                              </w:rPr>
                            </w:pPr>
                            <w:bookmarkStart w:id="180" w:name="_Toc6700344"/>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22</w:t>
                            </w:r>
                            <w:r w:rsidR="00D859B7">
                              <w:rPr>
                                <w:noProof/>
                              </w:rPr>
                              <w:fldChar w:fldCharType="end"/>
                            </w:r>
                            <w:r>
                              <w:t xml:space="preserve">: </w:t>
                            </w:r>
                            <w:r w:rsidRPr="0009469C">
                              <w:t>RFID reader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1223983" w:rsidR="003657A5" w:rsidRPr="00807F90" w:rsidRDefault="003657A5" w:rsidP="002A3A15">
                      <w:pPr>
                        <w:pStyle w:val="Caption"/>
                        <w:jc w:val="center"/>
                        <w:rPr>
                          <w:rFonts w:eastAsia="Times New Roman" w:cstheme="minorHAnsi"/>
                          <w:noProof/>
                        </w:rPr>
                      </w:pPr>
                      <w:bookmarkStart w:id="236" w:name="_Toc6700344"/>
                      <w:r>
                        <w:t xml:space="preserve">Figure </w:t>
                      </w:r>
                      <w:fldSimple w:instr=" STYLEREF 1 \s ">
                        <w:r>
                          <w:rPr>
                            <w:noProof/>
                            <w:cs/>
                          </w:rPr>
                          <w:t>‎</w:t>
                        </w:r>
                        <w:r>
                          <w:rPr>
                            <w:noProof/>
                          </w:rPr>
                          <w:t>4</w:t>
                        </w:r>
                      </w:fldSimple>
                      <w:r>
                        <w:t>.</w:t>
                      </w:r>
                      <w:fldSimple w:instr=" SEQ Figure \* ARABIC \s 1 ">
                        <w:r>
                          <w:rPr>
                            <w:noProof/>
                          </w:rPr>
                          <w:t>22</w:t>
                        </w:r>
                      </w:fldSimple>
                      <w:r>
                        <w:t xml:space="preserve">: </w:t>
                      </w:r>
                      <w:r w:rsidRPr="0009469C">
                        <w:t>RFID reader</w:t>
                      </w:r>
                      <w:bookmarkEnd w:id="236"/>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10"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11">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637C4E6E" w:rsidR="00F6335E" w:rsidRPr="006B41EF" w:rsidRDefault="001D1BCE" w:rsidP="001D1BCE">
      <w:pPr>
        <w:pStyle w:val="Caption"/>
        <w:jc w:val="center"/>
        <w:rPr>
          <w:rFonts w:eastAsia="Times New Roman" w:cstheme="minorHAnsi"/>
          <w:sz w:val="22"/>
          <w:szCs w:val="22"/>
        </w:rPr>
      </w:pPr>
      <w:bookmarkStart w:id="181" w:name="_Toc6700345"/>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23</w:t>
      </w:r>
      <w:r w:rsidR="00D859B7">
        <w:rPr>
          <w:noProof/>
        </w:rPr>
        <w:fldChar w:fldCharType="end"/>
      </w:r>
      <w:r>
        <w:t xml:space="preserve">: </w:t>
      </w:r>
      <w:r w:rsidRPr="004F2F74">
        <w:t>DPDT Switch</w:t>
      </w:r>
      <w:bookmarkEnd w:id="181"/>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182" w:name="_Toc6700277"/>
      <w:r w:rsidRPr="00037D4D">
        <w:rPr>
          <w:rFonts w:eastAsia="Times New Roman"/>
          <w:color w:val="2F5496" w:themeColor="accent1" w:themeShade="BF"/>
        </w:rPr>
        <w:t>Software design</w:t>
      </w:r>
      <w:bookmarkEnd w:id="182"/>
    </w:p>
    <w:p w14:paraId="1D606549" w14:textId="77777777" w:rsidR="00F6335E" w:rsidRPr="0085747A"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161A5B4B" w14:textId="6D2E592B" w:rsidR="00F6335E" w:rsidRPr="00037D4D" w:rsidRDefault="00F6335E" w:rsidP="000A54CF">
      <w:pPr>
        <w:pStyle w:val="Heading2"/>
        <w:numPr>
          <w:ilvl w:val="2"/>
          <w:numId w:val="1"/>
        </w:numPr>
        <w:ind w:left="540" w:hanging="540"/>
        <w:rPr>
          <w:rFonts w:eastAsia="Times New Roman"/>
          <w:color w:val="2F5496" w:themeColor="accent1" w:themeShade="BF"/>
        </w:rPr>
      </w:pPr>
      <w:bookmarkStart w:id="183" w:name="_Toc6700278"/>
      <w:r w:rsidRPr="00037D4D">
        <w:rPr>
          <w:rFonts w:eastAsia="Times New Roman"/>
          <w:color w:val="2F5496" w:themeColor="accent1" w:themeShade="BF"/>
        </w:rPr>
        <w:t>Structural model</w:t>
      </w:r>
      <w:bookmarkEnd w:id="183"/>
    </w:p>
    <w:p w14:paraId="0C2D0173" w14:textId="3DB522D0" w:rsidR="00F6335E" w:rsidRPr="0085747A" w:rsidRDefault="00F6335E" w:rsidP="002F0665">
      <w:pPr>
        <w:pStyle w:val="Jury"/>
      </w:pPr>
      <w:r w:rsidRPr="0085747A">
        <w:rPr>
          <w:highlight w:val="yellow"/>
        </w:rPr>
        <w:t>(Class diagram)</w:t>
      </w:r>
    </w:p>
    <w:p w14:paraId="359D4AE8" w14:textId="49578923" w:rsidR="00F6335E" w:rsidRPr="00037D4D" w:rsidRDefault="00F6335E" w:rsidP="000A54CF">
      <w:pPr>
        <w:pStyle w:val="Heading2"/>
        <w:numPr>
          <w:ilvl w:val="2"/>
          <w:numId w:val="1"/>
        </w:numPr>
        <w:ind w:left="540" w:hanging="540"/>
        <w:rPr>
          <w:rFonts w:eastAsia="Times New Roman"/>
          <w:color w:val="2F5496" w:themeColor="accent1" w:themeShade="BF"/>
        </w:rPr>
      </w:pPr>
      <w:bookmarkStart w:id="184" w:name="_Toc6700279"/>
      <w:r w:rsidRPr="00037D4D">
        <w:rPr>
          <w:rFonts w:eastAsia="Times New Roman"/>
          <w:color w:val="2F5496" w:themeColor="accent1" w:themeShade="BF"/>
        </w:rPr>
        <w:t>Behavioral model</w:t>
      </w:r>
      <w:bookmarkEnd w:id="184"/>
    </w:p>
    <w:p w14:paraId="6E4F6D9C" w14:textId="2B450A29" w:rsidR="00F6335E" w:rsidRPr="0085747A" w:rsidRDefault="00F6335E" w:rsidP="002F0665">
      <w:pPr>
        <w:pStyle w:val="Jury"/>
      </w:pPr>
      <w:r w:rsidRPr="0085747A">
        <w:rPr>
          <w:highlight w:val="yellow"/>
        </w:rPr>
        <w:t>(Activity diagram) +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185" w:name="_Toc6700280"/>
      <w:r w:rsidRPr="00037D4D">
        <w:rPr>
          <w:rFonts w:eastAsia="Times New Roman"/>
          <w:color w:val="2F5496" w:themeColor="accent1" w:themeShade="BF"/>
        </w:rPr>
        <w:t>Database design</w:t>
      </w:r>
      <w:bookmarkEnd w:id="185"/>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78C17211" w14:textId="77777777" w:rsidR="00F6335E" w:rsidRDefault="00F6335E" w:rsidP="00F6335E">
      <w:pPr>
        <w:rPr>
          <w:noProof/>
        </w:rPr>
      </w:pP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3041DEB4" w14:textId="62914FBA" w:rsidR="00F6335E" w:rsidRDefault="001D1BCE" w:rsidP="001D1BCE">
      <w:pPr>
        <w:pStyle w:val="Caption"/>
        <w:jc w:val="center"/>
      </w:pPr>
      <w:bookmarkStart w:id="186" w:name="_Toc6700346"/>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24</w:t>
      </w:r>
      <w:r w:rsidR="00D859B7">
        <w:rPr>
          <w:noProof/>
        </w:rPr>
        <w:fldChar w:fldCharType="end"/>
      </w:r>
      <w:r>
        <w:t xml:space="preserve">: </w:t>
      </w:r>
      <w:r w:rsidRPr="00F00F51">
        <w:t>ER diagram</w:t>
      </w:r>
      <w:bookmarkEnd w:id="186"/>
    </w:p>
    <w:p w14:paraId="6A0961DA" w14:textId="77777777" w:rsidR="00F6335E" w:rsidRDefault="00F6335E" w:rsidP="00F6335E">
      <w:pPr>
        <w:tabs>
          <w:tab w:val="left" w:pos="1389"/>
        </w:tabs>
        <w:jc w:val="center"/>
      </w:pPr>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037D4D" w:rsidRDefault="00F6335E" w:rsidP="000A54CF">
      <w:pPr>
        <w:pStyle w:val="Heading2"/>
        <w:numPr>
          <w:ilvl w:val="2"/>
          <w:numId w:val="1"/>
        </w:numPr>
        <w:ind w:left="540" w:hanging="540"/>
        <w:rPr>
          <w:rFonts w:eastAsia="Times New Roman"/>
          <w:color w:val="2F5496" w:themeColor="accent1" w:themeShade="BF"/>
        </w:rPr>
      </w:pPr>
      <w:bookmarkStart w:id="187" w:name="_Toc6700281"/>
      <w:commentRangeStart w:id="188"/>
      <w:r w:rsidRPr="00037D4D">
        <w:rPr>
          <w:rFonts w:eastAsia="Times New Roman"/>
          <w:color w:val="2F5496" w:themeColor="accent1" w:themeShade="BF"/>
        </w:rPr>
        <w:t>User interface design</w:t>
      </w:r>
      <w:bookmarkEnd w:id="187"/>
      <w:commentRangeEnd w:id="188"/>
      <w:r w:rsidR="00EE5D06">
        <w:rPr>
          <w:rStyle w:val="CommentReference"/>
          <w:rFonts w:asciiTheme="minorHAnsi" w:eastAsiaTheme="minorEastAsia" w:hAnsiTheme="minorHAnsi" w:cstheme="minorBidi"/>
          <w:b w:val="0"/>
          <w:bCs w:val="0"/>
          <w:color w:val="auto"/>
        </w:rPr>
        <w:commentReference w:id="188"/>
      </w:r>
    </w:p>
    <w:p w14:paraId="4EBE7874" w14:textId="45CE7968" w:rsidR="005846C3" w:rsidRDefault="0054305A" w:rsidP="0054305A">
      <w:pPr>
        <w:pStyle w:val="Jury"/>
      </w:pPr>
      <w:r>
        <w:rPr>
          <w:noProof/>
        </w:rPr>
        <w:drawing>
          <wp:anchor distT="0" distB="0" distL="114300" distR="114300" simplePos="0" relativeHeight="251658323"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3">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5"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6817D218" w:rsidR="003657A5" w:rsidRPr="00D2179D" w:rsidRDefault="003657A5" w:rsidP="0054305A">
                            <w:pPr>
                              <w:pStyle w:val="Caption"/>
                              <w:jc w:val="center"/>
                              <w:rPr>
                                <w:rFonts w:ascii="Tahoma" w:eastAsia="Times New Roman" w:hAnsi="Tahoma" w:cs="Times New Roman"/>
                                <w:noProof/>
                                <w:spacing w:val="20"/>
                                <w:kern w:val="28"/>
                                <w:szCs w:val="40"/>
                              </w:rPr>
                            </w:pPr>
                            <w:bookmarkStart w:id="189" w:name="_Toc6700347"/>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25</w:t>
                            </w:r>
                            <w:r w:rsidR="00D859B7">
                              <w:rPr>
                                <w:noProof/>
                              </w:rPr>
                              <w:fldChar w:fldCharType="end"/>
                            </w:r>
                            <w:r>
                              <w:t>: Sign up page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6817D218" w:rsidR="003657A5" w:rsidRPr="00D2179D" w:rsidRDefault="003657A5" w:rsidP="0054305A">
                      <w:pPr>
                        <w:pStyle w:val="Caption"/>
                        <w:jc w:val="center"/>
                        <w:rPr>
                          <w:rFonts w:ascii="Tahoma" w:eastAsia="Times New Roman" w:hAnsi="Tahoma" w:cs="Times New Roman"/>
                          <w:noProof/>
                          <w:spacing w:val="20"/>
                          <w:kern w:val="28"/>
                          <w:szCs w:val="40"/>
                        </w:rPr>
                      </w:pPr>
                      <w:bookmarkStart w:id="246" w:name="_Toc6700347"/>
                      <w:r>
                        <w:t xml:space="preserve">Figure </w:t>
                      </w:r>
                      <w:fldSimple w:instr=" STYLEREF 1 \s ">
                        <w:r>
                          <w:rPr>
                            <w:noProof/>
                            <w:cs/>
                          </w:rPr>
                          <w:t>‎</w:t>
                        </w:r>
                        <w:r>
                          <w:rPr>
                            <w:noProof/>
                          </w:rPr>
                          <w:t>4</w:t>
                        </w:r>
                      </w:fldSimple>
                      <w:r>
                        <w:t>.</w:t>
                      </w:r>
                      <w:fldSimple w:instr=" SEQ Figure \* ARABIC \s 1 ">
                        <w:r>
                          <w:rPr>
                            <w:noProof/>
                          </w:rPr>
                          <w:t>25</w:t>
                        </w:r>
                      </w:fldSimple>
                      <w:r>
                        <w:t>: Sign up page</w:t>
                      </w:r>
                      <w:bookmarkEnd w:id="246"/>
                    </w:p>
                  </w:txbxContent>
                </v:textbox>
                <w10:wrap type="through" anchorx="margin"/>
              </v:shape>
            </w:pict>
          </mc:Fallback>
        </mc:AlternateContent>
      </w:r>
      <w:r>
        <w:rPr>
          <w:noProof/>
        </w:rPr>
        <mc:AlternateContent>
          <mc:Choice Requires="wps">
            <w:drawing>
              <wp:anchor distT="0" distB="0" distL="114300" distR="114300" simplePos="0" relativeHeight="251658324"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73B5B3B2" w:rsidR="003657A5" w:rsidRPr="00752644" w:rsidRDefault="003657A5" w:rsidP="0054305A">
                            <w:pPr>
                              <w:pStyle w:val="Caption"/>
                              <w:jc w:val="center"/>
                              <w:rPr>
                                <w:rFonts w:ascii="Tahoma" w:eastAsia="Times New Roman" w:hAnsi="Tahoma" w:cs="Times New Roman"/>
                                <w:noProof/>
                                <w:spacing w:val="20"/>
                                <w:kern w:val="28"/>
                                <w:szCs w:val="40"/>
                              </w:rPr>
                            </w:pPr>
                            <w:bookmarkStart w:id="190" w:name="_Toc6700348"/>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26</w:t>
                            </w:r>
                            <w:r w:rsidR="00D859B7">
                              <w:rPr>
                                <w:noProof/>
                              </w:rPr>
                              <w:fldChar w:fldCharType="end"/>
                            </w:r>
                            <w:r>
                              <w:t>: Sing in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73B5B3B2" w:rsidR="003657A5" w:rsidRPr="00752644" w:rsidRDefault="003657A5" w:rsidP="0054305A">
                      <w:pPr>
                        <w:pStyle w:val="Caption"/>
                        <w:jc w:val="center"/>
                        <w:rPr>
                          <w:rFonts w:ascii="Tahoma" w:eastAsia="Times New Roman" w:hAnsi="Tahoma" w:cs="Times New Roman"/>
                          <w:noProof/>
                          <w:spacing w:val="20"/>
                          <w:kern w:val="28"/>
                          <w:szCs w:val="40"/>
                        </w:rPr>
                      </w:pPr>
                      <w:bookmarkStart w:id="248" w:name="_Toc6700348"/>
                      <w:r>
                        <w:t xml:space="preserve">Figure </w:t>
                      </w:r>
                      <w:fldSimple w:instr=" STYLEREF 1 \s ">
                        <w:r>
                          <w:rPr>
                            <w:noProof/>
                            <w:cs/>
                          </w:rPr>
                          <w:t>‎</w:t>
                        </w:r>
                        <w:r>
                          <w:rPr>
                            <w:noProof/>
                          </w:rPr>
                          <w:t>4</w:t>
                        </w:r>
                      </w:fldSimple>
                      <w:r>
                        <w:t>.</w:t>
                      </w:r>
                      <w:fldSimple w:instr=" SEQ Figure \* ARABIC \s 1 ">
                        <w:r>
                          <w:rPr>
                            <w:noProof/>
                          </w:rPr>
                          <w:t>26</w:t>
                        </w:r>
                      </w:fldSimple>
                      <w:r>
                        <w:t>: Sing in page</w:t>
                      </w:r>
                      <w:bookmarkEnd w:id="248"/>
                    </w:p>
                  </w:txbxContent>
                </v:textbox>
                <w10:wrap type="through" anchorx="margin"/>
              </v:shape>
            </w:pict>
          </mc:Fallback>
        </mc:AlternateContent>
      </w:r>
      <w:r>
        <w:rPr>
          <w:noProof/>
        </w:rPr>
        <w:drawing>
          <wp:anchor distT="0" distB="0" distL="114300" distR="114300" simplePos="0" relativeHeight="251658322"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5">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6E15718" w:rsidR="004313D1" w:rsidRDefault="004313D1" w:rsidP="0054305A">
      <w:pPr>
        <w:pStyle w:val="Caption"/>
        <w:jc w:val="center"/>
      </w:pPr>
      <w:bookmarkStart w:id="191" w:name="_Toc6700349"/>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27</w:t>
      </w:r>
      <w:r w:rsidR="00D859B7">
        <w:rPr>
          <w:noProof/>
        </w:rPr>
        <w:fldChar w:fldCharType="end"/>
      </w:r>
      <w:r>
        <w:t>: Home page</w:t>
      </w:r>
      <w:bookmarkEnd w:id="191"/>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1"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037271F3" w:rsidR="003657A5" w:rsidRPr="00A943F8" w:rsidRDefault="003657A5" w:rsidP="0054305A">
                            <w:pPr>
                              <w:pStyle w:val="Caption"/>
                              <w:rPr>
                                <w:rFonts w:ascii="Tahoma" w:eastAsia="Times New Roman" w:hAnsi="Tahoma" w:cs="Times New Roman"/>
                                <w:noProof/>
                                <w:spacing w:val="20"/>
                                <w:kern w:val="28"/>
                                <w:szCs w:val="40"/>
                              </w:rPr>
                            </w:pPr>
                            <w:bookmarkStart w:id="192" w:name="_Toc6700350"/>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28</w:t>
                            </w:r>
                            <w:r w:rsidR="00D859B7">
                              <w:rPr>
                                <w:noProof/>
                              </w:rPr>
                              <w:fldChar w:fldCharType="end"/>
                            </w:r>
                            <w:r>
                              <w:t>: Google map page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037271F3" w:rsidR="003657A5" w:rsidRPr="00A943F8" w:rsidRDefault="003657A5" w:rsidP="0054305A">
                      <w:pPr>
                        <w:pStyle w:val="Caption"/>
                        <w:rPr>
                          <w:rFonts w:ascii="Tahoma" w:eastAsia="Times New Roman" w:hAnsi="Tahoma" w:cs="Times New Roman"/>
                          <w:noProof/>
                          <w:spacing w:val="20"/>
                          <w:kern w:val="28"/>
                          <w:szCs w:val="40"/>
                        </w:rPr>
                      </w:pPr>
                      <w:bookmarkStart w:id="251" w:name="_Toc6700350"/>
                      <w:r>
                        <w:t xml:space="preserve">Figure </w:t>
                      </w:r>
                      <w:fldSimple w:instr=" STYLEREF 1 \s ">
                        <w:r>
                          <w:rPr>
                            <w:noProof/>
                            <w:cs/>
                          </w:rPr>
                          <w:t>‎</w:t>
                        </w:r>
                        <w:r>
                          <w:rPr>
                            <w:noProof/>
                          </w:rPr>
                          <w:t>4</w:t>
                        </w:r>
                      </w:fldSimple>
                      <w:r>
                        <w:t>.</w:t>
                      </w:r>
                      <w:fldSimple w:instr=" SEQ Figure \* ARABIC \s 1 ">
                        <w:r>
                          <w:rPr>
                            <w:noProof/>
                          </w:rPr>
                          <w:t>28</w:t>
                        </w:r>
                      </w:fldSimple>
                      <w:r>
                        <w:t>: Google map page</w:t>
                      </w:r>
                      <w:bookmarkEnd w:id="251"/>
                    </w:p>
                  </w:txbxContent>
                </v:textbox>
                <w10:wrap type="through"/>
              </v:shape>
            </w:pict>
          </mc:Fallback>
        </mc:AlternateContent>
      </w:r>
      <w:r>
        <w:rPr>
          <w:noProof/>
        </w:rPr>
        <w:drawing>
          <wp:anchor distT="0" distB="0" distL="114300" distR="114300" simplePos="0" relativeHeight="251658328"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6">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67D2EB62" w:rsidR="003657A5" w:rsidRPr="001A3B7A" w:rsidRDefault="003657A5" w:rsidP="0054305A">
                            <w:pPr>
                              <w:pStyle w:val="Caption"/>
                              <w:rPr>
                                <w:rFonts w:ascii="Tahoma" w:eastAsia="Times New Roman" w:hAnsi="Tahoma" w:cs="Times New Roman"/>
                                <w:noProof/>
                                <w:spacing w:val="20"/>
                                <w:kern w:val="28"/>
                                <w:szCs w:val="40"/>
                              </w:rPr>
                            </w:pPr>
                            <w:bookmarkStart w:id="193" w:name="_Toc6700351"/>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29</w:t>
                            </w:r>
                            <w:r w:rsidR="00D859B7">
                              <w:rPr>
                                <w:noProof/>
                              </w:rPr>
                              <w:fldChar w:fldCharType="end"/>
                            </w:r>
                            <w:r>
                              <w:t>: Check availability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67D2EB62" w:rsidR="003657A5" w:rsidRPr="001A3B7A" w:rsidRDefault="003657A5" w:rsidP="0054305A">
                      <w:pPr>
                        <w:pStyle w:val="Caption"/>
                        <w:rPr>
                          <w:rFonts w:ascii="Tahoma" w:eastAsia="Times New Roman" w:hAnsi="Tahoma" w:cs="Times New Roman"/>
                          <w:noProof/>
                          <w:spacing w:val="20"/>
                          <w:kern w:val="28"/>
                          <w:szCs w:val="40"/>
                        </w:rPr>
                      </w:pPr>
                      <w:bookmarkStart w:id="253" w:name="_Toc6700351"/>
                      <w:r>
                        <w:t xml:space="preserve">Figure </w:t>
                      </w:r>
                      <w:fldSimple w:instr=" STYLEREF 1 \s ">
                        <w:r>
                          <w:rPr>
                            <w:noProof/>
                            <w:cs/>
                          </w:rPr>
                          <w:t>‎</w:t>
                        </w:r>
                        <w:r>
                          <w:rPr>
                            <w:noProof/>
                          </w:rPr>
                          <w:t>4</w:t>
                        </w:r>
                      </w:fldSimple>
                      <w:r>
                        <w:t>.</w:t>
                      </w:r>
                      <w:fldSimple w:instr=" SEQ Figure \* ARABIC \s 1 ">
                        <w:r>
                          <w:rPr>
                            <w:noProof/>
                          </w:rPr>
                          <w:t>29</w:t>
                        </w:r>
                      </w:fldSimple>
                      <w:r>
                        <w:t>: Check availability page</w:t>
                      </w:r>
                      <w:bookmarkEnd w:id="253"/>
                    </w:p>
                  </w:txbxContent>
                </v:textbox>
                <w10:wrap type="through"/>
              </v:shape>
            </w:pict>
          </mc:Fallback>
        </mc:AlternateContent>
      </w:r>
      <w:r w:rsidRPr="00542786">
        <w:rPr>
          <w:noProof/>
        </w:rPr>
        <w:drawing>
          <wp:anchor distT="0" distB="0" distL="114300" distR="114300" simplePos="0" relativeHeight="251658327"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7">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29"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0EA97412" w:rsidR="003657A5" w:rsidRPr="009E1B18" w:rsidRDefault="003657A5" w:rsidP="0054305A">
                            <w:pPr>
                              <w:pStyle w:val="Caption"/>
                              <w:jc w:val="center"/>
                              <w:rPr>
                                <w:rFonts w:ascii="Tahoma" w:eastAsia="Times New Roman" w:hAnsi="Tahoma" w:cs="Times New Roman"/>
                                <w:noProof/>
                                <w:spacing w:val="20"/>
                                <w:kern w:val="28"/>
                                <w:szCs w:val="40"/>
                              </w:rPr>
                            </w:pPr>
                            <w:bookmarkStart w:id="194" w:name="_Toc6700352"/>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30</w:t>
                            </w:r>
                            <w:r w:rsidR="00D859B7">
                              <w:rPr>
                                <w:noProof/>
                              </w:rPr>
                              <w:fldChar w:fldCharType="end"/>
                            </w:r>
                            <w:r>
                              <w:t>: Services page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0EA97412" w:rsidR="003657A5" w:rsidRPr="009E1B18" w:rsidRDefault="003657A5" w:rsidP="0054305A">
                      <w:pPr>
                        <w:pStyle w:val="Caption"/>
                        <w:jc w:val="center"/>
                        <w:rPr>
                          <w:rFonts w:ascii="Tahoma" w:eastAsia="Times New Roman" w:hAnsi="Tahoma" w:cs="Times New Roman"/>
                          <w:noProof/>
                          <w:spacing w:val="20"/>
                          <w:kern w:val="28"/>
                          <w:szCs w:val="40"/>
                        </w:rPr>
                      </w:pPr>
                      <w:bookmarkStart w:id="255" w:name="_Toc6700352"/>
                      <w:r>
                        <w:t xml:space="preserve">Figure </w:t>
                      </w:r>
                      <w:fldSimple w:instr=" STYLEREF 1 \s ">
                        <w:r>
                          <w:rPr>
                            <w:noProof/>
                            <w:cs/>
                          </w:rPr>
                          <w:t>‎</w:t>
                        </w:r>
                        <w:r>
                          <w:rPr>
                            <w:noProof/>
                          </w:rPr>
                          <w:t>4</w:t>
                        </w:r>
                      </w:fldSimple>
                      <w:r>
                        <w:t>.</w:t>
                      </w:r>
                      <w:fldSimple w:instr=" SEQ Figure \* ARABIC \s 1 ">
                        <w:r>
                          <w:rPr>
                            <w:noProof/>
                          </w:rPr>
                          <w:t>30</w:t>
                        </w:r>
                      </w:fldSimple>
                      <w:r>
                        <w:t>: Services page</w:t>
                      </w:r>
                      <w:bookmarkEnd w:id="255"/>
                    </w:p>
                  </w:txbxContent>
                </v:textbox>
                <w10:wrap type="through"/>
              </v:shape>
            </w:pict>
          </mc:Fallback>
        </mc:AlternateContent>
      </w:r>
      <w:r w:rsidR="00296918">
        <w:rPr>
          <w:noProof/>
        </w:rPr>
        <w:drawing>
          <wp:anchor distT="0" distB="0" distL="114300" distR="114300" simplePos="0" relativeHeight="251658326"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7" behindDoc="0" locked="0" layoutInCell="1" allowOverlap="1" wp14:anchorId="43662FAE" wp14:editId="3C3D92DC">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3C3EDC9B" w:rsidR="003657A5" w:rsidRPr="006D4830" w:rsidRDefault="003657A5" w:rsidP="0054305A">
                            <w:pPr>
                              <w:pStyle w:val="Caption"/>
                              <w:jc w:val="center"/>
                              <w:rPr>
                                <w:rFonts w:ascii="Tahoma" w:eastAsia="Times New Roman" w:hAnsi="Tahoma" w:cs="Times New Roman"/>
                                <w:noProof/>
                                <w:spacing w:val="20"/>
                                <w:kern w:val="28"/>
                                <w:szCs w:val="40"/>
                              </w:rPr>
                            </w:pPr>
                            <w:bookmarkStart w:id="195" w:name="_Toc6700353"/>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31</w:t>
                            </w:r>
                            <w:r w:rsidR="00D859B7">
                              <w:rPr>
                                <w:noProof/>
                              </w:rPr>
                              <w:fldChar w:fldCharType="end"/>
                            </w:r>
                            <w:r>
                              <w:t>: My reservation page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3C3EDC9B" w:rsidR="003657A5" w:rsidRPr="006D4830" w:rsidRDefault="003657A5" w:rsidP="0054305A">
                      <w:pPr>
                        <w:pStyle w:val="Caption"/>
                        <w:jc w:val="center"/>
                        <w:rPr>
                          <w:rFonts w:ascii="Tahoma" w:eastAsia="Times New Roman" w:hAnsi="Tahoma" w:cs="Times New Roman"/>
                          <w:noProof/>
                          <w:spacing w:val="20"/>
                          <w:kern w:val="28"/>
                          <w:szCs w:val="40"/>
                        </w:rPr>
                      </w:pPr>
                      <w:bookmarkStart w:id="257" w:name="_Toc6700353"/>
                      <w:r>
                        <w:t xml:space="preserve">Figure </w:t>
                      </w:r>
                      <w:fldSimple w:instr=" STYLEREF 1 \s ">
                        <w:r>
                          <w:rPr>
                            <w:noProof/>
                            <w:cs/>
                          </w:rPr>
                          <w:t>‎</w:t>
                        </w:r>
                        <w:r>
                          <w:rPr>
                            <w:noProof/>
                          </w:rPr>
                          <w:t>4</w:t>
                        </w:r>
                      </w:fldSimple>
                      <w:r>
                        <w:t>.</w:t>
                      </w:r>
                      <w:fldSimple w:instr=" SEQ Figure \* ARABIC \s 1 ">
                        <w:r>
                          <w:rPr>
                            <w:noProof/>
                          </w:rPr>
                          <w:t>31</w:t>
                        </w:r>
                      </w:fldSimple>
                      <w:r>
                        <w:t>: My reservation page</w:t>
                      </w:r>
                      <w:bookmarkEnd w:id="257"/>
                    </w:p>
                  </w:txbxContent>
                </v:textbox>
                <w10:wrap type="through"/>
              </v:shape>
            </w:pict>
          </mc:Fallback>
        </mc:AlternateContent>
      </w:r>
      <w:r>
        <w:rPr>
          <w:noProof/>
        </w:rPr>
        <w:drawing>
          <wp:anchor distT="0" distB="0" distL="114300" distR="114300" simplePos="0" relativeHeight="251658334"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9">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2035B37F" w:rsidR="003657A5" w:rsidRPr="00935618" w:rsidRDefault="003657A5" w:rsidP="0054305A">
                            <w:pPr>
                              <w:pStyle w:val="Caption"/>
                              <w:jc w:val="center"/>
                              <w:rPr>
                                <w:rFonts w:ascii="Tahoma" w:eastAsia="Times New Roman" w:hAnsi="Tahoma" w:cs="Times New Roman"/>
                                <w:noProof/>
                                <w:spacing w:val="20"/>
                                <w:kern w:val="28"/>
                                <w:szCs w:val="40"/>
                              </w:rPr>
                            </w:pPr>
                            <w:bookmarkStart w:id="196" w:name="_Toc6700354"/>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32</w:t>
                            </w:r>
                            <w:r w:rsidR="00D859B7">
                              <w:rPr>
                                <w:noProof/>
                              </w:rPr>
                              <w:fldChar w:fldCharType="end"/>
                            </w:r>
                            <w:r>
                              <w:t>: Reservation page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2035B37F" w:rsidR="003657A5" w:rsidRPr="00935618" w:rsidRDefault="003657A5" w:rsidP="0054305A">
                      <w:pPr>
                        <w:pStyle w:val="Caption"/>
                        <w:jc w:val="center"/>
                        <w:rPr>
                          <w:rFonts w:ascii="Tahoma" w:eastAsia="Times New Roman" w:hAnsi="Tahoma" w:cs="Times New Roman"/>
                          <w:noProof/>
                          <w:spacing w:val="20"/>
                          <w:kern w:val="28"/>
                          <w:szCs w:val="40"/>
                        </w:rPr>
                      </w:pPr>
                      <w:bookmarkStart w:id="259" w:name="_Toc6700354"/>
                      <w:r>
                        <w:t xml:space="preserve">Figure </w:t>
                      </w:r>
                      <w:fldSimple w:instr=" STYLEREF 1 \s ">
                        <w:r>
                          <w:rPr>
                            <w:noProof/>
                            <w:cs/>
                          </w:rPr>
                          <w:t>‎</w:t>
                        </w:r>
                        <w:r>
                          <w:rPr>
                            <w:noProof/>
                          </w:rPr>
                          <w:t>4</w:t>
                        </w:r>
                      </w:fldSimple>
                      <w:r>
                        <w:t>.</w:t>
                      </w:r>
                      <w:fldSimple w:instr=" SEQ Figure \* ARABIC \s 1 ">
                        <w:r>
                          <w:rPr>
                            <w:noProof/>
                          </w:rPr>
                          <w:t>32</w:t>
                        </w:r>
                      </w:fldSimple>
                      <w:r>
                        <w:t>: Reservation page</w:t>
                      </w:r>
                      <w:bookmarkEnd w:id="259"/>
                    </w:p>
                  </w:txbxContent>
                </v:textbox>
                <w10:wrap type="through"/>
              </v:shape>
            </w:pict>
          </mc:Fallback>
        </mc:AlternateContent>
      </w:r>
      <w:r>
        <w:rPr>
          <w:noProof/>
        </w:rPr>
        <w:drawing>
          <wp:anchor distT="0" distB="0" distL="114300" distR="114300" simplePos="0" relativeHeight="251658333"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0">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5"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44BC471" w:rsidR="003657A5" w:rsidRPr="00EE566B" w:rsidRDefault="003657A5" w:rsidP="0054305A">
                            <w:pPr>
                              <w:pStyle w:val="Caption"/>
                              <w:jc w:val="center"/>
                              <w:rPr>
                                <w:rFonts w:ascii="Tahoma" w:eastAsia="Times New Roman" w:hAnsi="Tahoma" w:cs="Times New Roman"/>
                                <w:noProof/>
                                <w:spacing w:val="20"/>
                                <w:kern w:val="28"/>
                                <w:szCs w:val="40"/>
                              </w:rPr>
                            </w:pPr>
                            <w:bookmarkStart w:id="197" w:name="_Toc6700355"/>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33</w:t>
                            </w:r>
                            <w:r w:rsidR="00D859B7">
                              <w:rPr>
                                <w:noProof/>
                              </w:rPr>
                              <w:fldChar w:fldCharType="end"/>
                            </w:r>
                            <w:r>
                              <w:t>: Zones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44BC471" w:rsidR="003657A5" w:rsidRPr="00EE566B" w:rsidRDefault="003657A5" w:rsidP="0054305A">
                      <w:pPr>
                        <w:pStyle w:val="Caption"/>
                        <w:jc w:val="center"/>
                        <w:rPr>
                          <w:rFonts w:ascii="Tahoma" w:eastAsia="Times New Roman" w:hAnsi="Tahoma" w:cs="Times New Roman"/>
                          <w:noProof/>
                          <w:spacing w:val="20"/>
                          <w:kern w:val="28"/>
                          <w:szCs w:val="40"/>
                        </w:rPr>
                      </w:pPr>
                      <w:bookmarkStart w:id="261" w:name="_Toc6700355"/>
                      <w:r>
                        <w:t xml:space="preserve">Figure </w:t>
                      </w:r>
                      <w:fldSimple w:instr=" STYLEREF 1 \s ">
                        <w:r>
                          <w:rPr>
                            <w:noProof/>
                            <w:cs/>
                          </w:rPr>
                          <w:t>‎</w:t>
                        </w:r>
                        <w:r>
                          <w:rPr>
                            <w:noProof/>
                          </w:rPr>
                          <w:t>4</w:t>
                        </w:r>
                      </w:fldSimple>
                      <w:r>
                        <w:t>.</w:t>
                      </w:r>
                      <w:fldSimple w:instr=" SEQ Figure \* ARABIC \s 1 ">
                        <w:r>
                          <w:rPr>
                            <w:noProof/>
                          </w:rPr>
                          <w:t>33</w:t>
                        </w:r>
                      </w:fldSimple>
                      <w:r>
                        <w:t>: Zones page</w:t>
                      </w:r>
                      <w:bookmarkEnd w:id="261"/>
                    </w:p>
                  </w:txbxContent>
                </v:textbox>
                <w10:wrap type="through"/>
              </v:shape>
            </w:pict>
          </mc:Fallback>
        </mc:AlternateContent>
      </w:r>
      <w:r>
        <w:rPr>
          <w:noProof/>
        </w:rPr>
        <w:drawing>
          <wp:anchor distT="0" distB="0" distL="114300" distR="114300" simplePos="0" relativeHeight="251658332"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1">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77777777" w:rsidR="0054305A" w:rsidRDefault="00C81B71" w:rsidP="0054305A">
      <w:pPr>
        <w:pStyle w:val="Jury"/>
        <w:keepNext/>
        <w:jc w:val="center"/>
      </w:pPr>
      <w:r>
        <w:rPr>
          <w:noProof/>
        </w:rPr>
        <w:drawing>
          <wp:inline distT="0" distB="0" distL="0" distR="0" wp14:anchorId="1AADF787" wp14:editId="3D025ECA">
            <wp:extent cx="4673600" cy="507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2">
                      <a:extLst>
                        <a:ext uri="{28A0092B-C50C-407E-A947-70E740481C1C}">
                          <a14:useLocalDpi xmlns:a14="http://schemas.microsoft.com/office/drawing/2010/main" val="0"/>
                        </a:ext>
                      </a:extLst>
                    </a:blip>
                    <a:srcRect l="3102" t="6692" r="15349"/>
                    <a:stretch/>
                  </pic:blipFill>
                  <pic:spPr bwMode="auto">
                    <a:xfrm>
                      <a:off x="0" y="0"/>
                      <a:ext cx="4673990" cy="5075978"/>
                    </a:xfrm>
                    <a:prstGeom prst="rect">
                      <a:avLst/>
                    </a:prstGeom>
                    <a:noFill/>
                    <a:ln>
                      <a:noFill/>
                    </a:ln>
                    <a:extLst>
                      <a:ext uri="{53640926-AAD7-44D8-BBD7-CCE9431645EC}">
                        <a14:shadowObscured xmlns:a14="http://schemas.microsoft.com/office/drawing/2010/main"/>
                      </a:ext>
                    </a:extLst>
                  </pic:spPr>
                </pic:pic>
              </a:graphicData>
            </a:graphic>
          </wp:inline>
        </w:drawing>
      </w:r>
    </w:p>
    <w:p w14:paraId="65FB7467" w14:textId="224DB6CB" w:rsidR="00C81B71" w:rsidRDefault="0054305A" w:rsidP="009F2347">
      <w:pPr>
        <w:pStyle w:val="Caption"/>
        <w:jc w:val="center"/>
      </w:pPr>
      <w:bookmarkStart w:id="198" w:name="_Toc6700356"/>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34</w:t>
      </w:r>
      <w:r w:rsidR="00D859B7">
        <w:rPr>
          <w:noProof/>
        </w:rPr>
        <w:fldChar w:fldCharType="end"/>
      </w:r>
      <w:r>
        <w:t>: Home page</w:t>
      </w:r>
      <w:bookmarkEnd w:id="198"/>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3">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37D73DB2" w:rsidR="00D67050" w:rsidRDefault="0054305A" w:rsidP="0054305A">
      <w:pPr>
        <w:pStyle w:val="Caption"/>
        <w:jc w:val="center"/>
      </w:pPr>
      <w:bookmarkStart w:id="199" w:name="_Toc6700357"/>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35</w:t>
      </w:r>
      <w:r w:rsidR="00D859B7">
        <w:rPr>
          <w:noProof/>
        </w:rPr>
        <w:fldChar w:fldCharType="end"/>
      </w:r>
      <w:r>
        <w:t>: Login page</w:t>
      </w:r>
      <w:bookmarkEnd w:id="199"/>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4">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6EC0ADEC" w:rsidR="00C81B71" w:rsidRDefault="009F2347" w:rsidP="009F2347">
      <w:pPr>
        <w:pStyle w:val="Caption"/>
        <w:jc w:val="center"/>
      </w:pPr>
      <w:bookmarkStart w:id="200" w:name="_Toc6700358"/>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36</w:t>
      </w:r>
      <w:r w:rsidR="00D859B7">
        <w:rPr>
          <w:noProof/>
        </w:rPr>
        <w:fldChar w:fldCharType="end"/>
      </w:r>
      <w:r>
        <w:t>: Sign up page</w:t>
      </w:r>
      <w:bookmarkEnd w:id="200"/>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5">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49DFD6A3" w:rsidR="00CC1A54" w:rsidRDefault="009F2347" w:rsidP="009F2347">
      <w:pPr>
        <w:pStyle w:val="Caption"/>
        <w:jc w:val="center"/>
      </w:pPr>
      <w:bookmarkStart w:id="201" w:name="_Toc6700359"/>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37</w:t>
      </w:r>
      <w:r w:rsidR="00D859B7">
        <w:rPr>
          <w:noProof/>
        </w:rPr>
        <w:fldChar w:fldCharType="end"/>
      </w:r>
      <w:r>
        <w:t>: Services page</w:t>
      </w:r>
      <w:bookmarkEnd w:id="201"/>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6">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6D33F752" w:rsidR="002331C7" w:rsidRDefault="009F2347" w:rsidP="009F2347">
      <w:pPr>
        <w:pStyle w:val="Caption"/>
        <w:jc w:val="center"/>
      </w:pPr>
      <w:bookmarkStart w:id="202" w:name="_Toc6700360"/>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38</w:t>
      </w:r>
      <w:r w:rsidR="00D859B7">
        <w:rPr>
          <w:noProof/>
        </w:rPr>
        <w:fldChar w:fldCharType="end"/>
      </w:r>
      <w:r>
        <w:t>: Zones page</w:t>
      </w:r>
      <w:bookmarkEnd w:id="202"/>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23977BBF" w:rsidR="008F1BB4" w:rsidRDefault="009F2347" w:rsidP="009F2347">
      <w:pPr>
        <w:pStyle w:val="Caption"/>
        <w:jc w:val="center"/>
      </w:pPr>
      <w:bookmarkStart w:id="203" w:name="_Toc6700361"/>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39</w:t>
      </w:r>
      <w:r w:rsidR="00D859B7">
        <w:rPr>
          <w:noProof/>
        </w:rPr>
        <w:fldChar w:fldCharType="end"/>
      </w:r>
      <w:r>
        <w:t>: Check availability page</w:t>
      </w:r>
      <w:bookmarkEnd w:id="203"/>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8">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D4F9E95" w:rsidR="009E3B0D" w:rsidRDefault="009F2347" w:rsidP="009F2347">
      <w:pPr>
        <w:pStyle w:val="Caption"/>
        <w:jc w:val="center"/>
      </w:pPr>
      <w:bookmarkStart w:id="204" w:name="_Toc6700362"/>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40</w:t>
      </w:r>
      <w:r w:rsidR="00D859B7">
        <w:rPr>
          <w:noProof/>
        </w:rPr>
        <w:fldChar w:fldCharType="end"/>
      </w:r>
      <w:r>
        <w:t>: Map page</w:t>
      </w:r>
      <w:bookmarkEnd w:id="204"/>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A7D0144" w:rsidR="003C5D4F" w:rsidRDefault="009F2347" w:rsidP="00972BCA">
      <w:pPr>
        <w:pStyle w:val="Caption"/>
        <w:jc w:val="center"/>
      </w:pPr>
      <w:bookmarkStart w:id="205" w:name="_Toc6700363"/>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41</w:t>
      </w:r>
      <w:r w:rsidR="00D859B7">
        <w:rPr>
          <w:noProof/>
        </w:rPr>
        <w:fldChar w:fldCharType="end"/>
      </w:r>
      <w:r>
        <w:t>: Reservation page</w:t>
      </w:r>
      <w:bookmarkEnd w:id="205"/>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0">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09DF1C52" w:rsidR="003C5D4F" w:rsidRPr="0085747A" w:rsidRDefault="00972BCA" w:rsidP="00972BCA">
      <w:pPr>
        <w:pStyle w:val="Caption"/>
        <w:jc w:val="center"/>
        <w:rPr>
          <w:rFonts w:eastAsia="Times New Roman"/>
        </w:rPr>
      </w:pPr>
      <w:bookmarkStart w:id="206" w:name="_Toc6700364"/>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4</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42</w:t>
      </w:r>
      <w:r w:rsidR="00D859B7">
        <w:rPr>
          <w:noProof/>
        </w:rPr>
        <w:fldChar w:fldCharType="end"/>
      </w:r>
      <w:r>
        <w:t>: My reservation page</w:t>
      </w:r>
      <w:bookmarkEnd w:id="206"/>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07" w:name="_Toc6700282"/>
      <w:r w:rsidRPr="00037D4D">
        <w:rPr>
          <w:rFonts w:eastAsia="Times New Roman"/>
          <w:color w:val="2F5496" w:themeColor="accent1" w:themeShade="BF"/>
        </w:rPr>
        <w:t>Design pattern</w:t>
      </w:r>
      <w:bookmarkEnd w:id="207"/>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19"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6084284" w:rsidR="003657A5" w:rsidRPr="009306B9" w:rsidRDefault="003657A5" w:rsidP="00DA45B9">
                            <w:pPr>
                              <w:pStyle w:val="Caption"/>
                              <w:jc w:val="center"/>
                              <w:rPr>
                                <w:rFonts w:asciiTheme="majorBidi" w:eastAsiaTheme="minorHAnsi" w:hAnsiTheme="majorBidi" w:cstheme="majorBidi"/>
                                <w:noProof/>
                              </w:rPr>
                            </w:pPr>
                            <w:bookmarkStart w:id="208" w:name="_Toc6700365"/>
                            <w:r>
                              <w:t xml:space="preserve">Figure </w:t>
                            </w:r>
                            <w:r w:rsidR="00D859B7">
                              <w:fldChar w:fldCharType="begin"/>
                            </w:r>
                            <w:r w:rsidR="00D859B7">
                              <w:instrText xml:space="preserve"> STYLEREF 1 \s </w:instrText>
                            </w:r>
                            <w:r w:rsidR="00D859B7">
                              <w:fldChar w:fldCharType="separate"/>
                            </w:r>
                            <w:r>
                              <w:rPr>
                                <w:noProof/>
                                <w:cs/>
                              </w:rPr>
                              <w:t>‎</w:t>
                            </w:r>
                            <w:r>
                              <w:rPr>
                                <w:noProof/>
                              </w:rPr>
                              <w:t>4</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43</w:t>
                            </w:r>
                            <w:r w:rsidR="00D859B7">
                              <w:rPr>
                                <w:noProof/>
                              </w:rPr>
                              <w:fldChar w:fldCharType="end"/>
                            </w:r>
                            <w:r>
                              <w:t>: MVC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2" type="#_x0000_t202" style="position:absolute;left:0;text-align:left;margin-left:0;margin-top:172.5pt;width:185.95pt;height:.05pt;z-index:2516583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NsFMgIAAGkEAAAOAAAAZHJzL2Uyb0RvYy54bWysVMGO2jAQvVfqP1i+lwDbR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" stroked="f">
                <v:textbox style="mso-fit-shape-to-text:t" inset="0,0,0,0">
                  <w:txbxContent>
                    <w:p w14:paraId="3EDBD765" w14:textId="36084284" w:rsidR="003657A5" w:rsidRPr="009306B9" w:rsidRDefault="003657A5" w:rsidP="00DA45B9">
                      <w:pPr>
                        <w:pStyle w:val="Caption"/>
                        <w:jc w:val="center"/>
                        <w:rPr>
                          <w:rFonts w:asciiTheme="majorBidi" w:eastAsiaTheme="minorHAnsi" w:hAnsiTheme="majorBidi" w:cstheme="majorBidi"/>
                          <w:noProof/>
                        </w:rPr>
                      </w:pPr>
                      <w:bookmarkStart w:id="273" w:name="_Toc6700365"/>
                      <w:r>
                        <w:t xml:space="preserve">Figure </w:t>
                      </w:r>
                      <w:fldSimple w:instr=" STYLEREF 1 \s ">
                        <w:r>
                          <w:rPr>
                            <w:noProof/>
                            <w:cs/>
                          </w:rPr>
                          <w:t>‎</w:t>
                        </w:r>
                        <w:r>
                          <w:rPr>
                            <w:noProof/>
                          </w:rPr>
                          <w:t>4</w:t>
                        </w:r>
                      </w:fldSimple>
                      <w:r>
                        <w:t>.</w:t>
                      </w:r>
                      <w:fldSimple w:instr=" SEQ Figure \* ARABIC \s 1 ">
                        <w:r>
                          <w:rPr>
                            <w:noProof/>
                          </w:rPr>
                          <w:t>43</w:t>
                        </w:r>
                      </w:fldSimple>
                      <w:r>
                        <w:t>: MVC</w:t>
                      </w:r>
                      <w:bookmarkEnd w:id="27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09" w:name="_Toc274166461"/>
    </w:p>
    <w:p w14:paraId="727CB0E2" w14:textId="7FB79686" w:rsidR="00AC6986" w:rsidRPr="007C27C0" w:rsidRDefault="00AC6986" w:rsidP="00AC6986">
      <w:pPr>
        <w:pStyle w:val="Heading1"/>
        <w:numPr>
          <w:ilvl w:val="0"/>
          <w:numId w:val="1"/>
        </w:numPr>
        <w:spacing w:before="360" w:after="240"/>
      </w:pPr>
      <w:bookmarkStart w:id="210" w:name="_Toc277009099"/>
      <w:bookmarkStart w:id="211" w:name="_Toc1152108"/>
      <w:bookmarkStart w:id="212" w:name="_Toc6700283"/>
      <w:commentRangeStart w:id="213"/>
      <w:r w:rsidRPr="007C27C0">
        <w:t>Implementation</w:t>
      </w:r>
      <w:bookmarkEnd w:id="210"/>
      <w:bookmarkEnd w:id="211"/>
      <w:bookmarkEnd w:id="212"/>
    </w:p>
    <w:p w14:paraId="7D533021" w14:textId="36A73521" w:rsidR="00BC00FE" w:rsidRPr="00087CAD" w:rsidRDefault="00740E47" w:rsidP="008F4D9B">
      <w:pPr>
        <w:pStyle w:val="Heading3"/>
        <w:numPr>
          <w:ilvl w:val="1"/>
          <w:numId w:val="1"/>
        </w:numPr>
        <w:ind w:left="450"/>
        <w:rPr>
          <w:color w:val="2F5496" w:themeColor="accent1" w:themeShade="BF"/>
          <w:sz w:val="26"/>
          <w:szCs w:val="26"/>
        </w:rPr>
      </w:pPr>
      <w:bookmarkStart w:id="214" w:name="_Toc6700284"/>
      <w:ins w:id="215" w:author="Abdulaziz Alali" w:date="2019-04-22T00:13:00Z">
        <w:r>
          <w:rPr>
            <w:color w:val="2F5496" w:themeColor="accent1" w:themeShade="BF"/>
            <w:sz w:val="26"/>
            <w:szCs w:val="26"/>
          </w:rPr>
          <w:t xml:space="preserve">Setting Up </w:t>
        </w:r>
      </w:ins>
      <w:r w:rsidR="00BE2707" w:rsidRPr="00087CAD">
        <w:rPr>
          <w:color w:val="2F5496" w:themeColor="accent1" w:themeShade="BF"/>
          <w:sz w:val="26"/>
          <w:szCs w:val="26"/>
        </w:rPr>
        <w:t>Firebase</w:t>
      </w:r>
      <w:bookmarkEnd w:id="214"/>
      <w:commentRangeEnd w:id="213"/>
      <w:r w:rsidR="00EE5D06">
        <w:rPr>
          <w:rStyle w:val="CommentReference"/>
          <w:rFonts w:asciiTheme="minorHAnsi" w:eastAsiaTheme="minorEastAsia" w:hAnsiTheme="minorHAnsi" w:cstheme="minorBidi"/>
          <w:b w:val="0"/>
          <w:bCs w:val="0"/>
          <w:color w:val="auto"/>
        </w:rPr>
        <w:commentReference w:id="213"/>
      </w:r>
    </w:p>
    <w:p w14:paraId="30A8F434" w14:textId="6D9EFAAE" w:rsidR="00BE2707" w:rsidRPr="00087CAD" w:rsidRDefault="002D42DE" w:rsidP="008F4D9B">
      <w:pPr>
        <w:pStyle w:val="Heading3"/>
        <w:numPr>
          <w:ilvl w:val="2"/>
          <w:numId w:val="1"/>
        </w:numPr>
        <w:ind w:left="630" w:hanging="594"/>
        <w:rPr>
          <w:color w:val="2F5496" w:themeColor="accent1" w:themeShade="BF"/>
          <w:sz w:val="26"/>
          <w:szCs w:val="26"/>
        </w:rPr>
      </w:pPr>
      <w:bookmarkStart w:id="216" w:name="_Toc6700285"/>
      <w:r w:rsidRPr="00087CAD">
        <w:rPr>
          <w:color w:val="2F5496" w:themeColor="accent1" w:themeShade="BF"/>
          <w:sz w:val="26"/>
          <w:szCs w:val="26"/>
        </w:rPr>
        <w:t>Connecting hardware (</w:t>
      </w:r>
      <w:proofErr w:type="spellStart"/>
      <w:r w:rsidRPr="00087CAD">
        <w:rPr>
          <w:color w:val="2F5496" w:themeColor="accent1" w:themeShade="BF"/>
          <w:sz w:val="26"/>
          <w:szCs w:val="26"/>
        </w:rPr>
        <w:t>NodeMCU</w:t>
      </w:r>
      <w:proofErr w:type="spellEnd"/>
      <w:r w:rsidRPr="00087CAD">
        <w:rPr>
          <w:color w:val="2F5496" w:themeColor="accent1" w:themeShade="BF"/>
          <w:sz w:val="26"/>
          <w:szCs w:val="26"/>
        </w:rPr>
        <w:t>) to firebase cloud</w:t>
      </w:r>
      <w:bookmarkEnd w:id="216"/>
    </w:p>
    <w:p w14:paraId="452264A0" w14:textId="77DB4970" w:rsidR="00B72714" w:rsidRPr="00F02491" w:rsidRDefault="00B72714" w:rsidP="00F02491">
      <w:pPr>
        <w:pStyle w:val="ListParagraph"/>
        <w:spacing w:line="240" w:lineRule="auto"/>
        <w:ind w:hanging="720"/>
        <w:rPr>
          <w:rFonts w:cstheme="minorHAnsi"/>
          <w:b/>
          <w:bCs/>
          <w:i/>
          <w:iCs/>
        </w:rPr>
      </w:pPr>
      <w:commentRangeStart w:id="217"/>
      <w:proofErr w:type="spellStart"/>
      <w:r w:rsidRPr="00F02491">
        <w:rPr>
          <w:rFonts w:cstheme="minorHAnsi"/>
        </w:rPr>
        <w:t>NodeMCU</w:t>
      </w:r>
      <w:proofErr w:type="spellEnd"/>
      <w:r w:rsidRPr="00F02491">
        <w:rPr>
          <w:rFonts w:cstheme="minorHAnsi"/>
        </w:rPr>
        <w:t xml:space="preserve"> must be connected to the internet for the connection to be established.</w:t>
      </w:r>
      <w:commentRangeEnd w:id="217"/>
      <w:r w:rsidR="00921473">
        <w:rPr>
          <w:rStyle w:val="CommentReference"/>
        </w:rPr>
        <w:commentReference w:id="217"/>
      </w:r>
    </w:p>
    <w:p w14:paraId="537B20EB" w14:textId="77777777" w:rsidR="00B72714" w:rsidRPr="00F02491" w:rsidRDefault="00B72714" w:rsidP="00F02491">
      <w:pPr>
        <w:spacing w:line="240" w:lineRule="auto"/>
        <w:ind w:left="720" w:hanging="720"/>
        <w:contextualSpacing/>
        <w:rPr>
          <w:rFonts w:cstheme="minorHAnsi"/>
          <w:u w:val="single"/>
        </w:rPr>
      </w:pPr>
      <w:commentRangeStart w:id="218"/>
      <w:proofErr w:type="spellStart"/>
      <w:r w:rsidRPr="00F02491">
        <w:rPr>
          <w:rFonts w:cstheme="minorHAnsi"/>
          <w:u w:val="single"/>
        </w:rPr>
        <w:t>FirebaseArduino.h</w:t>
      </w:r>
      <w:proofErr w:type="spellEnd"/>
    </w:p>
    <w:p w14:paraId="74766715" w14:textId="271891A0" w:rsidR="00B72714" w:rsidRPr="00F02491" w:rsidRDefault="00B72714" w:rsidP="003A5993">
      <w:pPr>
        <w:spacing w:line="240" w:lineRule="auto"/>
        <w:contextualSpacing/>
        <w:rPr>
          <w:rFonts w:cstheme="minorHAnsi"/>
        </w:rPr>
      </w:pPr>
      <w:proofErr w:type="spellStart"/>
      <w:r w:rsidRPr="00F02491">
        <w:rPr>
          <w:rFonts w:cstheme="minorHAnsi"/>
        </w:rPr>
        <w:t>NodeMCU</w:t>
      </w:r>
      <w:proofErr w:type="spellEnd"/>
      <w:r w:rsidRPr="00F02491">
        <w:rPr>
          <w:rFonts w:cstheme="minorHAnsi"/>
        </w:rPr>
        <w:t xml:space="preserve"> uses </w:t>
      </w:r>
      <w:proofErr w:type="spellStart"/>
      <w:r w:rsidRPr="00F02491">
        <w:rPr>
          <w:rFonts w:cstheme="minorHAnsi"/>
        </w:rPr>
        <w:t>FirebaseArduino.h</w:t>
      </w:r>
      <w:proofErr w:type="spellEnd"/>
      <w:r w:rsidRPr="00F02491">
        <w:rPr>
          <w:rFonts w:cstheme="minorHAnsi"/>
        </w:rPr>
        <w:t xml:space="preserve"> library to connect to Firebase and add/delete/update data to the Firebase database. The library supports </w:t>
      </w:r>
      <w:proofErr w:type="spellStart"/>
      <w:r w:rsidRPr="00F02491">
        <w:rPr>
          <w:rFonts w:cstheme="minorHAnsi"/>
        </w:rPr>
        <w:t>NodeMCU</w:t>
      </w:r>
      <w:proofErr w:type="spellEnd"/>
      <w:r w:rsidRPr="00F02491">
        <w:rPr>
          <w:rFonts w:cstheme="minorHAnsi"/>
        </w:rPr>
        <w:t xml:space="preserve"> as a client</w:t>
      </w:r>
      <w:commentRangeEnd w:id="218"/>
      <w:r w:rsidR="008A2074">
        <w:rPr>
          <w:rStyle w:val="CommentReference"/>
          <w:rFonts w:eastAsiaTheme="minorEastAsia"/>
        </w:rPr>
        <w:commentReference w:id="218"/>
      </w:r>
      <w:r w:rsidRPr="00F02491">
        <w:rPr>
          <w:rFonts w:cstheme="minorHAnsi"/>
        </w:rPr>
        <w:t xml:space="preserve">.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commentRangeStart w:id="219"/>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commentRangeEnd w:id="219"/>
      <w:r w:rsidR="00E4127D">
        <w:rPr>
          <w:rStyle w:val="CommentReference"/>
          <w:rFonts w:eastAsiaTheme="minorEastAsia"/>
        </w:rPr>
        <w:commentReference w:id="219"/>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FirebaseArduino.h</w:t>
      </w:r>
      <w:proofErr w:type="spellEnd"/>
      <w:r w:rsidRPr="00F02491">
        <w:rPr>
          <w:rFonts w:cstheme="minorHAnsi"/>
        </w:rPr>
        <w:t xml:space="preserve">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commentRangeStart w:id="220"/>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r>
      <w:proofErr w:type="spellStart"/>
      <w:r w:rsidRPr="00F02491">
        <w:rPr>
          <w:rFonts w:cstheme="minorHAnsi"/>
        </w:rPr>
        <w:t>Firebase.</w:t>
      </w:r>
      <w:r w:rsidRPr="00F02491">
        <w:rPr>
          <w:rFonts w:cstheme="minorHAnsi"/>
          <w:color w:val="D35400"/>
        </w:rPr>
        <w:t>setString</w:t>
      </w:r>
      <w:proofErr w:type="spellEnd"/>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proofErr w:type="spellStart"/>
      <w:r w:rsidRPr="00F02491">
        <w:rPr>
          <w:rFonts w:cstheme="minorHAnsi"/>
          <w:color w:val="D35400"/>
        </w:rPr>
        <w:t>FirebaseObject</w:t>
      </w:r>
      <w:proofErr w:type="spellEnd"/>
      <w:r w:rsidRPr="00F02491">
        <w:rPr>
          <w:rFonts w:cstheme="minorHAnsi"/>
          <w:color w:val="D35400"/>
        </w:rPr>
        <w:t xml:space="preserve"> </w:t>
      </w:r>
      <w:proofErr w:type="spellStart"/>
      <w:r w:rsidRPr="00F02491">
        <w:rPr>
          <w:rFonts w:cstheme="minorHAnsi"/>
        </w:rPr>
        <w:t>nodeReserv</w:t>
      </w:r>
      <w:proofErr w:type="spellEnd"/>
      <w:r w:rsidRPr="00F02491">
        <w:rPr>
          <w:rFonts w:cstheme="minorHAnsi"/>
        </w:rPr>
        <w:t xml:space="preserve"> = </w:t>
      </w:r>
      <w:proofErr w:type="spellStart"/>
      <w:r w:rsidRPr="00F02491">
        <w:rPr>
          <w:rFonts w:cstheme="minorHAnsi"/>
        </w:rPr>
        <w:t>Firebase.</w:t>
      </w:r>
      <w:r w:rsidRPr="00F02491">
        <w:rPr>
          <w:rFonts w:cstheme="minorHAnsi"/>
          <w:color w:val="D35400"/>
        </w:rPr>
        <w:t>get</w:t>
      </w:r>
      <w:proofErr w:type="spellEnd"/>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proofErr w:type="spellStart"/>
      <w:r w:rsidRPr="00F02491">
        <w:rPr>
          <w:rFonts w:cstheme="minorHAnsi"/>
          <w:color w:val="D35400"/>
        </w:rPr>
        <w:t>JsonObject</w:t>
      </w:r>
      <w:proofErr w:type="spellEnd"/>
      <w:r w:rsidRPr="00F02491">
        <w:rPr>
          <w:rFonts w:cstheme="minorHAnsi"/>
        </w:rPr>
        <w:t xml:space="preserve">&amp; reservations = </w:t>
      </w:r>
      <w:proofErr w:type="spellStart"/>
      <w:r w:rsidRPr="00F02491">
        <w:rPr>
          <w:rFonts w:cstheme="minorHAnsi"/>
        </w:rPr>
        <w:t>nodeReserv.</w:t>
      </w:r>
      <w:r w:rsidRPr="00F02491">
        <w:rPr>
          <w:rFonts w:cstheme="minorHAnsi"/>
          <w:color w:val="D35400"/>
        </w:rPr>
        <w:t>getJsonVariant</w:t>
      </w:r>
      <w:proofErr w:type="spellEnd"/>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 xml:space="preserve">To go through the tree as JSON, we convert the received </w:t>
      </w:r>
      <w:proofErr w:type="spellStart"/>
      <w:r w:rsidRPr="00F02491">
        <w:rPr>
          <w:rFonts w:cstheme="minorHAnsi"/>
        </w:rPr>
        <w:t>FirebaseObject</w:t>
      </w:r>
      <w:proofErr w:type="spellEnd"/>
      <w:r w:rsidRPr="00F02491">
        <w:rPr>
          <w:rFonts w:cstheme="minorHAnsi"/>
        </w:rPr>
        <w:t xml:space="preserve"> to a </w:t>
      </w:r>
      <w:proofErr w:type="spellStart"/>
      <w:r w:rsidRPr="00F02491">
        <w:rPr>
          <w:rFonts w:cstheme="minorHAnsi"/>
        </w:rPr>
        <w:t>JsonObject</w:t>
      </w:r>
      <w:proofErr w:type="spellEnd"/>
      <w:r w:rsidRPr="00F02491">
        <w:rPr>
          <w:rFonts w:cstheme="minorHAnsi"/>
        </w:rPr>
        <w:t xml:space="preserve"> (created with </w:t>
      </w:r>
      <w:proofErr w:type="spellStart"/>
      <w:r w:rsidRPr="00F02491">
        <w:rPr>
          <w:rFonts w:cstheme="minorHAnsi"/>
        </w:rPr>
        <w:t>ArduinoJson.h</w:t>
      </w:r>
      <w:proofErr w:type="spellEnd"/>
      <w:r w:rsidRPr="00F02491">
        <w:rPr>
          <w:rFonts w:cstheme="minorHAnsi"/>
        </w:rPr>
        <w:t xml:space="preserve"> library) using the </w:t>
      </w:r>
      <w:proofErr w:type="spellStart"/>
      <w:r w:rsidRPr="00F02491">
        <w:rPr>
          <w:rFonts w:cstheme="minorHAnsi"/>
        </w:rPr>
        <w:t>FirebaseArduino.h</w:t>
      </w:r>
      <w:proofErr w:type="spellEnd"/>
      <w:r w:rsidRPr="00F02491">
        <w:rPr>
          <w:rFonts w:cstheme="minorHAnsi"/>
        </w:rPr>
        <w:t xml:space="preserve"> </w:t>
      </w:r>
      <w:proofErr w:type="spellStart"/>
      <w:r w:rsidRPr="00F02491">
        <w:rPr>
          <w:rFonts w:cstheme="minorHAnsi"/>
        </w:rPr>
        <w:t>fuction</w:t>
      </w:r>
      <w:proofErr w:type="spellEnd"/>
      <w:r w:rsidRPr="00F02491">
        <w:rPr>
          <w:rFonts w:cstheme="minorHAnsi"/>
        </w:rPr>
        <w:t xml:space="preserve"> </w:t>
      </w:r>
      <w:proofErr w:type="spellStart"/>
      <w:proofErr w:type="gramStart"/>
      <w:r w:rsidRPr="00F02491">
        <w:rPr>
          <w:rFonts w:cstheme="minorHAnsi"/>
        </w:rPr>
        <w:t>getJsonVariant</w:t>
      </w:r>
      <w:proofErr w:type="spellEnd"/>
      <w:r w:rsidRPr="00F02491">
        <w:rPr>
          <w:rFonts w:cstheme="minorHAnsi"/>
        </w:rPr>
        <w:t>(</w:t>
      </w:r>
      <w:proofErr w:type="gramEnd"/>
      <w:r w:rsidRPr="00F02491">
        <w:rPr>
          <w:rFonts w:cstheme="minorHAnsi"/>
        </w:rPr>
        <w:t>).</w:t>
      </w:r>
    </w:p>
    <w:p w14:paraId="1A44BA86" w14:textId="58E9B043" w:rsidR="00B72714" w:rsidRPr="00F02491" w:rsidRDefault="00B72714" w:rsidP="000E37FE">
      <w:pPr>
        <w:spacing w:line="240" w:lineRule="auto"/>
        <w:contextualSpacing/>
        <w:rPr>
          <w:rFonts w:cstheme="minorHAnsi"/>
        </w:rPr>
      </w:pPr>
      <w:r w:rsidRPr="00F02491">
        <w:rPr>
          <w:rFonts w:cstheme="minorHAnsi"/>
        </w:rPr>
        <w:t xml:space="preserve">The project’s hardware only handles the three cases above. However, </w:t>
      </w:r>
      <w:proofErr w:type="spellStart"/>
      <w:r w:rsidRPr="00F02491">
        <w:rPr>
          <w:rFonts w:cstheme="minorHAnsi"/>
        </w:rPr>
        <w:t>FirebaseArduino.h</w:t>
      </w:r>
      <w:proofErr w:type="spellEnd"/>
      <w:r w:rsidRPr="00F02491">
        <w:rPr>
          <w:rFonts w:cstheme="minorHAnsi"/>
        </w:rPr>
        <w:t xml:space="preserve"> can also</w:t>
      </w:r>
      <w:r w:rsidR="000E37FE">
        <w:rPr>
          <w:rFonts w:cstheme="minorHAnsi"/>
        </w:rPr>
        <w:t xml:space="preserve"> </w:t>
      </w:r>
      <w:r w:rsidRPr="00F02491">
        <w:rPr>
          <w:rFonts w:cstheme="minorHAnsi"/>
        </w:rPr>
        <w:t>delete, append, retrieve, set (insert/update) to both values and nodes.</w:t>
      </w:r>
      <w:commentRangeEnd w:id="220"/>
      <w:r w:rsidR="00E4127D">
        <w:rPr>
          <w:rStyle w:val="CommentReference"/>
          <w:rFonts w:eastAsiaTheme="minorEastAsia"/>
        </w:rPr>
        <w:commentReference w:id="220"/>
      </w:r>
    </w:p>
    <w:p w14:paraId="38C21782" w14:textId="77777777" w:rsidR="00A14DDF" w:rsidRPr="00A14DDF" w:rsidRDefault="00A14DDF" w:rsidP="00A14DDF"/>
    <w:p w14:paraId="795BD071" w14:textId="04C36AA8" w:rsidR="002D42DE" w:rsidRPr="00087CAD" w:rsidRDefault="008436BB" w:rsidP="008F4D9B">
      <w:pPr>
        <w:pStyle w:val="Heading3"/>
        <w:numPr>
          <w:ilvl w:val="2"/>
          <w:numId w:val="1"/>
        </w:numPr>
        <w:ind w:left="630" w:hanging="594"/>
        <w:rPr>
          <w:color w:val="2F5496" w:themeColor="accent1" w:themeShade="BF"/>
          <w:sz w:val="26"/>
          <w:szCs w:val="26"/>
        </w:rPr>
      </w:pPr>
      <w:bookmarkStart w:id="221" w:name="_Toc6700286"/>
      <w:commentRangeStart w:id="222"/>
      <w:r w:rsidRPr="00087CAD">
        <w:rPr>
          <w:color w:val="2F5496" w:themeColor="accent1" w:themeShade="BF"/>
          <w:sz w:val="26"/>
          <w:szCs w:val="26"/>
        </w:rPr>
        <w:t>Connecting android application to firebase cloud</w:t>
      </w:r>
      <w:bookmarkEnd w:id="221"/>
      <w:commentRangeEnd w:id="222"/>
      <w:r w:rsidR="00987406">
        <w:rPr>
          <w:rStyle w:val="CommentReference"/>
          <w:rFonts w:asciiTheme="minorHAnsi" w:eastAsiaTheme="minorEastAsia" w:hAnsiTheme="minorHAnsi" w:cstheme="minorBidi"/>
          <w:b w:val="0"/>
          <w:bCs w:val="0"/>
          <w:color w:val="auto"/>
        </w:rPr>
        <w:commentReference w:id="222"/>
      </w:r>
    </w:p>
    <w:p w14:paraId="25218FA1" w14:textId="77777777" w:rsidR="008510A6" w:rsidRPr="0041767E" w:rsidRDefault="008510A6" w:rsidP="008510A6">
      <w:pPr>
        <w:rPr>
          <w:rFonts w:cstheme="minorHAnsi"/>
          <w:u w:val="single"/>
        </w:rPr>
      </w:pPr>
      <w:commentRangeStart w:id="223"/>
      <w:r w:rsidRPr="0041767E">
        <w:rPr>
          <w:rFonts w:cstheme="minorHAnsi"/>
          <w:u w:val="single"/>
        </w:rPr>
        <w:t>Configuration steps:</w:t>
      </w:r>
      <w:commentRangeEnd w:id="223"/>
      <w:r w:rsidR="006D1C4E">
        <w:rPr>
          <w:rStyle w:val="CommentReference"/>
          <w:rFonts w:eastAsiaTheme="minorEastAsia"/>
        </w:rPr>
        <w:commentReference w:id="223"/>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commentRangeStart w:id="224"/>
      <w:r w:rsidRPr="0041767E">
        <w:rPr>
          <w:rFonts w:eastAsia="Times New Roman" w:cstheme="minorHAnsi"/>
          <w:color w:val="000000"/>
        </w:rPr>
        <w:t xml:space="preserve">To have a project in Firebase cloud we have first created a Gmail account and then logged in to Firebase cloud by that account. </w:t>
      </w:r>
      <w:commentRangeEnd w:id="224"/>
      <w:r w:rsidR="00A26C2A">
        <w:rPr>
          <w:rStyle w:val="CommentReference"/>
        </w:rPr>
        <w:commentReference w:id="224"/>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77777777" w:rsidR="008510A6" w:rsidRPr="0041767E"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commentRangeStart w:id="225"/>
      <w:proofErr w:type="spellStart"/>
      <w:proofErr w:type="gramStart"/>
      <w:r w:rsidRPr="0041767E">
        <w:rPr>
          <w:rFonts w:cstheme="minorHAnsi"/>
        </w:rPr>
        <w:t>build.gradle</w:t>
      </w:r>
      <w:proofErr w:type="spellEnd"/>
      <w:proofErr w:type="gramEnd"/>
      <w:r w:rsidRPr="0041767E">
        <w:rPr>
          <w:rFonts w:cstheme="minorHAnsi"/>
        </w:rPr>
        <w:t> file</w:t>
      </w:r>
      <w:commentRangeEnd w:id="225"/>
      <w:r w:rsidR="002F5FFD">
        <w:rPr>
          <w:rStyle w:val="CommentReference"/>
        </w:rPr>
        <w:commentReference w:id="225"/>
      </w:r>
      <w:r w:rsidRPr="0041767E">
        <w:rPr>
          <w:rFonts w:cstheme="minorHAnsi"/>
        </w:rPr>
        <w:t>:</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77777777" w:rsidR="008510A6" w:rsidRPr="0041767E" w:rsidRDefault="008510A6" w:rsidP="001125F3">
      <w:pPr>
        <w:pStyle w:val="HTMLPreformatted"/>
        <w:numPr>
          <w:ilvl w:val="0"/>
          <w:numId w:val="23"/>
        </w:numPr>
        <w:shd w:val="clear" w:color="auto" w:fill="FFFFFF"/>
        <w:rPr>
          <w:rFonts w:asciiTheme="minorHAnsi" w:hAnsiTheme="minorHAnsi" w:cstheme="minorHAnsi"/>
          <w:color w:val="000000"/>
          <w:sz w:val="22"/>
          <w:szCs w:val="22"/>
        </w:rPr>
      </w:pPr>
      <w:commentRangeStart w:id="226"/>
      <w:r w:rsidRPr="0041767E">
        <w:rPr>
          <w:rFonts w:asciiTheme="minorHAnsi" w:hAnsiTheme="minorHAnsi" w:cstheme="minorHAnsi"/>
          <w:sz w:val="22"/>
          <w:szCs w:val="22"/>
        </w:rPr>
        <w:t xml:space="preserve">Also, </w:t>
      </w:r>
      <w:commentRangeEnd w:id="226"/>
      <w:r w:rsidR="00676BFE">
        <w:rPr>
          <w:rStyle w:val="CommentReference"/>
          <w:rFonts w:asciiTheme="minorHAnsi" w:eastAsiaTheme="minorEastAsia" w:hAnsiTheme="minorHAnsi" w:cstheme="minorBidi"/>
        </w:rPr>
        <w:commentReference w:id="226"/>
      </w:r>
      <w:r w:rsidRPr="0041767E">
        <w:rPr>
          <w:rFonts w:asciiTheme="minorHAnsi" w:hAnsiTheme="minorHAnsi" w:cstheme="minorHAnsi"/>
          <w:sz w:val="22"/>
          <w:szCs w:val="22"/>
        </w:rPr>
        <w:t xml:space="preserve">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50E4C0D6"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del w:id="227" w:author="Abdulaziz Alali" w:date="2019-04-21T22:23:00Z">
        <w:r w:rsidRPr="0041767E" w:rsidDel="00AC3797">
          <w:rPr>
            <w:rFonts w:cstheme="minorHAnsi"/>
            <w:color w:val="212121"/>
          </w:rPr>
          <w:delText xml:space="preserve">witch </w:delText>
        </w:r>
      </w:del>
      <w:ins w:id="228" w:author="Abdulaziz Alali" w:date="2019-04-21T22:23:00Z">
        <w:r w:rsidR="00AC3797">
          <w:rPr>
            <w:rFonts w:cstheme="minorHAnsi"/>
            <w:color w:val="212121"/>
          </w:rPr>
          <w:t>which</w:t>
        </w:r>
        <w:r w:rsidR="00AC3797" w:rsidRPr="0041767E">
          <w:rPr>
            <w:rFonts w:cstheme="minorHAnsi"/>
            <w:color w:val="212121"/>
          </w:rPr>
          <w:t xml:space="preserve"> </w:t>
        </w:r>
      </w:ins>
      <w:r w:rsidRPr="0041767E">
        <w:rPr>
          <w:rFonts w:cstheme="minorHAnsi"/>
          <w:color w:val="212121"/>
        </w:rPr>
        <w:t xml:space="preserve">listener was used: </w:t>
      </w:r>
    </w:p>
    <w:p w14:paraId="2364CC58" w14:textId="2B81B2B0" w:rsidR="008C3BB7" w:rsidRDefault="008C3BB7" w:rsidP="008C3BB7">
      <w:pPr>
        <w:pStyle w:val="Caption"/>
        <w:keepNext/>
      </w:pPr>
      <w:bookmarkStart w:id="229" w:name="_Toc6700446"/>
      <w:r>
        <w:t xml:space="preserve">Table </w:t>
      </w:r>
      <w:r w:rsidR="00D859B7">
        <w:fldChar w:fldCharType="begin"/>
      </w:r>
      <w:r w:rsidR="00D859B7">
        <w:instrText xml:space="preserve"> STYLEREF 1 \s </w:instrText>
      </w:r>
      <w:r w:rsidR="00D859B7">
        <w:fldChar w:fldCharType="separate"/>
      </w:r>
      <w:r>
        <w:rPr>
          <w:noProof/>
          <w:cs/>
        </w:rPr>
        <w:t>‎</w:t>
      </w:r>
      <w:r>
        <w:rPr>
          <w:noProof/>
        </w:rPr>
        <w:t>5</w:t>
      </w:r>
      <w:r w:rsidR="00D859B7">
        <w:rPr>
          <w:noProof/>
        </w:rPr>
        <w:fldChar w:fldCharType="end"/>
      </w:r>
      <w:r>
        <w:t>.</w:t>
      </w:r>
      <w:r w:rsidR="00D859B7">
        <w:fldChar w:fldCharType="begin"/>
      </w:r>
      <w:r w:rsidR="00D859B7">
        <w:instrText xml:space="preserve"> SEQ Table \* ARABIC \s 1 </w:instrText>
      </w:r>
      <w:r w:rsidR="00D859B7">
        <w:fldChar w:fldCharType="separate"/>
      </w:r>
      <w:r>
        <w:rPr>
          <w:noProof/>
        </w:rPr>
        <w:t>1</w:t>
      </w:r>
      <w:r w:rsidR="00D859B7">
        <w:rPr>
          <w:noProof/>
        </w:rPr>
        <w:fldChar w:fldCharType="end"/>
      </w:r>
      <w:r>
        <w:t xml:space="preserve">: </w:t>
      </w:r>
      <w:r w:rsidRPr="00BE1308">
        <w:t>Type of Listener used</w:t>
      </w:r>
      <w:bookmarkEnd w:id="229"/>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commentRangeStart w:id="230"/>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commentRangeEnd w:id="230"/>
      <w:r w:rsidR="001F2F86">
        <w:rPr>
          <w:rStyle w:val="CommentReference"/>
        </w:rPr>
        <w:commentReference w:id="230"/>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31" w:name="_Toc6700287"/>
      <w:commentRangeStart w:id="232"/>
      <w:r w:rsidRPr="00087CAD">
        <w:rPr>
          <w:color w:val="2F5496" w:themeColor="accent1" w:themeShade="BF"/>
          <w:sz w:val="26"/>
          <w:szCs w:val="26"/>
        </w:rPr>
        <w:t>Connecting the website to firebase cloud</w:t>
      </w:r>
      <w:bookmarkEnd w:id="231"/>
      <w:commentRangeEnd w:id="232"/>
      <w:r w:rsidR="00A84AB9">
        <w:rPr>
          <w:rStyle w:val="CommentReference"/>
          <w:rFonts w:asciiTheme="minorHAnsi" w:eastAsiaTheme="minorEastAsia" w:hAnsiTheme="minorHAnsi" w:cstheme="minorBidi"/>
          <w:b w:val="0"/>
          <w:bCs w:val="0"/>
          <w:color w:val="auto"/>
        </w:rPr>
        <w:commentReference w:id="232"/>
      </w:r>
    </w:p>
    <w:p w14:paraId="798A395D" w14:textId="77777777" w:rsidR="00507652" w:rsidRPr="0041767E" w:rsidRDefault="00507652" w:rsidP="00507652">
      <w:pPr>
        <w:rPr>
          <w:rFonts w:cstheme="minorHAnsi"/>
          <w:u w:val="single"/>
        </w:rPr>
      </w:pPr>
      <w:commentRangeStart w:id="233"/>
      <w:r w:rsidRPr="0041767E">
        <w:rPr>
          <w:rFonts w:cstheme="minorHAnsi"/>
          <w:u w:val="single"/>
        </w:rPr>
        <w:t>Configuration steps:</w:t>
      </w:r>
      <w:commentRangeEnd w:id="233"/>
      <w:r w:rsidR="002C385C">
        <w:rPr>
          <w:rStyle w:val="CommentReference"/>
          <w:rFonts w:eastAsiaTheme="minorEastAsia"/>
        </w:rPr>
        <w:commentReference w:id="233"/>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commentRangeStart w:id="234"/>
      <w:r w:rsidRPr="009056EC">
        <w:rPr>
          <w:rFonts w:eastAsia="Times New Roman" w:cstheme="minorHAnsi"/>
          <w:color w:val="000000"/>
        </w:rPr>
        <w:t xml:space="preserve">After accomplishing </w:t>
      </w:r>
      <w:commentRangeEnd w:id="234"/>
      <w:r w:rsidR="004A10A2">
        <w:rPr>
          <w:rStyle w:val="CommentReference"/>
        </w:rPr>
        <w:commentReference w:id="234"/>
      </w:r>
      <w:r w:rsidRPr="009056EC">
        <w:rPr>
          <w:rFonts w:eastAsia="Times New Roman" w:cstheme="minorHAnsi"/>
          <w:color w:val="000000"/>
        </w:rPr>
        <w:t xml:space="preserve">steps above, </w:t>
      </w:r>
      <w:r w:rsidRPr="009056EC">
        <w:rPr>
          <w:rFonts w:cstheme="minorHAnsi"/>
        </w:rPr>
        <w:t xml:space="preserve">starting with configuration steps by obtaining the config object. This required opening the project and selecting “Add Firebase to the web app”, and finally copying the snippet shown below and adding it the </w:t>
      </w:r>
      <w:commentRangeStart w:id="235"/>
      <w:r w:rsidRPr="009056EC">
        <w:rPr>
          <w:rFonts w:cstheme="minorHAnsi"/>
        </w:rPr>
        <w:t>front-end</w:t>
      </w:r>
      <w:commentRangeEnd w:id="235"/>
      <w:r w:rsidR="00A26C2A">
        <w:rPr>
          <w:rStyle w:val="CommentReference"/>
        </w:rPr>
        <w:commentReference w:id="235"/>
      </w:r>
      <w:r w:rsidRPr="009056EC">
        <w:rPr>
          <w:rFonts w:cstheme="minorHAnsi"/>
        </w:rPr>
        <w:t>.</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63B9324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t>Configu</w:t>
      </w:r>
      <w:ins w:id="236" w:author="Abdulaziz Alali" w:date="2019-04-21T23:50:00Z">
        <w:r w:rsidR="00A01A9E">
          <w:rPr>
            <w:rFonts w:cstheme="minorHAnsi"/>
          </w:rPr>
          <w:t>re</w:t>
        </w:r>
      </w:ins>
      <w:del w:id="237" w:author="Abdulaziz Alali" w:date="2019-04-21T23:50:00Z">
        <w:r w:rsidRPr="009056EC" w:rsidDel="00A01A9E">
          <w:rPr>
            <w:rFonts w:cstheme="minorHAnsi"/>
          </w:rPr>
          <w:delText>ring</w:delText>
        </w:r>
      </w:del>
      <w:r w:rsidRPr="009056EC">
        <w:rPr>
          <w:rFonts w:cstheme="minorHAnsi"/>
        </w:rPr>
        <w:t xml:space="preserve"> Nodejs app by</w:t>
      </w:r>
      <w:del w:id="238" w:author="Abdulaziz Alali" w:date="2019-04-21T23:50:00Z">
        <w:r w:rsidRPr="009056EC" w:rsidDel="00A01A9E">
          <w:rPr>
            <w:rFonts w:cstheme="minorHAnsi"/>
          </w:rPr>
          <w:delText xml:space="preserve"> firstly</w:delText>
        </w:r>
      </w:del>
      <w:r w:rsidRPr="009056EC">
        <w:rPr>
          <w:rFonts w:cstheme="minorHAnsi"/>
        </w:rPr>
        <w:t xml:space="preserve"> installing</w:t>
      </w:r>
      <w:ins w:id="239" w:author="Abdulaziz Alali" w:date="2019-04-21T23:50:00Z">
        <w:r w:rsidR="00A01A9E">
          <w:rPr>
            <w:rFonts w:cstheme="minorHAnsi"/>
          </w:rPr>
          <w:t xml:space="preserve"> the</w:t>
        </w:r>
      </w:ins>
      <w:r w:rsidRPr="009056EC">
        <w:rPr>
          <w:rFonts w:cstheme="minorHAnsi"/>
        </w:rPr>
        <w:t xml:space="preserve"> </w:t>
      </w:r>
      <w:commentRangeStart w:id="240"/>
      <w:proofErr w:type="spellStart"/>
      <w:proofErr w:type="gramStart"/>
      <w:r w:rsidRPr="009056EC">
        <w:rPr>
          <w:rFonts w:cstheme="minorHAnsi"/>
        </w:rPr>
        <w:t>package.json</w:t>
      </w:r>
      <w:proofErr w:type="spellEnd"/>
      <w:proofErr w:type="gramEnd"/>
      <w:r w:rsidRPr="009056EC">
        <w:rPr>
          <w:rFonts w:cstheme="minorHAnsi"/>
        </w:rPr>
        <w:t xml:space="preserve"> </w:t>
      </w:r>
      <w:commentRangeEnd w:id="240"/>
      <w:r w:rsidR="00A01A9E">
        <w:rPr>
          <w:rStyle w:val="CommentReference"/>
        </w:rPr>
        <w:commentReference w:id="240"/>
      </w:r>
      <w:r w:rsidRPr="009056EC">
        <w:rPr>
          <w:rFonts w:cstheme="minorHAnsi"/>
        </w:rPr>
        <w:t xml:space="preserve">and firebase </w:t>
      </w:r>
      <w:proofErr w:type="spellStart"/>
      <w:r w:rsidRPr="009056EC">
        <w:rPr>
          <w:rFonts w:cstheme="minorHAnsi"/>
        </w:rPr>
        <w:t>npm</w:t>
      </w:r>
      <w:proofErr w:type="spellEnd"/>
      <w:r w:rsidRPr="009056EC">
        <w:rPr>
          <w:rFonts w:cstheme="minorHAnsi"/>
        </w:rPr>
        <w:t xml:space="preserve"> package</w:t>
      </w:r>
      <w:ins w:id="241" w:author="Abdulaziz Alali" w:date="2019-04-21T23:50:00Z">
        <w:r w:rsidR="00A01A9E">
          <w:rPr>
            <w:rFonts w:cstheme="minorHAnsi"/>
          </w:rPr>
          <w:t>s</w:t>
        </w:r>
      </w:ins>
      <w:r w:rsidRPr="009056EC">
        <w:rPr>
          <w:rFonts w:cstheme="minorHAnsi"/>
        </w:rPr>
        <w:t xml:space="preserve"> after running the commands below:</w:t>
      </w:r>
    </w:p>
    <w:p w14:paraId="75494AFB"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17CE86A8"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w:t>
      </w:r>
      <w:commentRangeStart w:id="242"/>
      <w:r w:rsidRPr="009056EC">
        <w:rPr>
          <w:rFonts w:asciiTheme="minorHAnsi" w:hAnsiTheme="minorHAnsi" w:cstheme="minorHAnsi"/>
          <w:color w:val="000000"/>
          <w:sz w:val="22"/>
          <w:szCs w:val="22"/>
        </w:rPr>
        <w:t>Realtime</w:t>
      </w:r>
      <w:commentRangeEnd w:id="242"/>
      <w:r w:rsidR="006368FC">
        <w:rPr>
          <w:rStyle w:val="CommentReference"/>
          <w:rFonts w:asciiTheme="minorHAnsi" w:eastAsiaTheme="minorEastAsia" w:hAnsiTheme="minorHAnsi" w:cstheme="minorBidi"/>
        </w:rPr>
        <w:commentReference w:id="242"/>
      </w:r>
      <w:r w:rsidRPr="009056EC">
        <w:rPr>
          <w:rFonts w:asciiTheme="minorHAnsi" w:hAnsiTheme="minorHAnsi" w:cstheme="minorHAnsi"/>
          <w:color w:val="000000"/>
          <w:sz w:val="22"/>
          <w:szCs w:val="22"/>
        </w:rPr>
        <w:t xml:space="preserv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commentRangeStart w:id="243"/>
      <w:r w:rsidRPr="000E4DD4">
        <w:rPr>
          <w:rFonts w:cstheme="minorHAnsi"/>
          <w:color w:val="212121"/>
        </w:rPr>
        <w:t xml:space="preserve">The following table illustrate </w:t>
      </w:r>
      <w:commentRangeEnd w:id="243"/>
      <w:r w:rsidR="00DE316D">
        <w:rPr>
          <w:rStyle w:val="CommentReference"/>
          <w:rFonts w:eastAsiaTheme="minorEastAsia"/>
        </w:rPr>
        <w:commentReference w:id="243"/>
      </w:r>
      <w:r w:rsidRPr="000E4DD4">
        <w:rPr>
          <w:rFonts w:cstheme="minorHAnsi"/>
          <w:color w:val="212121"/>
        </w:rPr>
        <w:t>the type of listener used to retrieve data:</w:t>
      </w:r>
    </w:p>
    <w:p w14:paraId="388DEEC9" w14:textId="2FDC1327" w:rsidR="008C3BB7" w:rsidRDefault="008C3BB7" w:rsidP="008C3BB7">
      <w:pPr>
        <w:pStyle w:val="Caption"/>
        <w:keepNext/>
      </w:pPr>
      <w:bookmarkStart w:id="244" w:name="_Toc6700447"/>
      <w:r>
        <w:t xml:space="preserve">Table </w:t>
      </w:r>
      <w:r w:rsidR="00D859B7">
        <w:fldChar w:fldCharType="begin"/>
      </w:r>
      <w:r w:rsidR="00D859B7">
        <w:instrText xml:space="preserve"> STYLEREF 1 \s </w:instrText>
      </w:r>
      <w:r w:rsidR="00D859B7">
        <w:fldChar w:fldCharType="separate"/>
      </w:r>
      <w:r>
        <w:rPr>
          <w:noProof/>
          <w:cs/>
        </w:rPr>
        <w:t>‎</w:t>
      </w:r>
      <w:r>
        <w:rPr>
          <w:noProof/>
        </w:rPr>
        <w:t>5</w:t>
      </w:r>
      <w:r w:rsidR="00D859B7">
        <w:rPr>
          <w:noProof/>
        </w:rPr>
        <w:fldChar w:fldCharType="end"/>
      </w:r>
      <w:r>
        <w:t>.</w:t>
      </w:r>
      <w:r w:rsidR="00D859B7">
        <w:fldChar w:fldCharType="begin"/>
      </w:r>
      <w:r w:rsidR="00D859B7">
        <w:instrText xml:space="preserve"> SEQ Table \* ARABIC \s 1 </w:instrText>
      </w:r>
      <w:r w:rsidR="00D859B7">
        <w:fldChar w:fldCharType="separate"/>
      </w:r>
      <w:r>
        <w:rPr>
          <w:noProof/>
        </w:rPr>
        <w:t>2</w:t>
      </w:r>
      <w:r w:rsidR="00D859B7">
        <w:rPr>
          <w:noProof/>
        </w:rPr>
        <w:fldChar w:fldCharType="end"/>
      </w:r>
      <w:r>
        <w:t xml:space="preserve">: </w:t>
      </w:r>
      <w:r w:rsidRPr="0097064A">
        <w:t>Type of event used</w:t>
      </w:r>
      <w:bookmarkEnd w:id="244"/>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539C0A58" w:rsidR="003526AE" w:rsidRPr="00ED57A2" w:rsidRDefault="00905678" w:rsidP="008F4D9B">
      <w:pPr>
        <w:pStyle w:val="Heading3"/>
        <w:numPr>
          <w:ilvl w:val="1"/>
          <w:numId w:val="26"/>
        </w:numPr>
        <w:ind w:left="450" w:hanging="450"/>
        <w:rPr>
          <w:color w:val="2F5496" w:themeColor="accent1" w:themeShade="BF"/>
          <w:sz w:val="26"/>
          <w:szCs w:val="26"/>
        </w:rPr>
      </w:pPr>
      <w:bookmarkStart w:id="245" w:name="_Toc6700288"/>
      <w:ins w:id="246" w:author="Abdulaziz Alali" w:date="2019-04-22T00:01:00Z">
        <w:r>
          <w:rPr>
            <w:color w:val="2F5496" w:themeColor="accent1" w:themeShade="BF"/>
            <w:sz w:val="26"/>
            <w:szCs w:val="26"/>
          </w:rPr>
          <w:t xml:space="preserve">Software </w:t>
        </w:r>
      </w:ins>
      <w:r w:rsidR="0034327F" w:rsidRPr="00ED57A2">
        <w:rPr>
          <w:color w:val="2F5496" w:themeColor="accent1" w:themeShade="BF"/>
          <w:sz w:val="26"/>
          <w:szCs w:val="26"/>
        </w:rPr>
        <w:t>Tools</w:t>
      </w:r>
      <w:del w:id="247" w:author="Abdulaziz Alali" w:date="2019-04-22T00:01:00Z">
        <w:r w:rsidR="0034327F" w:rsidRPr="00ED57A2" w:rsidDel="00CD5D7D">
          <w:rPr>
            <w:color w:val="2F5496" w:themeColor="accent1" w:themeShade="BF"/>
            <w:sz w:val="26"/>
            <w:szCs w:val="26"/>
          </w:rPr>
          <w:delText xml:space="preserve"> and frameworks used</w:delText>
        </w:r>
      </w:del>
      <w:bookmarkEnd w:id="245"/>
    </w:p>
    <w:p w14:paraId="7729ABE3" w14:textId="7ECF2AAF" w:rsidR="007D5103" w:rsidRDefault="007D5103" w:rsidP="007D5103">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14B409BF" w14:textId="41ADD459"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w:t>
      </w:r>
      <w:ins w:id="248" w:author="Abdulaziz Alali" w:date="2019-04-21T23:57:00Z">
        <w:r w:rsidR="00856A24">
          <w:t xml:space="preserve">was </w:t>
        </w:r>
      </w:ins>
      <w:r w:rsidRPr="00AA667C">
        <w:t>used as Markup Language</w:t>
      </w:r>
      <w:del w:id="249" w:author="Abdulaziz Alali" w:date="2019-04-21T23:57:00Z">
        <w:r w:rsidRPr="00AA667C" w:rsidDel="004435AD">
          <w:delText>s</w:delText>
        </w:r>
      </w:del>
      <w:r w:rsidRPr="00AA667C">
        <w:t xml:space="preserve">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739C75AD" w:rsidR="008C3BB7" w:rsidRDefault="008C3BB7" w:rsidP="008C3BB7">
      <w:pPr>
        <w:pStyle w:val="Caption"/>
        <w:keepNext/>
      </w:pPr>
      <w:bookmarkStart w:id="250" w:name="_Toc6700448"/>
      <w:r>
        <w:t xml:space="preserve">Table </w:t>
      </w:r>
      <w:r w:rsidR="00D859B7">
        <w:fldChar w:fldCharType="begin"/>
      </w:r>
      <w:r w:rsidR="00D859B7">
        <w:instrText xml:space="preserve"> STYLEREF 1 \s </w:instrText>
      </w:r>
      <w:r w:rsidR="00D859B7">
        <w:fldChar w:fldCharType="separate"/>
      </w:r>
      <w:r>
        <w:rPr>
          <w:noProof/>
          <w:cs/>
        </w:rPr>
        <w:t>‎</w:t>
      </w:r>
      <w:r>
        <w:rPr>
          <w:noProof/>
        </w:rPr>
        <w:t>5</w:t>
      </w:r>
      <w:r w:rsidR="00D859B7">
        <w:rPr>
          <w:noProof/>
        </w:rPr>
        <w:fldChar w:fldCharType="end"/>
      </w:r>
      <w:r>
        <w:t>.</w:t>
      </w:r>
      <w:r w:rsidR="00D859B7">
        <w:fldChar w:fldCharType="begin"/>
      </w:r>
      <w:r w:rsidR="00D859B7">
        <w:instrText xml:space="preserve"> SEQ Table \* ARABIC \s 1 </w:instrText>
      </w:r>
      <w:r w:rsidR="00D859B7">
        <w:fldChar w:fldCharType="separate"/>
      </w:r>
      <w:r>
        <w:rPr>
          <w:noProof/>
        </w:rPr>
        <w:t>3</w:t>
      </w:r>
      <w:r w:rsidR="00D859B7">
        <w:rPr>
          <w:noProof/>
        </w:rPr>
        <w:fldChar w:fldCharType="end"/>
      </w:r>
      <w:r>
        <w:t xml:space="preserve">: </w:t>
      </w:r>
      <w:r w:rsidRPr="005931CD">
        <w:t>Tools and frameworks used for website</w:t>
      </w:r>
      <w:bookmarkEnd w:id="250"/>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commentRangeStart w:id="251"/>
            <w:r w:rsidRPr="006F1849">
              <w:rPr>
                <w:rFonts w:asciiTheme="minorHAnsi" w:hAnsiTheme="minorHAnsi" w:cstheme="minorHAnsi"/>
                <w:sz w:val="22"/>
                <w:szCs w:val="22"/>
              </w:rPr>
              <w:t>Tools, frameworks and technologies</w:t>
            </w:r>
            <w:commentRangeEnd w:id="251"/>
            <w:r w:rsidR="00505F73">
              <w:rPr>
                <w:rStyle w:val="CommentReference"/>
                <w:rFonts w:asciiTheme="minorHAnsi" w:eastAsiaTheme="minorEastAsia" w:hAnsiTheme="minorHAnsi" w:cstheme="minorBidi"/>
                <w:b w:val="0"/>
                <w:bCs w:val="0"/>
                <w:color w:val="auto"/>
                <w:lang w:eastAsia="en-US" w:bidi="ar-SA"/>
              </w:rPr>
              <w:commentReference w:id="251"/>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158516F3"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Style sheet language used for the presentation of web pages </w:t>
            </w:r>
            <w:del w:id="252" w:author="Abdulaziz Alali" w:date="2019-04-21T23:57:00Z">
              <w:r w:rsidRPr="006F1849" w:rsidDel="00A90FB8">
                <w:rPr>
                  <w:rFonts w:asciiTheme="minorHAnsi" w:hAnsiTheme="minorHAnsi" w:cstheme="minorHAnsi"/>
                  <w:sz w:val="22"/>
                  <w:szCs w:val="22"/>
                </w:rPr>
                <w:delText xml:space="preserve">writing </w:delText>
              </w:r>
            </w:del>
            <w:ins w:id="253" w:author="Abdulaziz Alali" w:date="2019-04-21T23:57:00Z">
              <w:r w:rsidR="00A90FB8">
                <w:rPr>
                  <w:rFonts w:asciiTheme="minorHAnsi" w:hAnsiTheme="minorHAnsi" w:cstheme="minorHAnsi"/>
                  <w:sz w:val="22"/>
                  <w:szCs w:val="22"/>
                </w:rPr>
                <w:t>written</w:t>
              </w:r>
              <w:r w:rsidR="00A90FB8" w:rsidRPr="006F1849">
                <w:rPr>
                  <w:rFonts w:asciiTheme="minorHAnsi" w:hAnsiTheme="minorHAnsi" w:cstheme="minorHAnsi"/>
                  <w:sz w:val="22"/>
                  <w:szCs w:val="22"/>
                </w:rPr>
                <w:t xml:space="preserve"> </w:t>
              </w:r>
            </w:ins>
            <w:r w:rsidRPr="006F1849">
              <w:rPr>
                <w:rFonts w:asciiTheme="minorHAnsi" w:hAnsiTheme="minorHAnsi" w:cstheme="minorHAnsi"/>
                <w:sz w:val="22"/>
                <w:szCs w:val="22"/>
              </w:rPr>
              <w:t>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76C88245" w:rsidR="007D5103" w:rsidRPr="00ED57A2" w:rsidRDefault="005A6E03" w:rsidP="008F4D9B">
      <w:pPr>
        <w:pStyle w:val="Heading3"/>
        <w:numPr>
          <w:ilvl w:val="1"/>
          <w:numId w:val="26"/>
        </w:numPr>
        <w:ind w:left="450" w:hanging="450"/>
        <w:rPr>
          <w:color w:val="2F5496" w:themeColor="accent1" w:themeShade="BF"/>
          <w:sz w:val="26"/>
          <w:szCs w:val="26"/>
        </w:rPr>
      </w:pPr>
      <w:bookmarkStart w:id="254" w:name="_Toc6700289"/>
      <w:commentRangeStart w:id="255"/>
      <w:commentRangeStart w:id="256"/>
      <w:r w:rsidRPr="00ED57A2">
        <w:rPr>
          <w:color w:val="2F5496" w:themeColor="accent1" w:themeShade="BF"/>
          <w:sz w:val="26"/>
          <w:szCs w:val="26"/>
        </w:rPr>
        <w:t>Implementation</w:t>
      </w:r>
      <w:bookmarkEnd w:id="254"/>
      <w:commentRangeEnd w:id="255"/>
      <w:r w:rsidR="00BC0329">
        <w:rPr>
          <w:rStyle w:val="CommentReference"/>
          <w:rFonts w:asciiTheme="minorHAnsi" w:eastAsiaTheme="minorEastAsia" w:hAnsiTheme="minorHAnsi" w:cstheme="minorBidi"/>
          <w:b w:val="0"/>
          <w:bCs w:val="0"/>
          <w:color w:val="auto"/>
        </w:rPr>
        <w:commentReference w:id="255"/>
      </w:r>
      <w:commentRangeEnd w:id="256"/>
      <w:r w:rsidR="00D32675">
        <w:rPr>
          <w:rStyle w:val="CommentReference"/>
          <w:rFonts w:asciiTheme="minorHAnsi" w:eastAsiaTheme="minorEastAsia" w:hAnsiTheme="minorHAnsi" w:cstheme="minorBidi"/>
          <w:b w:val="0"/>
          <w:bCs w:val="0"/>
          <w:color w:val="auto"/>
        </w:rPr>
        <w:commentReference w:id="256"/>
      </w:r>
    </w:p>
    <w:p w14:paraId="465456FB" w14:textId="209A0A26" w:rsidR="00892A75" w:rsidRPr="00ED57A2" w:rsidRDefault="00892A75" w:rsidP="008F4D9B">
      <w:pPr>
        <w:pStyle w:val="Heading3"/>
        <w:numPr>
          <w:ilvl w:val="2"/>
          <w:numId w:val="26"/>
        </w:numPr>
        <w:ind w:left="630" w:hanging="630"/>
        <w:rPr>
          <w:color w:val="2F5496" w:themeColor="accent1" w:themeShade="BF"/>
          <w:sz w:val="26"/>
          <w:szCs w:val="26"/>
        </w:rPr>
      </w:pPr>
      <w:bookmarkStart w:id="257" w:name="_Toc6700290"/>
      <w:r w:rsidRPr="00ED57A2">
        <w:rPr>
          <w:color w:val="2F5496" w:themeColor="accent1" w:themeShade="BF"/>
          <w:sz w:val="26"/>
          <w:szCs w:val="26"/>
        </w:rPr>
        <w:t>Hardware implementation</w:t>
      </w:r>
      <w:bookmarkEnd w:id="257"/>
    </w:p>
    <w:p w14:paraId="5AC3936E" w14:textId="43973653" w:rsidR="006E1210" w:rsidRPr="00724150" w:rsidRDefault="006E1210" w:rsidP="001125F3">
      <w:pPr>
        <w:pStyle w:val="ListParagraph"/>
        <w:numPr>
          <w:ilvl w:val="0"/>
          <w:numId w:val="37"/>
        </w:numPr>
        <w:spacing w:line="240" w:lineRule="auto"/>
        <w:ind w:left="360"/>
        <w:rPr>
          <w:rFonts w:cstheme="minorHAnsi"/>
          <w:b/>
          <w:bCs/>
          <w:u w:val="single"/>
        </w:rPr>
      </w:pPr>
      <w:commentRangeStart w:id="258"/>
      <w:r w:rsidRPr="00724150">
        <w:rPr>
          <w:rFonts w:cstheme="minorHAnsi"/>
          <w:b/>
          <w:bCs/>
          <w:u w:val="single"/>
        </w:rPr>
        <w:t>Libraries</w:t>
      </w:r>
      <w:commentRangeEnd w:id="258"/>
      <w:r w:rsidR="004C71EA">
        <w:rPr>
          <w:rStyle w:val="CommentReference"/>
        </w:rPr>
        <w:commentReference w:id="258"/>
      </w:r>
    </w:p>
    <w:p w14:paraId="6078D580" w14:textId="4B548A2E" w:rsidR="006F024A" w:rsidRPr="008C3BB7" w:rsidRDefault="006E1210" w:rsidP="008C3BB7">
      <w:pPr>
        <w:spacing w:line="240" w:lineRule="auto"/>
        <w:contextualSpacing/>
        <w:rPr>
          <w:rFonts w:cstheme="minorHAnsi"/>
        </w:rPr>
      </w:pPr>
      <w:r w:rsidRPr="00BB72BD">
        <w:rPr>
          <w:rFonts w:cstheme="minorHAnsi"/>
        </w:rPr>
        <w:t xml:space="preserve">The main libraries </w:t>
      </w:r>
      <w:r w:rsidR="00232882">
        <w:rPr>
          <w:rFonts w:cstheme="minorHAnsi"/>
        </w:rPr>
        <w:t>to better</w:t>
      </w:r>
      <w:r w:rsidRPr="00BB72BD">
        <w:rPr>
          <w:rFonts w:cstheme="minorHAnsi"/>
        </w:rPr>
        <w:t xml:space="preserve"> understand the hardware implementation are:</w:t>
      </w:r>
    </w:p>
    <w:p w14:paraId="6A02435C" w14:textId="4D4177A6" w:rsidR="008C3BB7" w:rsidRDefault="008C3BB7" w:rsidP="008C3BB7">
      <w:pPr>
        <w:pStyle w:val="Caption"/>
        <w:keepNext/>
      </w:pPr>
      <w:bookmarkStart w:id="259" w:name="_Toc6700449"/>
      <w:r>
        <w:t xml:space="preserve">Table </w:t>
      </w:r>
      <w:r w:rsidR="00D859B7">
        <w:fldChar w:fldCharType="begin"/>
      </w:r>
      <w:r w:rsidR="00D859B7">
        <w:instrText xml:space="preserve"> STYLEREF 1 \s </w:instrText>
      </w:r>
      <w:r w:rsidR="00D859B7">
        <w:fldChar w:fldCharType="separate"/>
      </w:r>
      <w:r>
        <w:rPr>
          <w:noProof/>
          <w:cs/>
        </w:rPr>
        <w:t>‎</w:t>
      </w:r>
      <w:r>
        <w:rPr>
          <w:noProof/>
        </w:rPr>
        <w:t>5</w:t>
      </w:r>
      <w:r w:rsidR="00D859B7">
        <w:rPr>
          <w:noProof/>
        </w:rPr>
        <w:fldChar w:fldCharType="end"/>
      </w:r>
      <w:r>
        <w:t>.</w:t>
      </w:r>
      <w:r w:rsidR="00D859B7">
        <w:fldChar w:fldCharType="begin"/>
      </w:r>
      <w:r w:rsidR="00D859B7">
        <w:instrText xml:space="preserve"> SEQ Table \* ARABIC \s 1 </w:instrText>
      </w:r>
      <w:r w:rsidR="00D859B7">
        <w:fldChar w:fldCharType="separate"/>
      </w:r>
      <w:r>
        <w:rPr>
          <w:noProof/>
        </w:rPr>
        <w:t>4</w:t>
      </w:r>
      <w:r w:rsidR="00D859B7">
        <w:rPr>
          <w:noProof/>
        </w:rPr>
        <w:fldChar w:fldCharType="end"/>
      </w:r>
      <w:r>
        <w:t xml:space="preserve">: </w:t>
      </w:r>
      <w:r w:rsidRPr="001A7387">
        <w:t>Libraries used in hardware implementation</w:t>
      </w:r>
      <w:bookmarkEnd w:id="259"/>
    </w:p>
    <w:tbl>
      <w:tblPr>
        <w:tblStyle w:val="LightGrid-Accent11"/>
        <w:tblW w:w="0" w:type="auto"/>
        <w:tblLook w:val="04A0" w:firstRow="1" w:lastRow="0" w:firstColumn="1" w:lastColumn="0" w:noHBand="0" w:noVBand="1"/>
      </w:tblPr>
      <w:tblGrid>
        <w:gridCol w:w="2154"/>
        <w:gridCol w:w="6852"/>
      </w:tblGrid>
      <w:tr w:rsidR="00FC67C0" w:rsidRPr="002640A1"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2640A1" w:rsidRDefault="002640A1" w:rsidP="00724150">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14:paraId="5097EB5E" w14:textId="4431666B" w:rsidR="00FC67C0" w:rsidRPr="002640A1"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FC67C0" w:rsidRPr="002640A1"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t>FirebaseArduino.h</w:t>
            </w:r>
            <w:proofErr w:type="spellEnd"/>
          </w:p>
        </w:tc>
        <w:tc>
          <w:tcPr>
            <w:tcW w:w="6852" w:type="dxa"/>
          </w:tcPr>
          <w:p w14:paraId="4792D25F" w14:textId="59932F69"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FC67C0" w:rsidRPr="002640A1"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t>SoftwareSerial.h</w:t>
            </w:r>
            <w:proofErr w:type="spellEnd"/>
          </w:p>
        </w:tc>
        <w:tc>
          <w:tcPr>
            <w:tcW w:w="6852" w:type="dxa"/>
          </w:tcPr>
          <w:p w14:paraId="2B7AE297"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w:t>
            </w:r>
            <w:proofErr w:type="spellStart"/>
            <w:r w:rsidRPr="002640A1">
              <w:rPr>
                <w:rFonts w:cstheme="minorHAnsi"/>
              </w:rPr>
              <w:t>SoftwareSerial</w:t>
            </w:r>
            <w:proofErr w:type="spellEnd"/>
            <w:r w:rsidRPr="002640A1">
              <w:rPr>
                <w:rFonts w:cstheme="minorHAnsi"/>
              </w:rPr>
              <w:t xml:space="preserve"> gives the same functionalities as the hardware serial communication (pins 0 and 1). </w:t>
            </w:r>
          </w:p>
          <w:p w14:paraId="24538423"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2640A1">
              <w:rPr>
                <w:rFonts w:cstheme="minorHAnsi"/>
              </w:rPr>
              <w:t>SoftwareSerial</w:t>
            </w:r>
            <w:proofErr w:type="spellEnd"/>
            <w:r w:rsidRPr="002640A1">
              <w:rPr>
                <w:rFonts w:cstheme="minorHAnsi"/>
              </w:rPr>
              <w:t xml:space="preserve"> is added to allow us to debug on hardware serial whenever it is needed.</w:t>
            </w:r>
          </w:p>
          <w:p w14:paraId="0599FF26"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FC67C0" w:rsidRPr="002640A1"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ArduinoJson.h</w:t>
            </w:r>
            <w:proofErr w:type="spellEnd"/>
          </w:p>
          <w:p w14:paraId="06186B00" w14:textId="77777777" w:rsidR="00FC67C0" w:rsidRPr="00622E84" w:rsidRDefault="00FC67C0" w:rsidP="00724150">
            <w:pPr>
              <w:contextualSpacing/>
              <w:rPr>
                <w:rFonts w:asciiTheme="minorHAnsi" w:hAnsiTheme="minorHAnsi" w:cstheme="minorHAnsi"/>
                <w:b w:val="0"/>
                <w:bCs w:val="0"/>
              </w:rPr>
            </w:pPr>
          </w:p>
        </w:tc>
        <w:tc>
          <w:tcPr>
            <w:tcW w:w="6852" w:type="dxa"/>
          </w:tcPr>
          <w:p w14:paraId="3F64FAFB" w14:textId="20DF31A8"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w:t>
            </w:r>
            <w:proofErr w:type="spellStart"/>
            <w:r w:rsidRPr="002640A1">
              <w:rPr>
                <w:rFonts w:cstheme="minorHAnsi"/>
              </w:rPr>
              <w:t>NodeMCU</w:t>
            </w:r>
            <w:proofErr w:type="spellEnd"/>
            <w:r w:rsidRPr="002640A1">
              <w:rPr>
                <w:rFonts w:cstheme="minorHAnsi"/>
              </w:rPr>
              <w:t xml:space="preserve"> to create JSON structured data (As explained in database schema </w:t>
            </w:r>
            <w:r w:rsidRPr="00EC28D9">
              <w:rPr>
                <w:rFonts w:cstheme="minorHAnsi"/>
              </w:rPr>
              <w:t>4.</w:t>
            </w:r>
            <w:r w:rsidR="00EC28D9" w:rsidRPr="00EC28D9">
              <w:rPr>
                <w:rFonts w:cstheme="minorHAnsi"/>
              </w:rPr>
              <w:t>5.3</w:t>
            </w:r>
            <w:r w:rsidRPr="002640A1">
              <w:rPr>
                <w:rFonts w:cstheme="minorHAnsi"/>
              </w:rPr>
              <w:t>).</w:t>
            </w:r>
          </w:p>
          <w:p w14:paraId="1FFD56A9" w14:textId="77777777"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14:paraId="54F26550"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Serial with </w:t>
            </w:r>
            <w:proofErr w:type="spellStart"/>
            <w:r w:rsidRPr="002640A1">
              <w:rPr>
                <w:rFonts w:cstheme="minorHAnsi"/>
              </w:rPr>
              <w:t>SoftwareSerial.h</w:t>
            </w:r>
            <w:proofErr w:type="spellEnd"/>
          </w:p>
          <w:p w14:paraId="722598AF"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Firebase with </w:t>
            </w:r>
            <w:proofErr w:type="spellStart"/>
            <w:r w:rsidRPr="002640A1">
              <w:rPr>
                <w:rFonts w:cstheme="minorHAnsi"/>
              </w:rPr>
              <w:t>FirebaseArduino.h</w:t>
            </w:r>
            <w:proofErr w:type="spellEnd"/>
          </w:p>
          <w:p w14:paraId="71CDA08F" w14:textId="77777777"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NTPClient.h</w:t>
            </w:r>
            <w:proofErr w:type="spellEnd"/>
          </w:p>
          <w:p w14:paraId="1C1C6443" w14:textId="77777777" w:rsidR="00FC67C0" w:rsidRPr="00622E84" w:rsidRDefault="00FC67C0" w:rsidP="00724150">
            <w:pPr>
              <w:contextualSpacing/>
              <w:rPr>
                <w:rFonts w:asciiTheme="minorHAnsi" w:hAnsiTheme="minorHAnsi" w:cstheme="minorHAnsi"/>
                <w:b w:val="0"/>
                <w:bCs w:val="0"/>
              </w:rPr>
            </w:pPr>
          </w:p>
        </w:tc>
        <w:tc>
          <w:tcPr>
            <w:tcW w:w="6852" w:type="dxa"/>
          </w:tcPr>
          <w:p w14:paraId="77210AC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w:t>
            </w:r>
            <w:proofErr w:type="spellStart"/>
            <w:r w:rsidRPr="002640A1">
              <w:rPr>
                <w:rFonts w:cstheme="minorHAnsi"/>
              </w:rPr>
              <w:t>NodeMCU</w:t>
            </w:r>
            <w:proofErr w:type="spellEnd"/>
            <w:r w:rsidRPr="002640A1">
              <w:rPr>
                <w:rFonts w:cstheme="minorHAnsi"/>
              </w:rPr>
              <w:t>) contacts the NTP server</w:t>
            </w:r>
          </w:p>
          <w:p w14:paraId="5CF01678"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14:paraId="019AE57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Afterwards, certain functions in the library are called to get current time and date. For instance, </w:t>
            </w:r>
            <w:proofErr w:type="spellStart"/>
            <w:proofErr w:type="gramStart"/>
            <w:r w:rsidRPr="002640A1">
              <w:rPr>
                <w:rFonts w:cstheme="minorHAnsi"/>
              </w:rPr>
              <w:t>getFormattedDate</w:t>
            </w:r>
            <w:proofErr w:type="spellEnd"/>
            <w:r w:rsidRPr="002640A1">
              <w:rPr>
                <w:rFonts w:cstheme="minorHAnsi"/>
              </w:rPr>
              <w:t>(</w:t>
            </w:r>
            <w:proofErr w:type="gramEnd"/>
            <w:r w:rsidRPr="002640A1">
              <w:rPr>
                <w:rFonts w:cstheme="minorHAnsi"/>
              </w:rPr>
              <w:t xml:space="preserve">), </w:t>
            </w:r>
            <w:proofErr w:type="spellStart"/>
            <w:r w:rsidRPr="002640A1">
              <w:rPr>
                <w:rFonts w:cstheme="minorHAnsi"/>
              </w:rPr>
              <w:t>getHours</w:t>
            </w:r>
            <w:proofErr w:type="spellEnd"/>
            <w:r w:rsidRPr="002640A1">
              <w:rPr>
                <w:rFonts w:cstheme="minorHAnsi"/>
              </w:rPr>
              <w:t xml:space="preserve">(), </w:t>
            </w:r>
            <w:proofErr w:type="spellStart"/>
            <w:r w:rsidRPr="002640A1">
              <w:rPr>
                <w:rFonts w:cstheme="minorHAnsi"/>
              </w:rPr>
              <w:t>getMinutes</w:t>
            </w:r>
            <w:proofErr w:type="spellEnd"/>
            <w:r w:rsidRPr="002640A1">
              <w:rPr>
                <w:rFonts w:cstheme="minorHAnsi"/>
              </w:rPr>
              <w:t xml:space="preserve">(), </w:t>
            </w:r>
            <w:proofErr w:type="spellStart"/>
            <w:r w:rsidRPr="002640A1">
              <w:rPr>
                <w:rFonts w:cstheme="minorHAnsi"/>
              </w:rPr>
              <w:t>getDay</w:t>
            </w:r>
            <w:proofErr w:type="spellEnd"/>
            <w:r w:rsidRPr="002640A1">
              <w:rPr>
                <w:rFonts w:cstheme="minorHAnsi"/>
              </w:rPr>
              <w:t>().</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60DD83A0" w14:textId="6C643B2F" w:rsidR="006E1210" w:rsidRPr="001572EA" w:rsidRDefault="006E1210" w:rsidP="001125F3">
      <w:pPr>
        <w:pStyle w:val="ListParagraph"/>
        <w:numPr>
          <w:ilvl w:val="0"/>
          <w:numId w:val="37"/>
        </w:numPr>
        <w:spacing w:line="240" w:lineRule="auto"/>
        <w:ind w:left="360"/>
        <w:rPr>
          <w:rFonts w:cstheme="minorHAnsi"/>
          <w:b/>
          <w:bCs/>
        </w:rPr>
      </w:pPr>
      <w:r w:rsidRPr="001572EA">
        <w:rPr>
          <w:rFonts w:cstheme="minorHAnsi"/>
          <w:b/>
          <w:bCs/>
        </w:rPr>
        <w:t>Implementation</w:t>
      </w: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commentRangeStart w:id="260"/>
      <w:r w:rsidRPr="00622E84">
        <w:rPr>
          <w:rFonts w:cstheme="minorHAnsi"/>
          <w:i/>
          <w:iCs/>
          <w:u w:val="single"/>
        </w:rPr>
        <w:t>Reservation Free Parking Module</w:t>
      </w:r>
      <w:commentRangeEnd w:id="260"/>
      <w:r w:rsidR="00485D3B">
        <w:rPr>
          <w:rStyle w:val="CommentReference"/>
        </w:rPr>
        <w:commentReference w:id="260"/>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0"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60406"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5BF24E6E" w:rsidR="003657A5" w:rsidRPr="00CA63EB" w:rsidRDefault="003657A5" w:rsidP="00AC6986">
                            <w:pPr>
                              <w:pStyle w:val="Caption"/>
                              <w:rPr>
                                <w:rFonts w:eastAsiaTheme="minorHAnsi" w:cstheme="minorHAnsi"/>
                                <w:noProof/>
                              </w:rPr>
                            </w:pPr>
                            <w:bookmarkStart w:id="261" w:name="_Toc6700366"/>
                            <w:r>
                              <w:t xml:space="preserve">Figure </w:t>
                            </w:r>
                            <w:r w:rsidR="00D859B7">
                              <w:fldChar w:fldCharType="begin"/>
                            </w:r>
                            <w:r w:rsidR="00D859B7">
                              <w:instrText xml:space="preserve"> STYLEREF 1 \s </w:instrText>
                            </w:r>
                            <w:r w:rsidR="00D859B7">
                              <w:fldChar w:fldCharType="separate"/>
                            </w:r>
                            <w:r>
                              <w:rPr>
                                <w:noProof/>
                                <w:cs/>
                              </w:rPr>
                              <w:t>‎</w:t>
                            </w:r>
                            <w:r>
                              <w:rPr>
                                <w:noProof/>
                              </w:rPr>
                              <w:t>5</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1</w:t>
                            </w:r>
                            <w:r w:rsidR="00D859B7">
                              <w:rPr>
                                <w:noProof/>
                              </w:rPr>
                              <w:fldChar w:fldCharType="end"/>
                            </w:r>
                            <w:r>
                              <w:t xml:space="preserve">: </w:t>
                            </w:r>
                            <w:r w:rsidRPr="00746463">
                              <w:t>Schematic diagram for free reservation parking module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3" type="#_x0000_t202" style="position:absolute;margin-left:95.65pt;margin-top:4.7pt;width:391.75pt;height:.05pt;z-index:251660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Iu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CppfIuMQIAAGkEAAAOAAAAAAAAAAAAAAAAAC4C&#10;AABkcnMvZTJvRG9jLnhtbFBLAQItABQABgAIAAAAIQCK5NPc3gAAAAcBAAAPAAAAAAAAAAAAAAAA&#10;AIsEAABkcnMvZG93bnJldi54bWxQSwUGAAAAAAQABADzAAAAlgUAAAAA&#10;" stroked="f">
                <v:textbox style="mso-fit-shape-to-text:t" inset="0,0,0,0">
                  <w:txbxContent>
                    <w:p w14:paraId="2D4D59BC" w14:textId="5BF24E6E" w:rsidR="003657A5" w:rsidRPr="00CA63EB" w:rsidRDefault="003657A5" w:rsidP="00AC6986">
                      <w:pPr>
                        <w:pStyle w:val="Caption"/>
                        <w:rPr>
                          <w:rFonts w:eastAsiaTheme="minorHAnsi" w:cstheme="minorHAnsi"/>
                          <w:noProof/>
                        </w:rPr>
                      </w:pPr>
                      <w:bookmarkStart w:id="327" w:name="_Toc670036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327"/>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commentRangeStart w:id="262"/>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commentRangeEnd w:id="262"/>
      <w:r w:rsidR="000D78A3">
        <w:rPr>
          <w:rStyle w:val="CommentReference"/>
          <w:rFonts w:eastAsiaTheme="minorEastAsia"/>
        </w:rPr>
        <w:commentReference w:id="262"/>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w:t>
      </w:r>
      <w:proofErr w:type="gramStart"/>
      <w:r w:rsidRPr="000C7CDD">
        <w:rPr>
          <w:rFonts w:cstheme="minorHAnsi"/>
        </w:rPr>
        <w:t>high level</w:t>
      </w:r>
      <w:proofErr w:type="gramEnd"/>
      <w:r w:rsidRPr="000C7CDD">
        <w:rPr>
          <w:rFonts w:cstheme="minorHAnsi"/>
        </w:rPr>
        <w:t xml:space="preserve"> architecture in </w:t>
      </w:r>
      <w:r w:rsidR="00A573B3">
        <w:rPr>
          <w:rFonts w:cstheme="minorHAnsi"/>
        </w:rPr>
        <w:t xml:space="preserve">page </w:t>
      </w:r>
      <w:commentRangeStart w:id="263"/>
      <w:r w:rsidR="00A573B3">
        <w:rPr>
          <w:rFonts w:cstheme="minorHAnsi"/>
        </w:rPr>
        <w:t>30</w:t>
      </w:r>
      <w:r w:rsidRPr="000C7CDD">
        <w:rPr>
          <w:rFonts w:cstheme="minorHAnsi"/>
        </w:rPr>
        <w:t xml:space="preserve"> </w:t>
      </w:r>
      <w:commentRangeEnd w:id="263"/>
      <w:r w:rsidR="00EA43C4">
        <w:rPr>
          <w:rStyle w:val="CommentReference"/>
          <w:rFonts w:eastAsiaTheme="minorEastAsia"/>
        </w:rPr>
        <w:commentReference w:id="263"/>
      </w:r>
      <w:r w:rsidRPr="000C7CDD">
        <w:rPr>
          <w:rFonts w:cstheme="minorHAnsi"/>
        </w:rPr>
        <w:t xml:space="preserve">shows that the logic flow of the module is a one-way flow starting from Arduino to </w:t>
      </w:r>
      <w:proofErr w:type="spellStart"/>
      <w:r w:rsidRPr="000C7CDD">
        <w:rPr>
          <w:rFonts w:cstheme="minorHAnsi"/>
        </w:rPr>
        <w:t>NodeMCU</w:t>
      </w:r>
      <w:proofErr w:type="spellEnd"/>
      <w:r w:rsidRPr="000C7CDD">
        <w:rPr>
          <w:rFonts w:cstheme="minorHAnsi"/>
        </w:rPr>
        <w:t xml:space="preserve">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proofErr w:type="spellStart"/>
      <w:r w:rsidRPr="000C7CDD">
        <w:rPr>
          <w:rFonts w:cstheme="minorHAnsi"/>
          <w:u w:val="single"/>
        </w:rPr>
        <w:t>NodeMCU</w:t>
      </w:r>
      <w:proofErr w:type="spellEnd"/>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commentRangeStart w:id="264"/>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commentRangeEnd w:id="264"/>
    <w:p w14:paraId="50A08561" w14:textId="77777777" w:rsidR="006E1210" w:rsidRPr="000C7CDD" w:rsidRDefault="0065011C" w:rsidP="006E1210">
      <w:pPr>
        <w:spacing w:line="240" w:lineRule="auto"/>
        <w:contextualSpacing/>
        <w:rPr>
          <w:rFonts w:cstheme="minorHAnsi"/>
        </w:rPr>
      </w:pPr>
      <w:r>
        <w:rPr>
          <w:rStyle w:val="CommentReference"/>
          <w:rFonts w:eastAsiaTheme="minorEastAsia"/>
        </w:rPr>
        <w:commentReference w:id="264"/>
      </w: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 xml:space="preserve">Each hour, </w:t>
      </w:r>
      <w:proofErr w:type="spellStart"/>
      <w:r w:rsidRPr="000C7CDD">
        <w:rPr>
          <w:rFonts w:cstheme="minorHAnsi"/>
        </w:rPr>
        <w:t>NodeMCU</w:t>
      </w:r>
      <w:proofErr w:type="spellEnd"/>
      <w:r w:rsidRPr="000C7CDD">
        <w:rPr>
          <w:rFonts w:cstheme="minorHAnsi"/>
        </w:rPr>
        <w:t xml:space="preserve">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commentRangeStart w:id="265"/>
      <w:r w:rsidRPr="00622E84">
        <w:rPr>
          <w:rFonts w:cstheme="minorHAnsi"/>
          <w:i/>
          <w:iCs/>
          <w:u w:val="single"/>
        </w:rPr>
        <w:t xml:space="preserve">Reserved </w:t>
      </w:r>
      <w:commentRangeEnd w:id="265"/>
      <w:r w:rsidR="00CB68E9">
        <w:rPr>
          <w:rStyle w:val="CommentReference"/>
        </w:rPr>
        <w:commentReference w:id="265"/>
      </w:r>
      <w:r w:rsidRPr="00622E84">
        <w:rPr>
          <w:rFonts w:cstheme="minorHAnsi"/>
          <w:i/>
          <w:iCs/>
          <w:u w:val="single"/>
        </w:rPr>
        <w:t>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20737E27" w:rsidR="006F024A" w:rsidRDefault="00AC6986" w:rsidP="00AC6986">
      <w:pPr>
        <w:pStyle w:val="Caption"/>
        <w:jc w:val="center"/>
      </w:pPr>
      <w:bookmarkStart w:id="266" w:name="_Toc6700367"/>
      <w:r>
        <w:t xml:space="preserve">Figure </w:t>
      </w:r>
      <w:r w:rsidR="00D859B7">
        <w:fldChar w:fldCharType="begin"/>
      </w:r>
      <w:r w:rsidR="00D859B7">
        <w:instrText xml:space="preserve"> STYLEREF 1 \s </w:instrText>
      </w:r>
      <w:r w:rsidR="00D859B7">
        <w:fldChar w:fldCharType="separate"/>
      </w:r>
      <w:r w:rsidR="00F0501B">
        <w:rPr>
          <w:noProof/>
          <w:cs/>
        </w:rPr>
        <w:t>‎</w:t>
      </w:r>
      <w:r w:rsidR="00F0501B">
        <w:rPr>
          <w:noProof/>
        </w:rPr>
        <w:t>5</w:t>
      </w:r>
      <w:r w:rsidR="00D859B7">
        <w:rPr>
          <w:noProof/>
        </w:rPr>
        <w:fldChar w:fldCharType="end"/>
      </w:r>
      <w:r w:rsidR="00F0501B">
        <w:t>.</w:t>
      </w:r>
      <w:r w:rsidR="00D859B7">
        <w:fldChar w:fldCharType="begin"/>
      </w:r>
      <w:r w:rsidR="00D859B7">
        <w:instrText xml:space="preserve"> SEQ Figure \* ARABIC \s 1 </w:instrText>
      </w:r>
      <w:r w:rsidR="00D859B7">
        <w:fldChar w:fldCharType="separate"/>
      </w:r>
      <w:r w:rsidR="00F0501B">
        <w:rPr>
          <w:noProof/>
        </w:rPr>
        <w:t>2</w:t>
      </w:r>
      <w:r w:rsidR="00D859B7">
        <w:rPr>
          <w:noProof/>
        </w:rPr>
        <w:fldChar w:fldCharType="end"/>
      </w:r>
      <w:r>
        <w:t xml:space="preserve">: </w:t>
      </w:r>
      <w:r w:rsidRPr="00CD1E2C">
        <w:t>Schematic diagram for reserved parking module</w:t>
      </w:r>
      <w:bookmarkEnd w:id="266"/>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w:t>
      </w:r>
      <w:proofErr w:type="gramStart"/>
      <w:r w:rsidRPr="000C7CDD">
        <w:rPr>
          <w:rFonts w:cstheme="minorHAnsi"/>
        </w:rPr>
        <w:t>high level</w:t>
      </w:r>
      <w:proofErr w:type="gramEnd"/>
      <w:r w:rsidRPr="000C7CDD">
        <w:rPr>
          <w:rFonts w:cstheme="minorHAnsi"/>
        </w:rPr>
        <w:t xml:space="preserve"> architecture in </w:t>
      </w:r>
      <w:r w:rsidR="007F3626">
        <w:rPr>
          <w:rFonts w:cstheme="minorHAnsi"/>
        </w:rPr>
        <w:t xml:space="preserve">page </w:t>
      </w:r>
      <w:commentRangeStart w:id="267"/>
      <w:r w:rsidR="007F3626">
        <w:rPr>
          <w:rFonts w:cstheme="minorHAnsi"/>
        </w:rPr>
        <w:t>30</w:t>
      </w:r>
      <w:r w:rsidRPr="000C7CDD">
        <w:rPr>
          <w:rFonts w:cstheme="minorHAnsi"/>
        </w:rPr>
        <w:t xml:space="preserve"> </w:t>
      </w:r>
      <w:commentRangeEnd w:id="267"/>
      <w:r w:rsidR="00780AAF">
        <w:rPr>
          <w:rStyle w:val="CommentReference"/>
          <w:rFonts w:eastAsiaTheme="minorEastAsia"/>
        </w:rPr>
        <w:commentReference w:id="267"/>
      </w:r>
      <w:r w:rsidRPr="000C7CDD">
        <w:rPr>
          <w:rFonts w:cstheme="minorHAnsi"/>
        </w:rPr>
        <w:t xml:space="preserve">shows that the logic flow of the module is a two-way flow starting from Arduino to </w:t>
      </w:r>
      <w:proofErr w:type="spellStart"/>
      <w:r w:rsidRPr="000C7CDD">
        <w:rPr>
          <w:rFonts w:cstheme="minorHAnsi"/>
        </w:rPr>
        <w:t>NodeMCU</w:t>
      </w:r>
      <w:proofErr w:type="spellEnd"/>
      <w:r w:rsidRPr="000C7CDD">
        <w:rPr>
          <w:rFonts w:cstheme="minorHAnsi"/>
        </w:rPr>
        <w:t xml:space="preserve">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w:t>
      </w:r>
      <w:commentRangeStart w:id="268"/>
      <w:r w:rsidRPr="000C7CDD">
        <w:rPr>
          <w:rFonts w:cstheme="minorHAnsi"/>
          <w:u w:val="single"/>
        </w:rPr>
        <w:t>First part)</w:t>
      </w:r>
      <w:commentRangeEnd w:id="268"/>
      <w:r w:rsidR="00A96FF2">
        <w:rPr>
          <w:rStyle w:val="CommentReference"/>
          <w:rFonts w:eastAsiaTheme="minorEastAsia"/>
        </w:rPr>
        <w:commentReference w:id="268"/>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proofErr w:type="spellStart"/>
      <w:r w:rsidRPr="000C7CDD">
        <w:rPr>
          <w:rFonts w:cstheme="minorHAnsi"/>
          <w:u w:val="single"/>
        </w:rPr>
        <w:t>NodeMCU</w:t>
      </w:r>
      <w:proofErr w:type="spellEnd"/>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61E40201"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w:t>
      </w:r>
      <w:proofErr w:type="gramStart"/>
      <w:r w:rsidRPr="000C7CDD">
        <w:rPr>
          <w:rFonts w:cstheme="minorHAnsi"/>
        </w:rPr>
        <w:t>UID</w:t>
      </w:r>
      <w:ins w:id="269" w:author="Abdulaziz Alali" w:date="2019-04-22T00:22:00Z">
        <w:r w:rsidR="00536A67">
          <w:rPr>
            <w:rFonts w:cstheme="minorHAnsi"/>
          </w:rPr>
          <w:t xml:space="preserve"> :</w:t>
        </w:r>
      </w:ins>
      <w:proofErr w:type="gramEnd"/>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0D61E80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00102DD1" w14:textId="0C43A6A4" w:rsidR="006E1210" w:rsidRDefault="006E1210" w:rsidP="006E1210">
      <w:pPr>
        <w:spacing w:line="240" w:lineRule="auto"/>
        <w:contextualSpacing/>
        <w:rPr>
          <w:rFonts w:cstheme="minorHAnsi"/>
        </w:rPr>
      </w:pPr>
    </w:p>
    <w:p w14:paraId="1A5CA371" w14:textId="6EF6F2ED" w:rsidR="002C59CB" w:rsidRDefault="002C59CB" w:rsidP="006E1210">
      <w:pPr>
        <w:spacing w:line="240" w:lineRule="auto"/>
        <w:contextualSpacing/>
        <w:rPr>
          <w:rFonts w:cstheme="minorHAnsi"/>
        </w:rPr>
      </w:pPr>
    </w:p>
    <w:p w14:paraId="12D255E0" w14:textId="2A353BE2" w:rsidR="002C59CB" w:rsidRDefault="002C59CB" w:rsidP="006E1210">
      <w:pPr>
        <w:spacing w:line="240" w:lineRule="auto"/>
        <w:contextualSpacing/>
        <w:rPr>
          <w:rFonts w:cstheme="minorHAnsi"/>
        </w:rPr>
      </w:pP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07092D1A" w:rsidR="00F60563" w:rsidRPr="00ED57A2" w:rsidRDefault="00562378" w:rsidP="008F4D9B">
      <w:pPr>
        <w:pStyle w:val="Heading3"/>
        <w:numPr>
          <w:ilvl w:val="2"/>
          <w:numId w:val="26"/>
        </w:numPr>
        <w:ind w:left="630" w:hanging="630"/>
        <w:rPr>
          <w:color w:val="2F5496" w:themeColor="accent1" w:themeShade="BF"/>
          <w:sz w:val="26"/>
          <w:szCs w:val="26"/>
        </w:rPr>
      </w:pPr>
      <w:bookmarkStart w:id="270" w:name="_Toc6700291"/>
      <w:r w:rsidRPr="00ED57A2">
        <w:rPr>
          <w:color w:val="2F5496" w:themeColor="accent1" w:themeShade="BF"/>
          <w:sz w:val="26"/>
          <w:szCs w:val="26"/>
        </w:rPr>
        <w:t>Software implementation</w:t>
      </w:r>
      <w:bookmarkEnd w:id="270"/>
    </w:p>
    <w:p w14:paraId="2CAA7CF6" w14:textId="77777777" w:rsidR="005E24BB" w:rsidRPr="006F1849" w:rsidRDefault="005E24BB" w:rsidP="005E24BB">
      <w:r>
        <w:t>The software implementation consists of many services and feature. In this section, we are going to discuss the algorithm and the design for each service.</w:t>
      </w:r>
    </w:p>
    <w:p w14:paraId="2388A53D" w14:textId="00EEC434" w:rsidR="005E24BB" w:rsidRDefault="00D32446" w:rsidP="005E24BB">
      <w:pPr>
        <w:rPr>
          <w:u w:val="single"/>
        </w:rPr>
      </w:pPr>
      <w:r>
        <w:rPr>
          <w:u w:val="single"/>
        </w:rPr>
        <w:t xml:space="preserve">1. </w:t>
      </w:r>
      <w:commentRangeStart w:id="271"/>
      <w:r w:rsidR="005E24BB" w:rsidRPr="00C43AF8">
        <w:rPr>
          <w:u w:val="single"/>
        </w:rPr>
        <w:t>Check Availability</w:t>
      </w:r>
      <w:commentRangeEnd w:id="271"/>
      <w:r w:rsidR="00A91830">
        <w:rPr>
          <w:rStyle w:val="CommentReference"/>
          <w:rFonts w:eastAsiaTheme="minorEastAsia"/>
        </w:rPr>
        <w:commentReference w:id="271"/>
      </w:r>
      <w:r w:rsidR="005E24BB" w:rsidRPr="00C43AF8">
        <w:rPr>
          <w:u w:val="single"/>
        </w:rPr>
        <w:t xml:space="preserve">: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18E5EAA4" w14:textId="77777777" w:rsidR="005E24BB" w:rsidRDefault="005E24BB" w:rsidP="005E24BB">
      <w:pPr>
        <w:pStyle w:val="ListParagraph"/>
      </w:pPr>
      <w:r w:rsidRPr="00E83B7D">
        <w:rPr>
          <w:b/>
          <w:bCs/>
        </w:rPr>
        <w:t>Step 5</w:t>
      </w:r>
      <w:r>
        <w:t xml:space="preserve">: Provide directions to the wanted parking spot from his/her current location (device location) by using google map </w:t>
      </w:r>
    </w:p>
    <w:p w14:paraId="47675A83" w14:textId="77777777" w:rsidR="005E24BB" w:rsidRPr="00134EAD" w:rsidRDefault="005E24BB" w:rsidP="005E24BB">
      <w:pPr>
        <w:pStyle w:val="ListParagraph"/>
      </w:pPr>
    </w:p>
    <w:p w14:paraId="4A51B595" w14:textId="6281B80F" w:rsidR="005E24BB" w:rsidRPr="001125F3" w:rsidRDefault="005E24BB" w:rsidP="001125F3">
      <w:pPr>
        <w:pStyle w:val="ListParagraph"/>
        <w:numPr>
          <w:ilvl w:val="0"/>
          <w:numId w:val="29"/>
        </w:numPr>
        <w:spacing w:after="160" w:line="259" w:lineRule="auto"/>
        <w:rPr>
          <w:highlight w:val="yellow"/>
        </w:rPr>
      </w:pPr>
      <w:r w:rsidRPr="001125F3">
        <w:rPr>
          <w:highlight w:val="yellow"/>
        </w:rPr>
        <w:t xml:space="preserve">Design: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78516AC6" w14:textId="77777777" w:rsidR="001125F3" w:rsidRDefault="001125F3" w:rsidP="005E24BB">
      <w:pPr>
        <w:pStyle w:val="ListParagraph"/>
      </w:pPr>
    </w:p>
    <w:p w14:paraId="43C9CEA0" w14:textId="531A208F"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t xml:space="preserve">If reservation date == current date </w:t>
      </w:r>
      <w:proofErr w:type="gramStart"/>
      <w:r>
        <w:t>( time</w:t>
      </w:r>
      <w:proofErr w:type="gramEnd"/>
      <w:r>
        <w:t xml:space="preserve"> need to be checked)</w:t>
      </w:r>
    </w:p>
    <w:p w14:paraId="42A9BDF9" w14:textId="358EF8AF"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48E734EE" w14:textId="3CC1AD8D"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xml:space="preserve">: Wait </w:t>
      </w:r>
      <w:commentRangeStart w:id="272"/>
      <w:r>
        <w:t xml:space="preserve">till </w:t>
      </w:r>
      <w:commentRangeEnd w:id="272"/>
      <w:r w:rsidR="0085657E">
        <w:rPr>
          <w:rStyle w:val="CommentReference"/>
        </w:rPr>
        <w:commentReference w:id="272"/>
      </w:r>
      <w:r>
        <w:t>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1AA1907" w14:textId="4D314690" w:rsidR="001125F3" w:rsidRDefault="005E24BB" w:rsidP="000E597D">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766CDAF3" w14:textId="77777777" w:rsidR="000E597D" w:rsidRPr="000E597D" w:rsidRDefault="000E597D" w:rsidP="000E597D">
      <w:pPr>
        <w:pStyle w:val="ListParagraph"/>
      </w:pPr>
    </w:p>
    <w:p w14:paraId="4856A3AC" w14:textId="385FF465"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33A2A374" w14:textId="77777777" w:rsidR="005B6F5E" w:rsidRDefault="005B6F5E" w:rsidP="005E24BB">
      <w:pPr>
        <w:rPr>
          <w:u w:val="single"/>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3433A3C" w14:textId="77777777" w:rsidR="001125F3" w:rsidRPr="009C3459" w:rsidRDefault="001125F3" w:rsidP="001125F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0A498D3D" w14:textId="77777777" w:rsidR="001125F3" w:rsidRDefault="001125F3" w:rsidP="001125F3">
      <w:pPr>
        <w:pStyle w:val="ListParagraph"/>
        <w:spacing w:after="160" w:line="259" w:lineRule="auto"/>
      </w:pPr>
    </w:p>
    <w:p w14:paraId="4A77F124" w14:textId="17DD06ED" w:rsidR="007451F1"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2C9B25C4" w14:textId="77777777" w:rsidR="005E24BB" w:rsidRPr="009C3459" w:rsidRDefault="005E24BB" w:rsidP="005E24BB">
      <w:pPr>
        <w:pStyle w:val="ListParagraph"/>
        <w:ind w:left="1440"/>
        <w:rPr>
          <w:u w:val="single"/>
        </w:rPr>
      </w:pP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66F05E76" w14:textId="77777777" w:rsidR="007451F1" w:rsidRDefault="007451F1" w:rsidP="007451F1">
      <w:pPr>
        <w:pStyle w:val="ListParagraph"/>
        <w:spacing w:after="160" w:line="259" w:lineRule="auto"/>
      </w:pPr>
    </w:p>
    <w:p w14:paraId="07435283" w14:textId="53C9C9C8" w:rsidR="007451F1" w:rsidRPr="007451F1" w:rsidRDefault="007451F1" w:rsidP="001125F3">
      <w:pPr>
        <w:pStyle w:val="ListParagraph"/>
        <w:numPr>
          <w:ilvl w:val="0"/>
          <w:numId w:val="31"/>
        </w:numPr>
        <w:spacing w:after="160" w:line="259" w:lineRule="auto"/>
        <w:rPr>
          <w:highlight w:val="yellow"/>
        </w:rPr>
      </w:pPr>
      <w:r w:rsidRPr="00E75CFC">
        <w:rPr>
          <w:highlight w:val="yellow"/>
        </w:rPr>
        <w:t xml:space="preserve">Design: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330F44B" w14:textId="6082E2D9" w:rsidR="005E24BB" w:rsidRDefault="005E24BB" w:rsidP="005E24BB">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84576F3" w14:textId="77777777" w:rsidR="00E927EB" w:rsidRDefault="00E927EB" w:rsidP="005E24BB">
      <w:pPr>
        <w:pStyle w:val="ListParagraph"/>
        <w:rPr>
          <w:rFonts w:cstheme="minorHAnsi"/>
        </w:rPr>
      </w:pPr>
    </w:p>
    <w:p w14:paraId="40964932" w14:textId="77777777" w:rsidR="00E927EB" w:rsidRPr="00E75CFC" w:rsidRDefault="00E927EB" w:rsidP="001125F3">
      <w:pPr>
        <w:pStyle w:val="ListParagraph"/>
        <w:numPr>
          <w:ilvl w:val="0"/>
          <w:numId w:val="29"/>
        </w:numPr>
        <w:spacing w:after="160" w:line="259" w:lineRule="auto"/>
        <w:rPr>
          <w:highlight w:val="yellow"/>
        </w:rPr>
      </w:pPr>
      <w:r w:rsidRPr="00E75CFC">
        <w:rPr>
          <w:highlight w:val="yellow"/>
        </w:rPr>
        <w:t xml:space="preserve">Design: </w:t>
      </w:r>
    </w:p>
    <w:p w14:paraId="21471FA9" w14:textId="77777777" w:rsidR="00E927EB" w:rsidRPr="001F1DC5" w:rsidRDefault="00E927EB" w:rsidP="005E24BB">
      <w:pPr>
        <w:pStyle w:val="ListParagraph"/>
      </w:pP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3AA661ED" w14:textId="77777777" w:rsidR="005E24BB" w:rsidRPr="00F31C70" w:rsidRDefault="005E24BB" w:rsidP="005E24BB">
      <w:pPr>
        <w:pStyle w:val="ListParagraph"/>
      </w:pPr>
    </w:p>
    <w:p w14:paraId="6B14B7C1" w14:textId="29DA60DC"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C291FE" w14:textId="77777777" w:rsidR="007D4F2D" w:rsidRPr="007D4F2D" w:rsidRDefault="007D4F2D" w:rsidP="007E29AE"/>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8"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7"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9"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type w14:anchorId="234DB52F" id="_x0000_t32" coordsize="21600,21600" o:spt="32" o:oned="t" path="m,l21600,21600e" filled="f">
                <v:path arrowok="t" fillok="f" o:connecttype="none"/>
                <o:lock v:ext="edit" shapetype="t"/>
              </v:shapetype>
              <v:shape id="Straight Arrow Connector 70" o:spid="_x0000_s1026" type="#_x0000_t32" style="position:absolute;margin-left:159.2pt;margin-top:4.8pt;width:88.9pt;height:.55pt;z-index:251673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78E59E52" id="Straight Arrow Connector 71" o:spid="_x0000_s1026" type="#_x0000_t32" style="position:absolute;margin-left:157.55pt;margin-top:4.75pt;width:88.9pt;height:.55pt;z-index:2516747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2"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F0D5F17" id="Straight Arrow Connector 20" o:spid="_x0000_s1026" type="#_x0000_t32" style="position:absolute;margin-left:158.75pt;margin-top:22.35pt;width:88.9pt;height:.55pt;z-index:2516767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1"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0E03528E" id="Straight Arrow Connector 75" o:spid="_x0000_s1026" type="#_x0000_t32" style="position:absolute;margin-left:157.15pt;margin-top:4.55pt;width:88.9pt;height:.55pt;z-index:2516757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62454"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75E70149" w:rsidR="003657A5" w:rsidRPr="00BF16AA" w:rsidRDefault="003657A5" w:rsidP="00F0501B">
                            <w:pPr>
                              <w:pStyle w:val="Caption"/>
                              <w:jc w:val="center"/>
                              <w:rPr>
                                <w:rFonts w:eastAsiaTheme="minorHAnsi"/>
                                <w:noProof/>
                              </w:rPr>
                            </w:pPr>
                            <w:bookmarkStart w:id="273" w:name="_Toc6700368"/>
                            <w:r>
                              <w:t xml:space="preserve">Figure </w:t>
                            </w:r>
                            <w:r w:rsidR="00D859B7">
                              <w:fldChar w:fldCharType="begin"/>
                            </w:r>
                            <w:r w:rsidR="00D859B7">
                              <w:instrText xml:space="preserve"> STYLEREF 1 \s </w:instrText>
                            </w:r>
                            <w:r w:rsidR="00D859B7">
                              <w:fldChar w:fldCharType="separate"/>
                            </w:r>
                            <w:r>
                              <w:rPr>
                                <w:noProof/>
                                <w:cs/>
                              </w:rPr>
                              <w:t>‎</w:t>
                            </w:r>
                            <w:r>
                              <w:rPr>
                                <w:noProof/>
                              </w:rPr>
                              <w:t>5</w:t>
                            </w:r>
                            <w:r w:rsidR="00D859B7">
                              <w:rPr>
                                <w:noProof/>
                              </w:rPr>
                              <w:fldChar w:fldCharType="end"/>
                            </w:r>
                            <w:r>
                              <w:t>.</w:t>
                            </w:r>
                            <w:r w:rsidR="00D859B7">
                              <w:fldChar w:fldCharType="begin"/>
                            </w:r>
                            <w:r w:rsidR="00D859B7">
                              <w:instrText xml:space="preserve"> SEQ Figure \* ARABIC \s 1 </w:instrText>
                            </w:r>
                            <w:r w:rsidR="00D859B7">
                              <w:fldChar w:fldCharType="separate"/>
                            </w:r>
                            <w:r>
                              <w:rPr>
                                <w:noProof/>
                              </w:rPr>
                              <w:t>3</w:t>
                            </w:r>
                            <w:r w:rsidR="00D859B7">
                              <w:rPr>
                                <w:noProof/>
                              </w:rPr>
                              <w:fldChar w:fldCharType="end"/>
                            </w:r>
                            <w:r>
                              <w:t>: Hour object attributes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4" type="#_x0000_t202" style="position:absolute;left:0;text-align:left;margin-left:141.45pt;margin-top:39.85pt;width:152.7pt;height:.05pt;z-index:2516624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qLMAIAAGkEAAAOAAAAZHJzL2Uyb0RvYy54bWysVMFu2zAMvQ/YPwi6L07SrW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Jpi+oswAgAAaQQAAA4AAAAAAAAAAAAAAAAA&#10;LgIAAGRycy9lMm9Eb2MueG1sUEsBAi0AFAAGAAgAAAAhAMSL6TvhAAAACQEAAA8AAAAAAAAAAAAA&#10;AAAAigQAAGRycy9kb3ducmV2LnhtbFBLBQYAAAAABAAEAPMAAACYBQAAAAA=&#10;" stroked="f">
                <v:textbox style="mso-fit-shape-to-text:t" inset="0,0,0,0">
                  <w:txbxContent>
                    <w:p w14:paraId="151AC192" w14:textId="75E70149" w:rsidR="003657A5" w:rsidRPr="00BF16AA" w:rsidRDefault="003657A5" w:rsidP="00F0501B">
                      <w:pPr>
                        <w:pStyle w:val="Caption"/>
                        <w:jc w:val="center"/>
                        <w:rPr>
                          <w:rFonts w:eastAsiaTheme="minorHAnsi"/>
                          <w:noProof/>
                        </w:rPr>
                      </w:pPr>
                      <w:bookmarkStart w:id="341" w:name="_Toc670036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41"/>
                    </w:p>
                  </w:txbxContent>
                </v:textbox>
                <w10:wrap type="through"/>
              </v:shape>
            </w:pict>
          </mc:Fallback>
        </mc:AlternateContent>
      </w:r>
      <w:r w:rsidR="00847378">
        <w:rPr>
          <w:noProof/>
        </w:rPr>
        <w:drawing>
          <wp:anchor distT="0" distB="0" distL="114300" distR="114300" simplePos="0" relativeHeight="251658353"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3657A5" w:rsidRPr="004B4CEC" w:rsidRDefault="003657A5"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5"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Ant3y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3657A5" w:rsidRPr="004B4CEC" w:rsidRDefault="003657A5"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1"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4"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3657A5" w:rsidRDefault="003657A5"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6" type="#_x0000_t13" style="position:absolute;left:0;text-align:left;margin-left:76.35pt;margin-top:1.15pt;width:104.2pt;height:71.6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ni/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4Sl+PR2tZ7vFOwA9m947cKp3rHfHhggOzGPcCNDd/wI7XtKmpHiZLGwq/3zqM/kg6tlHS4LRX1&#10;P7cMBCX6q0E6Lor5PK5XUuZnFzNU4LVl/dpitu21xaso8G1wPInRP+iDKMG2L7jYq5gVTcxwzF1R&#10;HuCgXIdhi/Fp4GK1Sm64Uo6FO/PkeAweBx358ty/MHAjtQKS8t4eNouVb7g1+EaksattsFIl4h3n&#10;Ol4BrmMi8Ph0xH1/rSev4wO3/A0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BH1ni/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3657A5" w:rsidRDefault="003657A5" w:rsidP="005E24BB">
                      <w:pPr>
                        <w:jc w:val="center"/>
                      </w:pPr>
                      <w:r>
                        <w:t xml:space="preserve">Zooming in first day object </w:t>
                      </w:r>
                    </w:p>
                  </w:txbxContent>
                </v:textbox>
              </v:shape>
            </w:pict>
          </mc:Fallback>
        </mc:AlternateContent>
      </w:r>
    </w:p>
    <w:p w14:paraId="639E1B92" w14:textId="3B8C5D32" w:rsidR="005E24BB" w:rsidRDefault="002F2E39" w:rsidP="005E24BB">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4B644893">
                <wp:simplePos x="0" y="0"/>
                <wp:positionH relativeFrom="column">
                  <wp:posOffset>2201545</wp:posOffset>
                </wp:positionH>
                <wp:positionV relativeFrom="paragraph">
                  <wp:posOffset>4474210</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3657A5" w:rsidRPr="002F2E39" w:rsidRDefault="003657A5"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77" type="#_x0000_t202" style="position:absolute;left:0;text-align:left;margin-left:173.35pt;margin-top:352.3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dzLgIAAGkEAAAOAAAAZHJzL2Uyb0RvYy54bWysVMGO2yAQvVfqPyDujZ1USSs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" stroked="f">
                <v:textbox style="mso-fit-shape-to-text:t" inset="0,0,0,0">
                  <w:txbxContent>
                    <w:p w14:paraId="00965F88" w14:textId="003BC04C" w:rsidR="003657A5" w:rsidRPr="002F2E39" w:rsidRDefault="003657A5"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r w:rsidR="005E24BB">
        <w:rPr>
          <w:noProof/>
        </w:rPr>
        <w:drawing>
          <wp:anchor distT="0" distB="0" distL="114300" distR="114300" simplePos="0" relativeHeight="251658343" behindDoc="0" locked="0" layoutInCell="1" allowOverlap="1" wp14:anchorId="3C36BFF1" wp14:editId="1B6E6016">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b/>
          <w:bCs/>
          <w:noProof/>
        </w:rPr>
        <mc:AlternateContent>
          <mc:Choice Requires="wps">
            <w:drawing>
              <wp:anchor distT="0" distB="0" distL="114300" distR="114300" simplePos="0" relativeHeight="251658345"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A171CA4" id="Oval 88" o:spid="_x0000_s1026" style="position:absolute;margin-left:0;margin-top:3.95pt;width:68.4pt;height:23.4pt;z-index:25166960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6"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3657A5" w:rsidRDefault="003657A5"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3657A5" w:rsidRDefault="003657A5"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4"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19E23E53" id="Oval 107" o:spid="_x0000_s1026" style="position:absolute;margin-left:186pt;margin-top:7.4pt;width:68.4pt;height:23.4pt;z-index:2516788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3657A5" w:rsidRPr="002F2E39" w:rsidRDefault="003657A5"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3657A5" w:rsidRPr="002F2E39" w:rsidRDefault="003657A5"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2"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8088E27" w14:textId="2B424FF3" w:rsidR="0027047C" w:rsidRDefault="0027047C" w:rsidP="005E24BB">
      <w:pPr>
        <w:jc w:val="right"/>
        <w:rPr>
          <w:u w:val="single"/>
          <w:rtl/>
        </w:rPr>
      </w:pPr>
    </w:p>
    <w:p w14:paraId="2A01F8B1" w14:textId="28AE68DB" w:rsidR="0027047C" w:rsidRDefault="0027047C" w:rsidP="005E24BB">
      <w:pPr>
        <w:jc w:val="right"/>
        <w:rPr>
          <w:u w:val="single"/>
          <w:rtl/>
        </w:rPr>
      </w:pPr>
    </w:p>
    <w:p w14:paraId="45F96922" w14:textId="0C431373" w:rsidR="0027047C" w:rsidRDefault="0027047C" w:rsidP="005E24BB">
      <w:pPr>
        <w:jc w:val="right"/>
        <w:rPr>
          <w:u w:val="single"/>
          <w:rtl/>
        </w:rPr>
      </w:pPr>
    </w:p>
    <w:p w14:paraId="044DCAF1" w14:textId="376F40D0" w:rsidR="0027047C" w:rsidRDefault="0027047C" w:rsidP="005E24BB">
      <w:pPr>
        <w:jc w:val="right"/>
        <w:rPr>
          <w:u w:val="single"/>
          <w:rtl/>
        </w:rPr>
      </w:pPr>
    </w:p>
    <w:p w14:paraId="42164D6B" w14:textId="6CA4E440" w:rsidR="0027047C" w:rsidRDefault="0027047C" w:rsidP="005E24BB">
      <w:pPr>
        <w:jc w:val="right"/>
        <w:rPr>
          <w:u w:val="single"/>
          <w:rtl/>
        </w:rPr>
      </w:pPr>
    </w:p>
    <w:p w14:paraId="0CD5580D" w14:textId="6F9F944E" w:rsidR="0027047C" w:rsidRDefault="0027047C" w:rsidP="005E24BB">
      <w:pPr>
        <w:jc w:val="right"/>
        <w:rPr>
          <w:u w:val="single"/>
          <w:rtl/>
        </w:rPr>
      </w:pPr>
    </w:p>
    <w:p w14:paraId="58096D45" w14:textId="7CB1D07F" w:rsidR="0027047C" w:rsidRDefault="0027047C" w:rsidP="005E24BB">
      <w:pPr>
        <w:jc w:val="right"/>
        <w:rPr>
          <w:u w:val="single"/>
          <w:rtl/>
        </w:rPr>
      </w:pPr>
    </w:p>
    <w:p w14:paraId="4C988F92" w14:textId="13C8C290" w:rsidR="0027047C" w:rsidRDefault="0027047C" w:rsidP="005E24BB">
      <w:pPr>
        <w:jc w:val="right"/>
        <w:rPr>
          <w:u w:val="single"/>
          <w:rtl/>
        </w:rPr>
      </w:pPr>
    </w:p>
    <w:p w14:paraId="17DCBEB8" w14:textId="0A8D595C" w:rsidR="0027047C" w:rsidRDefault="0027047C" w:rsidP="005E24BB">
      <w:pPr>
        <w:jc w:val="right"/>
        <w:rPr>
          <w:u w:val="single"/>
          <w:rtl/>
        </w:rPr>
      </w:pPr>
    </w:p>
    <w:p w14:paraId="6BA9E0F5" w14:textId="6F27FC3B" w:rsidR="0027047C" w:rsidRDefault="0027047C" w:rsidP="005E24BB">
      <w:pPr>
        <w:jc w:val="right"/>
        <w:rPr>
          <w:u w:val="single"/>
          <w:rtl/>
        </w:rPr>
      </w:pPr>
    </w:p>
    <w:p w14:paraId="6C044C8E" w14:textId="77777777" w:rsidR="0027047C" w:rsidRDefault="0027047C" w:rsidP="005E24BB">
      <w:pPr>
        <w:jc w:val="right"/>
        <w:rPr>
          <w:u w:val="single"/>
        </w:rPr>
      </w:pPr>
    </w:p>
    <w:p w14:paraId="62764C50" w14:textId="77777777" w:rsidR="005E24BB" w:rsidRDefault="005E24BB" w:rsidP="005E24BB">
      <w:pPr>
        <w:jc w:val="right"/>
        <w:rPr>
          <w:u w:val="single"/>
        </w:rPr>
      </w:pP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Refer to section</w:t>
      </w:r>
      <w:r w:rsidR="0082434D">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77777777" w:rsidR="005E24BB" w:rsidRPr="005E24BB" w:rsidRDefault="005E24BB" w:rsidP="005E24BB">
      <w:r w:rsidRPr="005E24BB">
        <w:t xml:space="preserve">To display data as a bar chart we used an Android chart view library called </w:t>
      </w:r>
      <w:commentRangeStart w:id="274"/>
      <w:proofErr w:type="spellStart"/>
      <w:r w:rsidRPr="005E24BB">
        <w:t>MPAndroidChart</w:t>
      </w:r>
      <w:commentRangeEnd w:id="274"/>
      <w:proofErr w:type="spellEnd"/>
      <w:r w:rsidR="00D74D72">
        <w:rPr>
          <w:rStyle w:val="CommentReference"/>
          <w:rFonts w:eastAsiaTheme="minorEastAsia"/>
        </w:rPr>
        <w:commentReference w:id="274"/>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12044B93" w14:textId="77777777" w:rsidR="005E24BB" w:rsidRPr="005E24BB" w:rsidRDefault="005E24BB" w:rsidP="005E24BB">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49D3FE4C" w14:textId="77777777" w:rsidR="005E24BB" w:rsidRPr="005E24BB" w:rsidRDefault="005E24BB" w:rsidP="005E24BB">
      <w:pPr>
        <w:pStyle w:val="ListParagraph"/>
      </w:pPr>
    </w:p>
    <w:p w14:paraId="7129C05D" w14:textId="2323AC21"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6841FF" w14:textId="27CD5C0E" w:rsidR="00562378" w:rsidRPr="00ED57A2" w:rsidRDefault="00585FA1" w:rsidP="002351CA">
      <w:pPr>
        <w:pStyle w:val="Heading3"/>
        <w:numPr>
          <w:ilvl w:val="1"/>
          <w:numId w:val="26"/>
        </w:numPr>
        <w:ind w:left="540" w:hanging="540"/>
        <w:rPr>
          <w:color w:val="2F5496" w:themeColor="accent1" w:themeShade="BF"/>
          <w:sz w:val="26"/>
          <w:szCs w:val="26"/>
        </w:rPr>
      </w:pPr>
      <w:bookmarkStart w:id="275" w:name="_Toc6700292"/>
      <w:r w:rsidRPr="00ED57A2">
        <w:rPr>
          <w:color w:val="2F5496" w:themeColor="accent1" w:themeShade="BF"/>
          <w:sz w:val="26"/>
          <w:szCs w:val="26"/>
        </w:rPr>
        <w:t>Challenges</w:t>
      </w:r>
      <w:bookmarkEnd w:id="275"/>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commentRangeStart w:id="276"/>
      <w:r>
        <w:rPr>
          <w:rFonts w:cstheme="minorHAnsi"/>
          <w:u w:val="single"/>
        </w:rPr>
        <w:t xml:space="preserve">1. </w:t>
      </w:r>
      <w:r w:rsidR="00D4332A" w:rsidRPr="00DF29BD">
        <w:rPr>
          <w:rFonts w:cstheme="minorHAnsi"/>
          <w:u w:val="single"/>
        </w:rPr>
        <w:t>Currently looking implementation</w:t>
      </w:r>
      <w:commentRangeEnd w:id="276"/>
      <w:r w:rsidR="006C2E40">
        <w:rPr>
          <w:rStyle w:val="CommentReference"/>
          <w:rFonts w:eastAsiaTheme="minorEastAsia"/>
        </w:rPr>
        <w:commentReference w:id="276"/>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The logic used to solve this issue discussed above, 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200F809E" w14:textId="5F6F21D7" w:rsidR="00D4332A" w:rsidRPr="00DF29BD" w:rsidRDefault="00DF29BD" w:rsidP="00DF29BD">
      <w:pPr>
        <w:rPr>
          <w:u w:val="single"/>
        </w:rPr>
      </w:pPr>
      <w:r>
        <w:rPr>
          <w:u w:val="single"/>
        </w:rPr>
        <w:t xml:space="preserve">2. </w:t>
      </w:r>
      <w:r w:rsidR="00D4332A" w:rsidRPr="00DF29BD">
        <w:rPr>
          <w:u w:val="single"/>
        </w:rPr>
        <w:t>Current Occupancy Trend implementation</w:t>
      </w:r>
    </w:p>
    <w:p w14:paraId="6F15175C" w14:textId="77777777" w:rsidR="00DF29BD" w:rsidRPr="00D4332A" w:rsidRDefault="00DF29BD" w:rsidP="00DF29BD">
      <w:pPr>
        <w:pStyle w:val="ListParagraph"/>
        <w:spacing w:after="160" w:line="259" w:lineRule="auto"/>
        <w:rPr>
          <w:u w:val="single"/>
        </w:rPr>
      </w:pPr>
    </w:p>
    <w:p w14:paraId="5E2DC82B"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Challenge: </w:t>
      </w:r>
    </w:p>
    <w:p w14:paraId="0DC5FDF3" w14:textId="3DEA3CDD" w:rsidR="00D4332A" w:rsidRPr="00D4332A" w:rsidRDefault="00D4332A" w:rsidP="00D4332A">
      <w:pPr>
        <w:ind w:left="720"/>
        <w:rPr>
          <w:rFonts w:cstheme="minorHAnsi"/>
        </w:rPr>
      </w:pPr>
      <w:commentRangeStart w:id="277"/>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commentRangeEnd w:id="277"/>
      <w:r w:rsidR="009E1DD9">
        <w:rPr>
          <w:rStyle w:val="CommentReference"/>
          <w:rFonts w:eastAsiaTheme="minorEastAsia"/>
        </w:rPr>
        <w:commentReference w:id="277"/>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commentRangeStart w:id="278"/>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05EFC6FA" w14:textId="7EB7E760" w:rsidR="005E29A8" w:rsidRPr="009046EF" w:rsidRDefault="00D4332A" w:rsidP="009046EF">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commentRangeEnd w:id="278"/>
      <w:r w:rsidR="00554A82">
        <w:rPr>
          <w:rStyle w:val="CommentReference"/>
          <w:rFonts w:eastAsiaTheme="minorEastAsia"/>
        </w:rPr>
        <w:commentReference w:id="278"/>
      </w:r>
    </w:p>
    <w:p w14:paraId="55D319FE" w14:textId="75699DA1" w:rsidR="009046EF" w:rsidRDefault="009046EF" w:rsidP="009046EF">
      <w:pPr>
        <w:pStyle w:val="Heading1"/>
        <w:numPr>
          <w:ilvl w:val="0"/>
          <w:numId w:val="26"/>
        </w:numPr>
        <w:spacing w:before="360" w:after="240"/>
        <w:rPr>
          <w:highlight w:val="yellow"/>
        </w:rPr>
      </w:pPr>
      <w:bookmarkStart w:id="279" w:name="_Toc1152109"/>
      <w:r>
        <w:rPr>
          <w:highlight w:val="yellow"/>
        </w:rPr>
        <w:t>Testing</w:t>
      </w:r>
      <w:bookmarkEnd w:id="279"/>
    </w:p>
    <w:p w14:paraId="72E6F64C" w14:textId="77777777" w:rsidR="00FE40CB" w:rsidRDefault="00FE40CB" w:rsidP="00FE40CB">
      <w:pPr>
        <w:rPr>
          <w:rFonts w:cstheme="minorHAnsi"/>
        </w:rPr>
      </w:pPr>
      <w:r>
        <w:rPr>
          <w:rFonts w:cstheme="minorHAnsi"/>
        </w:rPr>
        <w:t>Several test mechanisms were applied to the prototype to verify that it has met the functional requirements and the design constraints mentioned in section 3. This section also proves how our prototype provides the solution to the problem stated in section 1.</w:t>
      </w:r>
    </w:p>
    <w:p w14:paraId="2183C855" w14:textId="77777777" w:rsidR="00FE40CB" w:rsidRDefault="00FE40CB" w:rsidP="00FE40CB">
      <w:pPr>
        <w:rPr>
          <w:rFonts w:cstheme="minorHAnsi"/>
          <w:b/>
          <w:bCs/>
        </w:rPr>
      </w:pPr>
    </w:p>
    <w:p w14:paraId="57A92F22" w14:textId="77777777" w:rsidR="00FE40CB" w:rsidRDefault="00FE40CB" w:rsidP="00FE40CB">
      <w:pPr>
        <w:rPr>
          <w:rFonts w:cstheme="minorHAnsi"/>
        </w:rPr>
      </w:pPr>
      <w:r>
        <w:rPr>
          <w:rFonts w:cstheme="minorHAnsi"/>
        </w:rPr>
        <w:t>The testing follows two main parts: First part is the black box testing which tests the system functionalities without inspecting the detailed internal processes and is applied through several stages. Second part is the outdoor testing where ultrasonic sensor was tested outdoor.</w:t>
      </w:r>
    </w:p>
    <w:p w14:paraId="1082056B" w14:textId="77777777" w:rsidR="00FE40CB" w:rsidRDefault="00FE40CB" w:rsidP="00FE40CB">
      <w:pPr>
        <w:rPr>
          <w:rFonts w:cstheme="minorHAnsi"/>
        </w:rPr>
      </w:pPr>
    </w:p>
    <w:p w14:paraId="67169A15" w14:textId="77777777" w:rsidR="00FE40CB" w:rsidRDefault="00FE40CB" w:rsidP="00FE40CB">
      <w:pPr>
        <w:rPr>
          <w:rFonts w:cstheme="minorHAnsi"/>
        </w:rPr>
      </w:pPr>
      <w:r>
        <w:rPr>
          <w:rFonts w:cstheme="minorHAnsi"/>
        </w:rPr>
        <w:t>Part A: Black box Testing</w:t>
      </w:r>
    </w:p>
    <w:p w14:paraId="69220B04" w14:textId="77777777" w:rsidR="00FE40CB" w:rsidRDefault="00FE40CB" w:rsidP="00FE40CB">
      <w:pPr>
        <w:pStyle w:val="ListParagraph"/>
        <w:numPr>
          <w:ilvl w:val="0"/>
          <w:numId w:val="41"/>
        </w:numPr>
        <w:spacing w:after="0" w:line="240" w:lineRule="auto"/>
        <w:rPr>
          <w:rFonts w:cstheme="minorHAnsi"/>
        </w:rPr>
      </w:pPr>
      <w:r>
        <w:rPr>
          <w:rFonts w:cstheme="minorHAnsi"/>
        </w:rPr>
        <w:t>Unit Testing</w:t>
      </w:r>
    </w:p>
    <w:p w14:paraId="5A0D8E2A" w14:textId="77777777" w:rsidR="00FE40CB" w:rsidRDefault="00FE40CB" w:rsidP="00FE40CB">
      <w:pPr>
        <w:ind w:left="720"/>
        <w:rPr>
          <w:rFonts w:cstheme="minorHAnsi"/>
        </w:rPr>
      </w:pPr>
      <w:r>
        <w:rPr>
          <w:rFonts w:cstheme="minorHAnsi"/>
          <w:i/>
          <w:iCs/>
        </w:rPr>
        <w:t>Tests:</w:t>
      </w:r>
      <w:r>
        <w:rPr>
          <w:rFonts w:cstheme="minorHAnsi"/>
        </w:rPr>
        <w:t xml:space="preserve"> Individual subsystems</w:t>
      </w:r>
    </w:p>
    <w:p w14:paraId="5513C8CF" w14:textId="77777777" w:rsidR="00FE40CB" w:rsidRDefault="00FE40CB" w:rsidP="00FE40CB">
      <w:pPr>
        <w:pStyle w:val="ListParagraph"/>
        <w:numPr>
          <w:ilvl w:val="0"/>
          <w:numId w:val="41"/>
        </w:numPr>
        <w:spacing w:after="0" w:line="240" w:lineRule="auto"/>
        <w:rPr>
          <w:rFonts w:cstheme="minorHAnsi"/>
        </w:rPr>
      </w:pPr>
      <w:r>
        <w:rPr>
          <w:rFonts w:cstheme="minorHAnsi"/>
        </w:rPr>
        <w:t>Integration Testing</w:t>
      </w:r>
    </w:p>
    <w:p w14:paraId="730B8816" w14:textId="77777777" w:rsidR="00FE40CB" w:rsidRDefault="00FE40CB" w:rsidP="00FE40CB">
      <w:pPr>
        <w:ind w:left="720"/>
        <w:rPr>
          <w:rFonts w:cstheme="minorHAnsi"/>
        </w:rPr>
      </w:pPr>
      <w:r>
        <w:rPr>
          <w:rFonts w:cstheme="minorHAnsi"/>
          <w:i/>
          <w:iCs/>
        </w:rPr>
        <w:t>Tests:</w:t>
      </w:r>
      <w:r>
        <w:rPr>
          <w:rFonts w:cstheme="minorHAnsi"/>
        </w:rPr>
        <w:t xml:space="preserve"> Interface between groups of </w:t>
      </w:r>
      <w:proofErr w:type="gramStart"/>
      <w:r>
        <w:rPr>
          <w:rFonts w:cstheme="minorHAnsi"/>
        </w:rPr>
        <w:t>subsystem</w:t>
      </w:r>
      <w:proofErr w:type="gramEnd"/>
    </w:p>
    <w:p w14:paraId="1C709A7F" w14:textId="77777777" w:rsidR="00FE40CB" w:rsidRDefault="00FE40CB" w:rsidP="00FE40CB">
      <w:pPr>
        <w:pStyle w:val="ListParagraph"/>
        <w:numPr>
          <w:ilvl w:val="0"/>
          <w:numId w:val="41"/>
        </w:numPr>
        <w:spacing w:after="0" w:line="240" w:lineRule="auto"/>
        <w:rPr>
          <w:rFonts w:cstheme="minorHAnsi"/>
        </w:rPr>
      </w:pPr>
      <w:r>
        <w:rPr>
          <w:rFonts w:cstheme="minorHAnsi"/>
        </w:rPr>
        <w:t>System Testing</w:t>
      </w:r>
    </w:p>
    <w:p w14:paraId="26E3C032" w14:textId="77777777" w:rsidR="00FE40CB" w:rsidRDefault="00FE40CB" w:rsidP="00FE40CB">
      <w:pPr>
        <w:ind w:left="720"/>
        <w:rPr>
          <w:rFonts w:cstheme="minorHAnsi"/>
        </w:rPr>
      </w:pPr>
      <w:r>
        <w:rPr>
          <w:rFonts w:cstheme="minorHAnsi"/>
          <w:i/>
          <w:iCs/>
        </w:rPr>
        <w:t>Tests:</w:t>
      </w:r>
      <w:r>
        <w:rPr>
          <w:rFonts w:cstheme="minorHAnsi"/>
        </w:rPr>
        <w:t xml:space="preserve"> Entire system</w:t>
      </w:r>
    </w:p>
    <w:p w14:paraId="0A5111A3" w14:textId="77777777" w:rsidR="00FE40CB" w:rsidRDefault="00FE40CB" w:rsidP="00FE40CB">
      <w:pPr>
        <w:pStyle w:val="ListParagraph"/>
        <w:numPr>
          <w:ilvl w:val="1"/>
          <w:numId w:val="41"/>
        </w:numPr>
        <w:spacing w:after="0" w:line="240" w:lineRule="auto"/>
        <w:rPr>
          <w:rFonts w:cstheme="minorHAnsi"/>
        </w:rPr>
      </w:pPr>
      <w:r>
        <w:rPr>
          <w:rFonts w:cstheme="minorHAnsi"/>
        </w:rPr>
        <w:t>Functional Testing</w:t>
      </w:r>
    </w:p>
    <w:p w14:paraId="631E5B07" w14:textId="77777777" w:rsidR="00FE40CB" w:rsidRDefault="00FE40CB" w:rsidP="00FE40CB">
      <w:pPr>
        <w:ind w:left="1440"/>
        <w:rPr>
          <w:rFonts w:cstheme="minorHAnsi"/>
        </w:rPr>
      </w:pPr>
      <w:r>
        <w:rPr>
          <w:rFonts w:cstheme="minorHAnsi"/>
          <w:i/>
          <w:iCs/>
        </w:rPr>
        <w:t>Tests:</w:t>
      </w:r>
      <w:r>
        <w:rPr>
          <w:rFonts w:cstheme="minorHAnsi"/>
        </w:rPr>
        <w:t xml:space="preserve"> Functional requirements</w:t>
      </w:r>
    </w:p>
    <w:p w14:paraId="1E96F9F4" w14:textId="77777777" w:rsidR="00FE40CB" w:rsidRDefault="00FE40CB" w:rsidP="00FE40CB">
      <w:pPr>
        <w:pStyle w:val="ListParagraph"/>
        <w:numPr>
          <w:ilvl w:val="1"/>
          <w:numId w:val="41"/>
        </w:numPr>
        <w:spacing w:after="0" w:line="240" w:lineRule="auto"/>
        <w:rPr>
          <w:rFonts w:cstheme="minorHAnsi"/>
        </w:rPr>
      </w:pPr>
      <w:r>
        <w:rPr>
          <w:rFonts w:cstheme="minorHAnsi"/>
        </w:rPr>
        <w:t>Quality Testing</w:t>
      </w:r>
    </w:p>
    <w:p w14:paraId="20FFDA63" w14:textId="77777777" w:rsidR="00FE40CB" w:rsidRDefault="00FE40CB" w:rsidP="00FE40CB">
      <w:pPr>
        <w:ind w:left="1440"/>
        <w:rPr>
          <w:rFonts w:cstheme="minorHAnsi"/>
        </w:rPr>
      </w:pPr>
      <w:r>
        <w:rPr>
          <w:rFonts w:cstheme="minorHAnsi"/>
          <w:i/>
          <w:iCs/>
        </w:rPr>
        <w:t>Tests:</w:t>
      </w:r>
      <w:r>
        <w:rPr>
          <w:rFonts w:cstheme="minorHAnsi"/>
        </w:rPr>
        <w:t xml:space="preserve"> Non-functional requirements</w:t>
      </w:r>
    </w:p>
    <w:p w14:paraId="1269CC27" w14:textId="77777777" w:rsidR="00FE40CB" w:rsidRDefault="00FE40CB" w:rsidP="00FE40CB">
      <w:pPr>
        <w:pStyle w:val="ListParagraph"/>
        <w:numPr>
          <w:ilvl w:val="1"/>
          <w:numId w:val="41"/>
        </w:numPr>
        <w:spacing w:after="0" w:line="240" w:lineRule="auto"/>
        <w:rPr>
          <w:rFonts w:cstheme="minorHAnsi"/>
        </w:rPr>
      </w:pPr>
      <w:r>
        <w:rPr>
          <w:rFonts w:cstheme="minorHAnsi"/>
        </w:rPr>
        <w:t>Acceptance Testing</w:t>
      </w:r>
    </w:p>
    <w:p w14:paraId="7FC9B2E1" w14:textId="77777777" w:rsidR="00FE40CB" w:rsidRDefault="00FE40CB" w:rsidP="00FE40CB">
      <w:pPr>
        <w:ind w:left="1440"/>
        <w:rPr>
          <w:rFonts w:cstheme="minorHAnsi"/>
        </w:rPr>
      </w:pPr>
      <w:r>
        <w:rPr>
          <w:rFonts w:cstheme="minorHAnsi"/>
          <w:i/>
          <w:iCs/>
        </w:rPr>
        <w:t>Tests:</w:t>
      </w:r>
      <w:r>
        <w:rPr>
          <w:rFonts w:cstheme="minorHAnsi"/>
        </w:rPr>
        <w:t xml:space="preserve"> Customer requirements</w:t>
      </w:r>
    </w:p>
    <w:p w14:paraId="77E06336" w14:textId="77777777" w:rsidR="00FE40CB" w:rsidRDefault="00FE40CB" w:rsidP="00FE40CB">
      <w:pPr>
        <w:rPr>
          <w:rFonts w:cstheme="minorHAnsi"/>
        </w:rPr>
      </w:pPr>
      <w:r>
        <w:rPr>
          <w:rFonts w:cstheme="minorHAnsi"/>
        </w:rPr>
        <w:t>Part B: Outdoor Testing</w:t>
      </w:r>
    </w:p>
    <w:p w14:paraId="764B0A05" w14:textId="77777777" w:rsidR="00FE40CB" w:rsidRDefault="00FE40CB" w:rsidP="00FE40CB">
      <w:pPr>
        <w:rPr>
          <w:rFonts w:cstheme="minorHAnsi"/>
        </w:rPr>
      </w:pPr>
    </w:p>
    <w:p w14:paraId="37CC6850" w14:textId="77777777" w:rsidR="00FE40CB" w:rsidRDefault="00FE40CB" w:rsidP="00FE40CB">
      <w:pPr>
        <w:rPr>
          <w:rFonts w:cstheme="minorHAnsi"/>
          <w:b/>
          <w:bCs/>
          <w:i/>
          <w:iCs/>
          <w:sz w:val="24"/>
          <w:szCs w:val="24"/>
        </w:rPr>
      </w:pPr>
      <w:r>
        <w:rPr>
          <w:rFonts w:cstheme="minorHAnsi"/>
          <w:b/>
          <w:bCs/>
          <w:i/>
          <w:iCs/>
        </w:rPr>
        <w:t>Part A: Black Box Testing</w:t>
      </w:r>
    </w:p>
    <w:p w14:paraId="37CAA0B3" w14:textId="77777777" w:rsidR="00FE40CB" w:rsidRDefault="00FE40CB" w:rsidP="00FE40CB">
      <w:pPr>
        <w:rPr>
          <w:rFonts w:cstheme="minorHAnsi"/>
        </w:rPr>
      </w:pPr>
      <w:r>
        <w:rPr>
          <w:rFonts w:cstheme="minorHAnsi"/>
        </w:rPr>
        <w:t>6.1. Unit Testing</w:t>
      </w:r>
    </w:p>
    <w:p w14:paraId="7383D27C" w14:textId="77777777" w:rsidR="00FE40CB" w:rsidRDefault="00FE40CB" w:rsidP="00FE40CB">
      <w:pPr>
        <w:rPr>
          <w:rFonts w:cstheme="minorHAnsi"/>
        </w:rPr>
      </w:pPr>
      <w:r>
        <w:rPr>
          <w:rFonts w:cstheme="minorHAnsi"/>
        </w:rPr>
        <w:tab/>
        <w:t>Tests the system components/subsystems individually to confirm that the component functions correctly and that the subsystem is coded correctly and performs the required functionality.</w:t>
      </w:r>
    </w:p>
    <w:p w14:paraId="232EC89F" w14:textId="77777777" w:rsidR="00FE40CB" w:rsidRDefault="00FE40CB" w:rsidP="00FE40CB">
      <w:pPr>
        <w:rPr>
          <w:rFonts w:cstheme="minorHAnsi"/>
        </w:rPr>
      </w:pPr>
      <w:r>
        <w:rPr>
          <w:rFonts w:cstheme="minorHAnsi"/>
        </w:rPr>
        <w:tab/>
        <w:t>6.1.1. Hardware</w:t>
      </w:r>
    </w:p>
    <w:p w14:paraId="54D3530D" w14:textId="77777777" w:rsidR="00FE40CB" w:rsidRDefault="00FE40CB" w:rsidP="00FE40CB">
      <w:pPr>
        <w:rPr>
          <w:rFonts w:cstheme="minorHAnsi"/>
          <w:u w:val="single"/>
        </w:rPr>
      </w:pPr>
      <w:r>
        <w:rPr>
          <w:rFonts w:cstheme="minorHAnsi"/>
        </w:rPr>
        <w:tab/>
      </w:r>
      <w:r>
        <w:rPr>
          <w:rFonts w:cstheme="minorHAnsi"/>
        </w:rPr>
        <w:tab/>
      </w:r>
      <w:r>
        <w:rPr>
          <w:rFonts w:cstheme="minorHAnsi"/>
          <w:u w:val="single"/>
        </w:rPr>
        <w:t>Components</w:t>
      </w:r>
    </w:p>
    <w:p w14:paraId="4A260B04" w14:textId="77777777" w:rsidR="00FE40CB" w:rsidRDefault="00FE40CB" w:rsidP="00FE40CB">
      <w:pPr>
        <w:rPr>
          <w:rFonts w:cstheme="minorHAnsi"/>
          <w:b/>
          <w:bCs/>
        </w:rPr>
      </w:pPr>
      <w:r>
        <w:rPr>
          <w:rFonts w:cstheme="minorHAnsi"/>
          <w:b/>
          <w:bCs/>
        </w:rPr>
        <w:tab/>
      </w:r>
      <w:r>
        <w:rPr>
          <w:rFonts w:cstheme="minorHAnsi"/>
          <w:b/>
          <w:bCs/>
        </w:rPr>
        <w:tab/>
      </w:r>
      <w:r>
        <w:rPr>
          <w:rFonts w:cstheme="minorHAnsi"/>
          <w:b/>
          <w:bCs/>
        </w:rPr>
        <w:tab/>
        <w:t>Ultrasonic Sensor</w:t>
      </w:r>
    </w:p>
    <w:p w14:paraId="30816482" w14:textId="77777777" w:rsidR="00FE40CB" w:rsidRDefault="00FE40CB" w:rsidP="00FE40CB">
      <w:pPr>
        <w:rPr>
          <w:rFonts w:cstheme="minorHAnsi"/>
        </w:rPr>
      </w:pPr>
      <w:r>
        <w:rPr>
          <w:rFonts w:cstheme="minorHAnsi"/>
        </w:rPr>
        <w:tab/>
      </w:r>
      <w:r>
        <w:rPr>
          <w:rFonts w:cstheme="minorHAnsi"/>
        </w:rPr>
        <w:tab/>
      </w:r>
      <w:r>
        <w:rPr>
          <w:rFonts w:cstheme="minorHAnsi"/>
        </w:rPr>
        <w:tab/>
      </w:r>
      <w:r>
        <w:rPr>
          <w:rFonts w:cstheme="minorHAnsi"/>
          <w:u w:val="single"/>
        </w:rPr>
        <w:t>Goal:</w:t>
      </w:r>
      <w:r>
        <w:rPr>
          <w:rFonts w:cstheme="minorHAnsi"/>
        </w:rPr>
        <w:t xml:space="preserve"> Test if the sensor measures the distance of an object correctly.</w:t>
      </w:r>
    </w:p>
    <w:p w14:paraId="6EF990B6" w14:textId="77777777" w:rsidR="00FE40CB" w:rsidRDefault="00FE40CB" w:rsidP="00FE40CB">
      <w:pPr>
        <w:rPr>
          <w:rFonts w:cstheme="minorHAnsi"/>
        </w:rPr>
      </w:pPr>
      <w:r>
        <w:rPr>
          <w:rFonts w:cstheme="minorHAnsi"/>
        </w:rPr>
        <w:tab/>
      </w:r>
      <w:r>
        <w:rPr>
          <w:rFonts w:cstheme="minorHAnsi"/>
        </w:rPr>
        <w:tab/>
      </w:r>
      <w:r>
        <w:rPr>
          <w:rFonts w:cstheme="minorHAnsi"/>
        </w:rPr>
        <w:tab/>
      </w:r>
      <w:r>
        <w:rPr>
          <w:rFonts w:cstheme="minorHAnsi"/>
          <w:u w:val="single"/>
        </w:rPr>
        <w:t>Expected results:</w:t>
      </w:r>
      <w:r>
        <w:rPr>
          <w:rFonts w:cstheme="minorHAnsi"/>
        </w:rPr>
        <w:t xml:space="preserve"> Object’s distance ~ 18 cm </w:t>
      </w:r>
    </w:p>
    <w:p w14:paraId="77318CE0" w14:textId="00AB5303" w:rsidR="00FE40CB" w:rsidRDefault="00FE40CB" w:rsidP="00FE40CB">
      <w:pPr>
        <w:rPr>
          <w:rFonts w:cstheme="minorHAnsi"/>
        </w:rPr>
      </w:pPr>
      <w:r>
        <w:rPr>
          <w:noProof/>
          <w:sz w:val="24"/>
          <w:szCs w:val="24"/>
        </w:rPr>
        <w:drawing>
          <wp:anchor distT="0" distB="0" distL="114300" distR="114300" simplePos="0" relativeHeight="251664502" behindDoc="0" locked="0" layoutInCell="1" allowOverlap="1" wp14:anchorId="4BFCEB9A" wp14:editId="3FC8427C">
            <wp:simplePos x="0" y="0"/>
            <wp:positionH relativeFrom="column">
              <wp:posOffset>1513205</wp:posOffset>
            </wp:positionH>
            <wp:positionV relativeFrom="paragraph">
              <wp:posOffset>110490</wp:posOffset>
            </wp:positionV>
            <wp:extent cx="2449830" cy="920115"/>
            <wp:effectExtent l="0" t="0" r="7620" b="0"/>
            <wp:wrapSquare wrapText="bothSides"/>
            <wp:docPr id="181" name="Picture 181"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indoor, wall, floor, tabl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t="35089" r="7732" b="18668"/>
                    <a:stretch>
                      <a:fillRect/>
                    </a:stretch>
                  </pic:blipFill>
                  <pic:spPr bwMode="auto">
                    <a:xfrm>
                      <a:off x="0" y="0"/>
                      <a:ext cx="2449830" cy="92011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5526" behindDoc="0" locked="0" layoutInCell="1" allowOverlap="1" wp14:anchorId="40E73E19" wp14:editId="75D44511">
            <wp:simplePos x="0" y="0"/>
            <wp:positionH relativeFrom="column">
              <wp:posOffset>4079875</wp:posOffset>
            </wp:positionH>
            <wp:positionV relativeFrom="paragraph">
              <wp:posOffset>52705</wp:posOffset>
            </wp:positionV>
            <wp:extent cx="1043940" cy="1031875"/>
            <wp:effectExtent l="0" t="0" r="3810" b="0"/>
            <wp:wrapSquare wrapText="bothSides"/>
            <wp:docPr id="180" name="Picture 18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indoor, wall, floor, tabl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l="54915" t="21349" r="26837" b="65126"/>
                    <a:stretch>
                      <a:fillRect/>
                    </a:stretch>
                  </pic:blipFill>
                  <pic:spPr bwMode="auto">
                    <a:xfrm>
                      <a:off x="0" y="0"/>
                      <a:ext cx="1043940" cy="1031875"/>
                    </a:xfrm>
                    <a:prstGeom prst="rect">
                      <a:avLst/>
                    </a:prstGeom>
                    <a:noFill/>
                  </pic:spPr>
                </pic:pic>
              </a:graphicData>
            </a:graphic>
            <wp14:sizeRelH relativeFrom="page">
              <wp14:pctWidth>0</wp14:pctWidth>
            </wp14:sizeRelH>
            <wp14:sizeRelV relativeFrom="page">
              <wp14:pctHeight>0</wp14:pctHeight>
            </wp14:sizeRelV>
          </wp:anchor>
        </w:drawing>
      </w:r>
    </w:p>
    <w:p w14:paraId="42F669D5" w14:textId="77777777" w:rsidR="00FE40CB" w:rsidRDefault="00FE40CB" w:rsidP="00FE40CB">
      <w:pPr>
        <w:rPr>
          <w:rFonts w:cstheme="minorHAnsi"/>
        </w:rPr>
      </w:pPr>
    </w:p>
    <w:p w14:paraId="0246DEFC" w14:textId="77777777" w:rsidR="00FE40CB" w:rsidRDefault="00FE40CB" w:rsidP="00FE40CB">
      <w:pPr>
        <w:rPr>
          <w:rFonts w:cstheme="minorHAnsi"/>
        </w:rPr>
      </w:pPr>
    </w:p>
    <w:p w14:paraId="73E50B69" w14:textId="77777777" w:rsidR="00FE40CB" w:rsidRDefault="00FE40CB" w:rsidP="00FE40CB">
      <w:pPr>
        <w:rPr>
          <w:rFonts w:cstheme="minorHAnsi"/>
        </w:rPr>
      </w:pPr>
    </w:p>
    <w:p w14:paraId="34F3BF3F" w14:textId="77777777" w:rsidR="00FE40CB" w:rsidRDefault="00FE40CB" w:rsidP="00FE40CB">
      <w:pPr>
        <w:rPr>
          <w:rFonts w:cstheme="minorHAnsi"/>
        </w:rPr>
      </w:pPr>
    </w:p>
    <w:p w14:paraId="05FCA749" w14:textId="77777777" w:rsidR="00FE40CB" w:rsidRDefault="00FE40CB" w:rsidP="00FE40CB">
      <w:pPr>
        <w:rPr>
          <w:rFonts w:cstheme="minorHAnsi"/>
        </w:rPr>
      </w:pPr>
    </w:p>
    <w:p w14:paraId="48AA555D" w14:textId="77777777" w:rsidR="00FE40CB" w:rsidRDefault="00FE40CB" w:rsidP="00FE40CB">
      <w:pPr>
        <w:rPr>
          <w:rFonts w:cstheme="minorHAnsi"/>
        </w:rPr>
      </w:pPr>
    </w:p>
    <w:p w14:paraId="4999B351" w14:textId="6EB0EEC7" w:rsidR="00FE40CB" w:rsidRDefault="00FE40CB" w:rsidP="00FE40CB">
      <w:pPr>
        <w:rPr>
          <w:rFonts w:cstheme="minorHAnsi"/>
          <w:u w:val="single"/>
        </w:rPr>
      </w:pPr>
      <w:r>
        <w:rPr>
          <w:noProof/>
          <w:sz w:val="24"/>
          <w:szCs w:val="24"/>
        </w:rPr>
        <w:drawing>
          <wp:anchor distT="0" distB="0" distL="114300" distR="114300" simplePos="0" relativeHeight="251666550" behindDoc="0" locked="0" layoutInCell="1" allowOverlap="1" wp14:anchorId="0246260B" wp14:editId="53869FE5">
            <wp:simplePos x="0" y="0"/>
            <wp:positionH relativeFrom="column">
              <wp:posOffset>1587500</wp:posOffset>
            </wp:positionH>
            <wp:positionV relativeFrom="paragraph">
              <wp:posOffset>196215</wp:posOffset>
            </wp:positionV>
            <wp:extent cx="2055495" cy="1550670"/>
            <wp:effectExtent l="0" t="0" r="1905" b="0"/>
            <wp:wrapTopAndBottom/>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open computer sitting on a table&#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l="42841" t="27043" r="6679" b="22191"/>
                    <a:stretch>
                      <a:fillRect/>
                    </a:stretch>
                  </pic:blipFill>
                  <pic:spPr bwMode="auto">
                    <a:xfrm>
                      <a:off x="0" y="0"/>
                      <a:ext cx="2055495" cy="155067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ab/>
      </w:r>
      <w:r>
        <w:rPr>
          <w:rFonts w:cstheme="minorHAnsi"/>
        </w:rPr>
        <w:tab/>
      </w:r>
      <w:r>
        <w:rPr>
          <w:rFonts w:cstheme="minorHAnsi"/>
        </w:rPr>
        <w:tab/>
      </w:r>
      <w:r>
        <w:rPr>
          <w:rFonts w:cstheme="minorHAnsi"/>
          <w:u w:val="single"/>
        </w:rPr>
        <w:t>Actual results:</w:t>
      </w:r>
    </w:p>
    <w:p w14:paraId="2880FECC" w14:textId="77777777" w:rsidR="00FE40CB" w:rsidRDefault="00FE40CB" w:rsidP="00FE40CB">
      <w:pPr>
        <w:rPr>
          <w:rFonts w:cstheme="minorHAnsi"/>
          <w:b/>
          <w:bCs/>
        </w:rPr>
      </w:pPr>
      <w:r>
        <w:rPr>
          <w:rFonts w:cstheme="minorHAnsi"/>
          <w:b/>
          <w:bCs/>
        </w:rPr>
        <w:tab/>
      </w:r>
      <w:r>
        <w:rPr>
          <w:rFonts w:cstheme="minorHAnsi"/>
          <w:b/>
          <w:bCs/>
        </w:rPr>
        <w:tab/>
      </w:r>
      <w:r>
        <w:rPr>
          <w:rFonts w:cstheme="minorHAnsi"/>
          <w:b/>
          <w:bCs/>
        </w:rPr>
        <w:tab/>
        <w:t>RFID Reader and Tags</w:t>
      </w:r>
    </w:p>
    <w:p w14:paraId="77BB9FD0" w14:textId="77777777" w:rsidR="00FE40CB" w:rsidRDefault="00FE40CB" w:rsidP="00FE40CB">
      <w:pPr>
        <w:ind w:left="1440" w:firstLine="720"/>
        <w:rPr>
          <w:rFonts w:cstheme="minorHAnsi"/>
        </w:rPr>
      </w:pPr>
      <w:r>
        <w:rPr>
          <w:rFonts w:cstheme="minorHAnsi"/>
          <w:u w:val="single"/>
        </w:rPr>
        <w:t>Goal:</w:t>
      </w:r>
      <w:r>
        <w:rPr>
          <w:rFonts w:cstheme="minorHAnsi"/>
        </w:rPr>
        <w:t xml:space="preserve"> Test if RFID reader reads the UID of a tag correctly.</w:t>
      </w:r>
    </w:p>
    <w:p w14:paraId="73EEE83E" w14:textId="77777777" w:rsidR="00FE40CB" w:rsidRDefault="00FE40CB" w:rsidP="00FE40CB">
      <w:pPr>
        <w:rPr>
          <w:rFonts w:cstheme="minorHAnsi"/>
        </w:rPr>
      </w:pPr>
      <w:r>
        <w:rPr>
          <w:rFonts w:cstheme="minorHAnsi"/>
        </w:rPr>
        <w:tab/>
      </w:r>
      <w:r>
        <w:rPr>
          <w:rFonts w:cstheme="minorHAnsi"/>
        </w:rPr>
        <w:tab/>
      </w:r>
      <w:r>
        <w:rPr>
          <w:rFonts w:cstheme="minorHAnsi"/>
        </w:rPr>
        <w:tab/>
      </w:r>
      <w:r>
        <w:rPr>
          <w:rFonts w:cstheme="minorHAnsi"/>
          <w:u w:val="single"/>
        </w:rPr>
        <w:t>Expected results:</w:t>
      </w:r>
      <w:r>
        <w:rPr>
          <w:rFonts w:cstheme="minorHAnsi"/>
        </w:rPr>
        <w:t xml:space="preserve"> Tag UID (97 D1 34 83)</w:t>
      </w:r>
    </w:p>
    <w:p w14:paraId="2F509221" w14:textId="03CB1FFF" w:rsidR="00FE40CB" w:rsidRDefault="00FE40CB" w:rsidP="00FE40CB">
      <w:pPr>
        <w:rPr>
          <w:rFonts w:cstheme="minorHAnsi"/>
          <w:u w:val="single"/>
        </w:rPr>
      </w:pPr>
      <w:r>
        <w:rPr>
          <w:noProof/>
          <w:sz w:val="24"/>
          <w:szCs w:val="24"/>
        </w:rPr>
        <w:drawing>
          <wp:anchor distT="0" distB="0" distL="114300" distR="114300" simplePos="0" relativeHeight="251668598" behindDoc="1" locked="0" layoutInCell="1" allowOverlap="1" wp14:anchorId="582E291E" wp14:editId="3488EBCE">
            <wp:simplePos x="0" y="0"/>
            <wp:positionH relativeFrom="column">
              <wp:posOffset>4293235</wp:posOffset>
            </wp:positionH>
            <wp:positionV relativeFrom="paragraph">
              <wp:posOffset>1123950</wp:posOffset>
            </wp:positionV>
            <wp:extent cx="938530" cy="814705"/>
            <wp:effectExtent l="0" t="0" r="0" b="4445"/>
            <wp:wrapTight wrapText="bothSides">
              <wp:wrapPolygon edited="0">
                <wp:start x="0" y="0"/>
                <wp:lineTo x="0" y="21213"/>
                <wp:lineTo x="21045" y="21213"/>
                <wp:lineTo x="21045" y="0"/>
                <wp:lineTo x="0" y="0"/>
              </wp:wrapPolygon>
            </wp:wrapTight>
            <wp:docPr id="178" name="Picture 178"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open computer sitting on a tabl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l="58678" r="24908" b="81013"/>
                    <a:stretch>
                      <a:fillRect/>
                    </a:stretch>
                  </pic:blipFill>
                  <pic:spPr bwMode="auto">
                    <a:xfrm>
                      <a:off x="0" y="0"/>
                      <a:ext cx="938530" cy="81470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9622" behindDoc="0" locked="0" layoutInCell="1" allowOverlap="1" wp14:anchorId="7DEC5BC8" wp14:editId="127697E9">
            <wp:simplePos x="0" y="0"/>
            <wp:positionH relativeFrom="column">
              <wp:posOffset>4324985</wp:posOffset>
            </wp:positionH>
            <wp:positionV relativeFrom="paragraph">
              <wp:posOffset>272415</wp:posOffset>
            </wp:positionV>
            <wp:extent cx="827405" cy="734695"/>
            <wp:effectExtent l="0" t="0" r="0" b="8255"/>
            <wp:wrapSquare wrapText="bothSides"/>
            <wp:docPr id="177" name="Picture 177"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open computer sitting on a tabl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l="3346" t="46474" r="82182" b="36395"/>
                    <a:stretch>
                      <a:fillRect/>
                    </a:stretch>
                  </pic:blipFill>
                  <pic:spPr bwMode="auto">
                    <a:xfrm>
                      <a:off x="0" y="0"/>
                      <a:ext cx="827405" cy="73469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7574" behindDoc="0" locked="0" layoutInCell="1" allowOverlap="1" wp14:anchorId="6F8A1079" wp14:editId="47B1A5A9">
            <wp:simplePos x="0" y="0"/>
            <wp:positionH relativeFrom="column">
              <wp:posOffset>1186180</wp:posOffset>
            </wp:positionH>
            <wp:positionV relativeFrom="paragraph">
              <wp:posOffset>273050</wp:posOffset>
            </wp:positionV>
            <wp:extent cx="2927985" cy="1666875"/>
            <wp:effectExtent l="0" t="0" r="5715" b="952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l="3345" t="13377" r="946" b="13977"/>
                    <a:stretch>
                      <a:fillRect/>
                    </a:stretch>
                  </pic:blipFill>
                  <pic:spPr bwMode="auto">
                    <a:xfrm>
                      <a:off x="0" y="0"/>
                      <a:ext cx="2927985" cy="166687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ab/>
      </w:r>
      <w:r>
        <w:rPr>
          <w:rFonts w:cstheme="minorHAnsi"/>
        </w:rPr>
        <w:tab/>
      </w:r>
      <w:r>
        <w:rPr>
          <w:rFonts w:cstheme="minorHAnsi"/>
        </w:rPr>
        <w:tab/>
      </w:r>
      <w:r>
        <w:rPr>
          <w:rFonts w:cstheme="minorHAnsi"/>
          <w:u w:val="single"/>
        </w:rPr>
        <w:t xml:space="preserve">Actual results: </w:t>
      </w:r>
    </w:p>
    <w:p w14:paraId="4102BC5A" w14:textId="77777777" w:rsidR="00FE40CB" w:rsidRDefault="00FE40CB" w:rsidP="00FE40CB">
      <w:pPr>
        <w:rPr>
          <w:rFonts w:cstheme="minorHAnsi"/>
        </w:rPr>
      </w:pPr>
      <w:r>
        <w:rPr>
          <w:rFonts w:cstheme="minorHAnsi"/>
          <w:b/>
          <w:bCs/>
        </w:rPr>
        <w:tab/>
      </w:r>
      <w:r>
        <w:rPr>
          <w:rFonts w:cstheme="minorHAnsi"/>
          <w:b/>
          <w:bCs/>
        </w:rPr>
        <w:tab/>
      </w:r>
      <w:r>
        <w:rPr>
          <w:rFonts w:cstheme="minorHAnsi"/>
          <w:b/>
          <w:bCs/>
        </w:rPr>
        <w:tab/>
      </w:r>
    </w:p>
    <w:p w14:paraId="2100A3A9" w14:textId="77777777" w:rsidR="00FE40CB" w:rsidRDefault="00FE40CB" w:rsidP="00FE40CB">
      <w:pPr>
        <w:rPr>
          <w:rFonts w:cstheme="minorHAnsi"/>
        </w:rPr>
      </w:pPr>
    </w:p>
    <w:p w14:paraId="30935181" w14:textId="77777777" w:rsidR="00FE40CB" w:rsidRDefault="00FE40CB" w:rsidP="00FE40CB">
      <w:pPr>
        <w:rPr>
          <w:rFonts w:cstheme="minorHAnsi"/>
          <w:u w:val="single"/>
        </w:rPr>
      </w:pPr>
      <w:r>
        <w:rPr>
          <w:rFonts w:cstheme="minorHAnsi"/>
        </w:rPr>
        <w:tab/>
      </w:r>
      <w:r>
        <w:rPr>
          <w:rFonts w:cstheme="minorHAnsi"/>
        </w:rPr>
        <w:tab/>
      </w:r>
      <w:r>
        <w:rPr>
          <w:rFonts w:cstheme="minorHAnsi"/>
          <w:u w:val="single"/>
        </w:rPr>
        <w:t>Software Implementation of the Hardware</w:t>
      </w:r>
    </w:p>
    <w:p w14:paraId="1EAA83CD" w14:textId="77777777" w:rsidR="00FE40CB" w:rsidRDefault="00FE40CB" w:rsidP="00FE40CB">
      <w:pPr>
        <w:ind w:left="720" w:firstLine="720"/>
        <w:rPr>
          <w:rFonts w:cstheme="minorHAnsi"/>
        </w:rPr>
      </w:pPr>
      <w:r>
        <w:rPr>
          <w:rFonts w:cstheme="minorHAnsi"/>
        </w:rPr>
        <w:t>The implementation is divided into three subsystems for each module.</w:t>
      </w:r>
    </w:p>
    <w:p w14:paraId="0E8F2352" w14:textId="77777777" w:rsidR="00FE40CB" w:rsidRDefault="00FE40CB" w:rsidP="00FE40CB">
      <w:pPr>
        <w:ind w:left="1440"/>
        <w:rPr>
          <w:rFonts w:cstheme="minorHAnsi"/>
          <w:i/>
          <w:iCs/>
        </w:rPr>
      </w:pPr>
    </w:p>
    <w:p w14:paraId="244ABE15" w14:textId="77777777" w:rsidR="00FE40CB" w:rsidRDefault="00FE40CB" w:rsidP="00FE40CB">
      <w:pPr>
        <w:ind w:left="1440"/>
        <w:rPr>
          <w:rFonts w:cstheme="minorHAnsi"/>
          <w:i/>
          <w:iCs/>
        </w:rPr>
      </w:pPr>
      <w:r>
        <w:rPr>
          <w:rFonts w:cstheme="minorHAnsi"/>
          <w:i/>
          <w:iCs/>
        </w:rPr>
        <w:t>Reservation Free Parking Module</w:t>
      </w:r>
    </w:p>
    <w:p w14:paraId="626AF56E" w14:textId="77777777" w:rsidR="00FE40CB" w:rsidRDefault="00FE40CB" w:rsidP="00FE40CB">
      <w:pPr>
        <w:pStyle w:val="ListParagraph"/>
        <w:numPr>
          <w:ilvl w:val="0"/>
          <w:numId w:val="42"/>
        </w:numPr>
        <w:spacing w:after="0" w:line="240" w:lineRule="auto"/>
        <w:rPr>
          <w:rFonts w:cstheme="minorHAnsi"/>
        </w:rPr>
      </w:pPr>
      <w:r>
        <w:rPr>
          <w:rFonts w:cstheme="minorHAnsi"/>
        </w:rPr>
        <w:t>Arduino: Detect change in ultrasonic status</w:t>
      </w:r>
    </w:p>
    <w:p w14:paraId="3C5679F1" w14:textId="74ECEF2E" w:rsidR="00FE40CB" w:rsidRDefault="00FE40CB" w:rsidP="00FE40CB">
      <w:pPr>
        <w:ind w:left="2520"/>
        <w:rPr>
          <w:rFonts w:cstheme="minorHAnsi"/>
        </w:rPr>
      </w:pPr>
      <w:r>
        <w:rPr>
          <w:noProof/>
          <w:sz w:val="24"/>
          <w:szCs w:val="24"/>
        </w:rPr>
        <w:drawing>
          <wp:anchor distT="0" distB="0" distL="114300" distR="114300" simplePos="0" relativeHeight="251671670" behindDoc="1" locked="0" layoutInCell="1" allowOverlap="1" wp14:anchorId="1EA6E5E0" wp14:editId="1D558571">
            <wp:simplePos x="0" y="0"/>
            <wp:positionH relativeFrom="column">
              <wp:posOffset>1383665</wp:posOffset>
            </wp:positionH>
            <wp:positionV relativeFrom="paragraph">
              <wp:posOffset>163830</wp:posOffset>
            </wp:positionV>
            <wp:extent cx="2512060" cy="1884045"/>
            <wp:effectExtent l="0" t="0" r="2540" b="1905"/>
            <wp:wrapTight wrapText="bothSides">
              <wp:wrapPolygon edited="0">
                <wp:start x="0" y="0"/>
                <wp:lineTo x="0" y="21403"/>
                <wp:lineTo x="21458" y="21403"/>
                <wp:lineTo x="21458"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omputer sitting on a tab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12060" cy="1884045"/>
                    </a:xfrm>
                    <a:prstGeom prst="rect">
                      <a:avLst/>
                    </a:prstGeom>
                    <a:noFill/>
                  </pic:spPr>
                </pic:pic>
              </a:graphicData>
            </a:graphic>
            <wp14:sizeRelH relativeFrom="page">
              <wp14:pctWidth>0</wp14:pctWidth>
            </wp14:sizeRelH>
            <wp14:sizeRelV relativeFrom="page">
              <wp14:pctHeight>0</wp14:pctHeight>
            </wp14:sizeRelV>
          </wp:anchor>
        </w:drawing>
      </w:r>
    </w:p>
    <w:p w14:paraId="5C90EB7D" w14:textId="77777777" w:rsidR="00FE40CB" w:rsidRDefault="00FE40CB" w:rsidP="00FE40CB">
      <w:pPr>
        <w:ind w:left="2520"/>
        <w:rPr>
          <w:rFonts w:cstheme="minorHAnsi"/>
        </w:rPr>
      </w:pPr>
    </w:p>
    <w:p w14:paraId="3EA70B8D" w14:textId="77777777" w:rsidR="00FE40CB" w:rsidRDefault="00FE40CB" w:rsidP="00FE40CB">
      <w:pPr>
        <w:ind w:left="2520"/>
        <w:rPr>
          <w:rFonts w:cstheme="minorHAnsi"/>
        </w:rPr>
      </w:pPr>
    </w:p>
    <w:p w14:paraId="297304B4" w14:textId="048499D1" w:rsidR="00FE40CB" w:rsidRDefault="00FE40CB" w:rsidP="00FE40CB">
      <w:pPr>
        <w:ind w:left="2520"/>
        <w:rPr>
          <w:rFonts w:cstheme="minorHAnsi"/>
        </w:rPr>
      </w:pPr>
      <w:r>
        <w:rPr>
          <w:noProof/>
          <w:sz w:val="24"/>
          <w:szCs w:val="24"/>
        </w:rPr>
        <w:drawing>
          <wp:anchor distT="0" distB="0" distL="114300" distR="114300" simplePos="0" relativeHeight="251670646" behindDoc="1" locked="0" layoutInCell="1" allowOverlap="1" wp14:anchorId="03CD75DB" wp14:editId="490FF707">
            <wp:simplePos x="0" y="0"/>
            <wp:positionH relativeFrom="column">
              <wp:posOffset>4039235</wp:posOffset>
            </wp:positionH>
            <wp:positionV relativeFrom="paragraph">
              <wp:posOffset>319405</wp:posOffset>
            </wp:positionV>
            <wp:extent cx="1555750" cy="314960"/>
            <wp:effectExtent l="0" t="0" r="6350" b="8890"/>
            <wp:wrapTight wrapText="bothSides">
              <wp:wrapPolygon edited="0">
                <wp:start x="0" y="0"/>
                <wp:lineTo x="0" y="20903"/>
                <wp:lineTo x="21424" y="20903"/>
                <wp:lineTo x="21424" y="0"/>
                <wp:lineTo x="0" y="0"/>
              </wp:wrapPolygon>
            </wp:wrapTight>
            <wp:docPr id="171" name="Picture 171"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mputer sitting on a tab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l="65799" t="2876" r="7005" b="89780"/>
                    <a:stretch>
                      <a:fillRect/>
                    </a:stretch>
                  </pic:blipFill>
                  <pic:spPr bwMode="auto">
                    <a:xfrm>
                      <a:off x="0" y="0"/>
                      <a:ext cx="1555750" cy="314960"/>
                    </a:xfrm>
                    <a:prstGeom prst="rect">
                      <a:avLst/>
                    </a:prstGeom>
                    <a:noFill/>
                  </pic:spPr>
                </pic:pic>
              </a:graphicData>
            </a:graphic>
            <wp14:sizeRelH relativeFrom="page">
              <wp14:pctWidth>0</wp14:pctWidth>
            </wp14:sizeRelH>
            <wp14:sizeRelV relativeFrom="page">
              <wp14:pctHeight>0</wp14:pctHeight>
            </wp14:sizeRelV>
          </wp:anchor>
        </w:drawing>
      </w:r>
    </w:p>
    <w:p w14:paraId="3C88371F" w14:textId="77777777" w:rsidR="00FE40CB" w:rsidRDefault="00FE40CB" w:rsidP="00FE40CB">
      <w:pPr>
        <w:ind w:left="2520"/>
        <w:rPr>
          <w:rFonts w:cstheme="minorHAnsi"/>
        </w:rPr>
      </w:pPr>
    </w:p>
    <w:p w14:paraId="50B76FE9" w14:textId="77777777" w:rsidR="00FE40CB" w:rsidRDefault="00FE40CB" w:rsidP="00FE40CB">
      <w:pPr>
        <w:ind w:left="2520"/>
        <w:rPr>
          <w:rFonts w:cstheme="minorHAnsi"/>
        </w:rPr>
      </w:pPr>
    </w:p>
    <w:p w14:paraId="284D1AB5" w14:textId="77777777" w:rsidR="00FE40CB" w:rsidRDefault="00FE40CB" w:rsidP="00FE40CB">
      <w:pPr>
        <w:ind w:left="2520"/>
        <w:rPr>
          <w:rFonts w:cstheme="minorHAnsi"/>
        </w:rPr>
      </w:pPr>
    </w:p>
    <w:p w14:paraId="31065C29" w14:textId="77777777" w:rsidR="00FE40CB" w:rsidRDefault="00FE40CB" w:rsidP="00FE40CB">
      <w:pPr>
        <w:ind w:left="2520"/>
        <w:rPr>
          <w:rFonts w:cstheme="minorHAnsi"/>
        </w:rPr>
      </w:pPr>
    </w:p>
    <w:p w14:paraId="5C0A5288" w14:textId="77777777" w:rsidR="00FE40CB" w:rsidRDefault="00FE40CB" w:rsidP="00FE40CB">
      <w:pPr>
        <w:ind w:left="2520"/>
        <w:rPr>
          <w:rFonts w:cstheme="minorHAnsi"/>
        </w:rPr>
      </w:pPr>
    </w:p>
    <w:p w14:paraId="130D09BE" w14:textId="77777777" w:rsidR="00FE40CB" w:rsidRDefault="00FE40CB" w:rsidP="00FE40CB">
      <w:pPr>
        <w:ind w:left="2520"/>
        <w:rPr>
          <w:rFonts w:cstheme="minorHAnsi"/>
        </w:rPr>
      </w:pPr>
    </w:p>
    <w:p w14:paraId="763B8BCC" w14:textId="33DFA42A" w:rsidR="00FE40CB" w:rsidRDefault="00FE40CB" w:rsidP="00FE40CB">
      <w:pPr>
        <w:pStyle w:val="ListParagraph"/>
        <w:numPr>
          <w:ilvl w:val="0"/>
          <w:numId w:val="42"/>
        </w:numPr>
        <w:spacing w:after="0" w:line="240" w:lineRule="auto"/>
        <w:rPr>
          <w:rFonts w:cstheme="minorHAnsi"/>
        </w:rPr>
      </w:pPr>
      <w:r>
        <w:rPr>
          <w:noProof/>
          <w:sz w:val="24"/>
          <w:szCs w:val="24"/>
        </w:rPr>
        <mc:AlternateContent>
          <mc:Choice Requires="wps">
            <w:drawing>
              <wp:anchor distT="0" distB="0" distL="114300" distR="114300" simplePos="0" relativeHeight="251673718" behindDoc="0" locked="0" layoutInCell="1" allowOverlap="1" wp14:anchorId="7C2EFDDD" wp14:editId="001B56DA">
                <wp:simplePos x="0" y="0"/>
                <wp:positionH relativeFrom="column">
                  <wp:posOffset>1420495</wp:posOffset>
                </wp:positionH>
                <wp:positionV relativeFrom="paragraph">
                  <wp:posOffset>541655</wp:posOffset>
                </wp:positionV>
                <wp:extent cx="636270" cy="23431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3A9F28" w14:textId="77777777" w:rsidR="003657A5" w:rsidRDefault="003657A5" w:rsidP="00FE40CB">
                            <w:pPr>
                              <w:rPr>
                                <w:sz w:val="18"/>
                                <w:szCs w:val="18"/>
                              </w:rPr>
                            </w:pPr>
                            <w:r>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EFDDD" id="Text Box 170" o:spid="_x0000_s1080" type="#_x0000_t202" style="position:absolute;left:0;text-align:left;margin-left:111.85pt;margin-top:42.65pt;width:50.1pt;height:18.45pt;z-index:2516737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" filled="f" stroked="f">
                <v:textbox>
                  <w:txbxContent>
                    <w:p w14:paraId="183A9F28" w14:textId="77777777" w:rsidR="003657A5" w:rsidRDefault="003657A5" w:rsidP="00FE40CB">
                      <w:pPr>
                        <w:rPr>
                          <w:sz w:val="18"/>
                          <w:szCs w:val="18"/>
                        </w:rPr>
                      </w:pPr>
                      <w:r>
                        <w:rPr>
                          <w:sz w:val="18"/>
                          <w:szCs w:val="18"/>
                        </w:rPr>
                        <w:t>Arduino</w:t>
                      </w:r>
                    </w:p>
                  </w:txbxContent>
                </v:textbox>
              </v:shape>
            </w:pict>
          </mc:Fallback>
        </mc:AlternateContent>
      </w:r>
      <w:r>
        <w:rPr>
          <w:noProof/>
          <w:sz w:val="24"/>
          <w:szCs w:val="24"/>
        </w:rPr>
        <mc:AlternateContent>
          <mc:Choice Requires="wps">
            <w:drawing>
              <wp:anchor distT="0" distB="0" distL="114300" distR="114300" simplePos="0" relativeHeight="251674742" behindDoc="0" locked="0" layoutInCell="1" allowOverlap="1" wp14:anchorId="31CE070A" wp14:editId="234FC735">
                <wp:simplePos x="0" y="0"/>
                <wp:positionH relativeFrom="column">
                  <wp:posOffset>4923155</wp:posOffset>
                </wp:positionH>
                <wp:positionV relativeFrom="paragraph">
                  <wp:posOffset>646430</wp:posOffset>
                </wp:positionV>
                <wp:extent cx="673735" cy="23495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822A52" w14:textId="77777777" w:rsidR="003657A5" w:rsidRDefault="003657A5" w:rsidP="00FE40C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070A" id="Text Box 169" o:spid="_x0000_s1081" type="#_x0000_t202" style="position:absolute;left:0;text-align:left;margin-left:387.65pt;margin-top:50.9pt;width:53.05pt;height:18.5pt;z-index:2516747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" filled="f" stroked="f">
                <v:textbox>
                  <w:txbxContent>
                    <w:p w14:paraId="27822A52" w14:textId="77777777" w:rsidR="003657A5" w:rsidRDefault="003657A5" w:rsidP="00FE40CB">
                      <w:pPr>
                        <w:rPr>
                          <w:sz w:val="18"/>
                          <w:szCs w:val="18"/>
                        </w:rPr>
                      </w:pPr>
                      <w:r>
                        <w:rPr>
                          <w:sz w:val="18"/>
                          <w:szCs w:val="18"/>
                        </w:rPr>
                        <w:t>NodeMCU</w:t>
                      </w:r>
                    </w:p>
                  </w:txbxContent>
                </v:textbox>
              </v:shape>
            </w:pict>
          </mc:Fallback>
        </mc:AlternateContent>
      </w:r>
      <w:r>
        <w:rPr>
          <w:noProof/>
          <w:sz w:val="24"/>
          <w:szCs w:val="24"/>
        </w:rPr>
        <w:drawing>
          <wp:anchor distT="0" distB="0" distL="114300" distR="114300" simplePos="0" relativeHeight="251672694" behindDoc="1" locked="0" layoutInCell="1" allowOverlap="1" wp14:anchorId="47F0D8EF" wp14:editId="38DD3517">
            <wp:simplePos x="0" y="0"/>
            <wp:positionH relativeFrom="column">
              <wp:posOffset>938530</wp:posOffset>
            </wp:positionH>
            <wp:positionV relativeFrom="paragraph">
              <wp:posOffset>325755</wp:posOffset>
            </wp:positionV>
            <wp:extent cx="4874260" cy="969645"/>
            <wp:effectExtent l="0" t="0" r="2540" b="1905"/>
            <wp:wrapTight wrapText="bothSides">
              <wp:wrapPolygon edited="0">
                <wp:start x="0" y="0"/>
                <wp:lineTo x="0" y="21218"/>
                <wp:lineTo x="21527" y="21218"/>
                <wp:lineTo x="21527" y="0"/>
                <wp:lineTo x="0" y="0"/>
              </wp:wrapPolygon>
            </wp:wrapTight>
            <wp:docPr id="168" name="Picture 168"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open computer sitting on a tabl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l="1186" r="13652" b="77414"/>
                    <a:stretch>
                      <a:fillRect/>
                    </a:stretch>
                  </pic:blipFill>
                  <pic:spPr bwMode="auto">
                    <a:xfrm>
                      <a:off x="0" y="0"/>
                      <a:ext cx="4874260" cy="96964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656EFFC7" w14:textId="77777777" w:rsidR="00FE40CB" w:rsidRDefault="00FE40CB" w:rsidP="00FE40CB">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E575A12" w14:textId="77777777" w:rsidR="00FE40CB" w:rsidRDefault="00FE40CB" w:rsidP="00FE40CB">
      <w:pPr>
        <w:rPr>
          <w:rFonts w:cstheme="minorHAnsi"/>
        </w:rPr>
      </w:pPr>
    </w:p>
    <w:p w14:paraId="28274A25" w14:textId="77777777" w:rsidR="00FE40CB" w:rsidRDefault="00FE40CB" w:rsidP="00FE40CB">
      <w:pPr>
        <w:rPr>
          <w:rFonts w:cstheme="minorHAnsi"/>
        </w:rPr>
      </w:pPr>
    </w:p>
    <w:p w14:paraId="06542C9C" w14:textId="77777777" w:rsidR="00FE40CB" w:rsidRDefault="00FE40CB" w:rsidP="00FE40CB">
      <w:pPr>
        <w:rPr>
          <w:rFonts w:cstheme="minorHAnsi"/>
        </w:rPr>
      </w:pPr>
    </w:p>
    <w:p w14:paraId="664014DE" w14:textId="77777777" w:rsidR="00FE40CB" w:rsidRDefault="00FE40CB" w:rsidP="00FE40CB">
      <w:pPr>
        <w:rPr>
          <w:rFonts w:cstheme="minorHAnsi"/>
        </w:rPr>
      </w:pPr>
    </w:p>
    <w:p w14:paraId="436D6B54" w14:textId="77777777" w:rsidR="00FE40CB" w:rsidRDefault="00FE40CB" w:rsidP="00FE40CB">
      <w:pPr>
        <w:rPr>
          <w:rFonts w:cstheme="minorHAnsi"/>
        </w:rPr>
      </w:pPr>
    </w:p>
    <w:p w14:paraId="57BB57D2" w14:textId="77777777" w:rsidR="00FE40CB" w:rsidRDefault="00FE40CB" w:rsidP="00FE40CB">
      <w:pPr>
        <w:rPr>
          <w:rFonts w:cstheme="minorHAnsi"/>
        </w:rPr>
      </w:pPr>
    </w:p>
    <w:p w14:paraId="4924F91E" w14:textId="77777777" w:rsidR="00FE40CB" w:rsidRDefault="00FE40CB" w:rsidP="00FE40CB">
      <w:pPr>
        <w:rPr>
          <w:rFonts w:cstheme="minorHAnsi"/>
        </w:rPr>
      </w:pPr>
    </w:p>
    <w:p w14:paraId="2A75C7F8" w14:textId="77777777" w:rsidR="00FE40CB" w:rsidRDefault="00FE40CB" w:rsidP="00FE40CB">
      <w:pPr>
        <w:rPr>
          <w:rFonts w:cstheme="minorHAnsi"/>
        </w:rPr>
      </w:pPr>
    </w:p>
    <w:p w14:paraId="0385474B" w14:textId="77777777" w:rsidR="00FE40CB" w:rsidRDefault="00FE40CB" w:rsidP="00FE40CB">
      <w:pPr>
        <w:rPr>
          <w:rFonts w:cstheme="minorHAnsi"/>
        </w:rPr>
      </w:pPr>
    </w:p>
    <w:p w14:paraId="2B0CC5B0" w14:textId="4FB70D0A" w:rsidR="00FE40CB" w:rsidRDefault="00FE40CB" w:rsidP="00FE40CB">
      <w:pPr>
        <w:rPr>
          <w:rFonts w:cstheme="minorHAnsi"/>
        </w:rPr>
      </w:pPr>
      <w:r>
        <w:rPr>
          <w:noProof/>
          <w:sz w:val="24"/>
          <w:szCs w:val="24"/>
        </w:rPr>
        <w:drawing>
          <wp:anchor distT="0" distB="0" distL="114300" distR="114300" simplePos="0" relativeHeight="251675766" behindDoc="1" locked="0" layoutInCell="1" allowOverlap="1" wp14:anchorId="7DBF1B8B" wp14:editId="53B13124">
            <wp:simplePos x="0" y="0"/>
            <wp:positionH relativeFrom="column">
              <wp:posOffset>1307465</wp:posOffset>
            </wp:positionH>
            <wp:positionV relativeFrom="paragraph">
              <wp:posOffset>635</wp:posOffset>
            </wp:positionV>
            <wp:extent cx="2656205" cy="1880870"/>
            <wp:effectExtent l="0" t="0" r="0" b="5080"/>
            <wp:wrapTight wrapText="bothSides">
              <wp:wrapPolygon edited="0">
                <wp:start x="0" y="0"/>
                <wp:lineTo x="0" y="21440"/>
                <wp:lineTo x="21378" y="21440"/>
                <wp:lineTo x="21378" y="0"/>
                <wp:lineTo x="0" y="0"/>
              </wp:wrapPolygon>
            </wp:wrapTight>
            <wp:docPr id="167" name="Picture 167"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 open computer sitting on a tabl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l="50275" t="15248" r="1707" b="39426"/>
                    <a:stretch>
                      <a:fillRect/>
                    </a:stretch>
                  </pic:blipFill>
                  <pic:spPr bwMode="auto">
                    <a:xfrm>
                      <a:off x="0" y="0"/>
                      <a:ext cx="2656205" cy="1880870"/>
                    </a:xfrm>
                    <a:prstGeom prst="rect">
                      <a:avLst/>
                    </a:prstGeom>
                    <a:noFill/>
                  </pic:spPr>
                </pic:pic>
              </a:graphicData>
            </a:graphic>
            <wp14:sizeRelH relativeFrom="page">
              <wp14:pctWidth>0</wp14:pctWidth>
            </wp14:sizeRelH>
            <wp14:sizeRelV relativeFrom="page">
              <wp14:pctHeight>0</wp14:pctHeight>
            </wp14:sizeRelV>
          </wp:anchor>
        </w:drawing>
      </w:r>
    </w:p>
    <w:p w14:paraId="2408C8AE" w14:textId="77777777" w:rsidR="00FE40CB" w:rsidRDefault="00FE40CB" w:rsidP="00FE40CB">
      <w:pPr>
        <w:rPr>
          <w:rFonts w:cstheme="minorHAnsi"/>
        </w:rPr>
      </w:pPr>
    </w:p>
    <w:p w14:paraId="00078997" w14:textId="77777777" w:rsidR="00FE40CB" w:rsidRDefault="00FE40CB" w:rsidP="00FE40CB">
      <w:pPr>
        <w:rPr>
          <w:rFonts w:cstheme="minorHAnsi"/>
        </w:rPr>
      </w:pPr>
    </w:p>
    <w:p w14:paraId="3C36192F" w14:textId="77777777" w:rsidR="00FE40CB" w:rsidRDefault="00FE40CB" w:rsidP="00FE40CB">
      <w:pPr>
        <w:rPr>
          <w:rFonts w:cstheme="minorHAnsi"/>
        </w:rPr>
      </w:pPr>
    </w:p>
    <w:p w14:paraId="0270E3D1" w14:textId="77777777" w:rsidR="00FE40CB" w:rsidRDefault="00FE40CB" w:rsidP="00FE40CB">
      <w:pPr>
        <w:rPr>
          <w:rFonts w:cstheme="minorHAnsi"/>
        </w:rPr>
      </w:pPr>
    </w:p>
    <w:p w14:paraId="3FE06B78" w14:textId="77777777" w:rsidR="00FE40CB" w:rsidRDefault="00FE40CB" w:rsidP="00FE40CB">
      <w:pPr>
        <w:rPr>
          <w:rFonts w:cstheme="minorHAnsi"/>
        </w:rPr>
      </w:pPr>
    </w:p>
    <w:p w14:paraId="1F87AA52" w14:textId="17374376" w:rsidR="00FE40CB" w:rsidRDefault="00FE40CB" w:rsidP="00FE40CB">
      <w:pPr>
        <w:rPr>
          <w:rFonts w:cstheme="minorHAnsi"/>
        </w:rPr>
      </w:pPr>
      <w:r>
        <w:rPr>
          <w:noProof/>
          <w:sz w:val="24"/>
          <w:szCs w:val="24"/>
        </w:rPr>
        <mc:AlternateContent>
          <mc:Choice Requires="wps">
            <w:drawing>
              <wp:anchor distT="0" distB="0" distL="114300" distR="114300" simplePos="0" relativeHeight="251676790" behindDoc="0" locked="0" layoutInCell="1" allowOverlap="1" wp14:anchorId="279091B8" wp14:editId="0EBA2C04">
                <wp:simplePos x="0" y="0"/>
                <wp:positionH relativeFrom="column">
                  <wp:posOffset>1754505</wp:posOffset>
                </wp:positionH>
                <wp:positionV relativeFrom="paragraph">
                  <wp:posOffset>76835</wp:posOffset>
                </wp:positionV>
                <wp:extent cx="994410" cy="327660"/>
                <wp:effectExtent l="0" t="0" r="15240" b="15240"/>
                <wp:wrapNone/>
                <wp:docPr id="166" name="Rectangle 166"/>
                <wp:cNvGraphicFramePr/>
                <a:graphic xmlns:a="http://schemas.openxmlformats.org/drawingml/2006/main">
                  <a:graphicData uri="http://schemas.microsoft.com/office/word/2010/wordprocessingShape">
                    <wps:wsp>
                      <wps:cNvSpPr/>
                      <wps:spPr>
                        <a:xfrm>
                          <a:off x="0" y="0"/>
                          <a:ext cx="994410" cy="327025"/>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8EC9E6" id="Rectangle 166" o:spid="_x0000_s1026" style="position:absolute;margin-left:138.15pt;margin-top:6.05pt;width:78.3pt;height:25.8pt;z-index:2516767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" filled="f" strokecolor="black [3213]" strokeweight="1pt"/>
            </w:pict>
          </mc:Fallback>
        </mc:AlternateContent>
      </w:r>
    </w:p>
    <w:p w14:paraId="329DE076" w14:textId="77777777" w:rsidR="00FE40CB" w:rsidRDefault="00FE40CB" w:rsidP="00FE40CB">
      <w:pPr>
        <w:rPr>
          <w:rFonts w:cstheme="minorHAnsi"/>
        </w:rPr>
      </w:pPr>
    </w:p>
    <w:p w14:paraId="6DB8CC15" w14:textId="77777777" w:rsidR="00FE40CB" w:rsidRDefault="00FE40CB" w:rsidP="00FE40CB">
      <w:pPr>
        <w:rPr>
          <w:rFonts w:cstheme="minorHAnsi"/>
        </w:rPr>
      </w:pPr>
    </w:p>
    <w:p w14:paraId="657A2AD4" w14:textId="77777777" w:rsidR="00FE40CB" w:rsidRDefault="00FE40CB" w:rsidP="00FE40CB">
      <w:pPr>
        <w:rPr>
          <w:rFonts w:cstheme="minorHAnsi"/>
        </w:rPr>
      </w:pPr>
    </w:p>
    <w:p w14:paraId="1AC9E1C2" w14:textId="77777777" w:rsidR="00FE40CB" w:rsidRDefault="00FE40CB" w:rsidP="00FE40CB">
      <w:pPr>
        <w:rPr>
          <w:rFonts w:cstheme="minorHAnsi"/>
        </w:rPr>
      </w:pPr>
    </w:p>
    <w:p w14:paraId="4DE681AE" w14:textId="77777777" w:rsidR="00FE40CB" w:rsidRDefault="00FE40CB" w:rsidP="00FE40CB">
      <w:pPr>
        <w:rPr>
          <w:rFonts w:cstheme="minorHAnsi"/>
          <w:i/>
          <w:iCs/>
        </w:rPr>
      </w:pPr>
      <w:r>
        <w:rPr>
          <w:rFonts w:cstheme="minorHAnsi"/>
          <w:i/>
          <w:iCs/>
        </w:rPr>
        <w:tab/>
      </w:r>
      <w:r>
        <w:rPr>
          <w:rFonts w:cstheme="minorHAnsi"/>
          <w:i/>
          <w:iCs/>
        </w:rPr>
        <w:tab/>
      </w:r>
    </w:p>
    <w:p w14:paraId="1F09BE83" w14:textId="77777777" w:rsidR="00FE40CB" w:rsidRDefault="00FE40CB" w:rsidP="00FE40CB">
      <w:pPr>
        <w:ind w:left="720" w:firstLine="720"/>
        <w:rPr>
          <w:rFonts w:cstheme="minorHAnsi"/>
          <w:i/>
          <w:iCs/>
        </w:rPr>
      </w:pPr>
      <w:r>
        <w:rPr>
          <w:rFonts w:cstheme="minorHAnsi"/>
          <w:i/>
          <w:iCs/>
        </w:rPr>
        <w:t>Reserved Parking Module</w:t>
      </w:r>
    </w:p>
    <w:p w14:paraId="53DE7A4F" w14:textId="77777777" w:rsidR="00FE40CB" w:rsidRDefault="00FE40CB" w:rsidP="00FE40CB">
      <w:pPr>
        <w:pStyle w:val="ListParagraph"/>
        <w:numPr>
          <w:ilvl w:val="0"/>
          <w:numId w:val="43"/>
        </w:numPr>
        <w:spacing w:after="0" w:line="240" w:lineRule="auto"/>
        <w:rPr>
          <w:rFonts w:cstheme="minorHAnsi"/>
        </w:rPr>
      </w:pPr>
      <w:r>
        <w:rPr>
          <w:rFonts w:cstheme="minorHAnsi"/>
        </w:rPr>
        <w:t xml:space="preserve">Arduino: Get scanned UID tag from RFID Reader </w:t>
      </w:r>
    </w:p>
    <w:p w14:paraId="190716EC" w14:textId="77777777" w:rsidR="00FE40CB" w:rsidRDefault="00FE40CB" w:rsidP="00FE40CB">
      <w:pPr>
        <w:rPr>
          <w:rFonts w:cstheme="minorHAnsi"/>
        </w:rPr>
      </w:pPr>
    </w:p>
    <w:p w14:paraId="400716A1" w14:textId="40D2244E" w:rsidR="00FE40CB" w:rsidRDefault="00FE40CB" w:rsidP="00FE40CB">
      <w:pPr>
        <w:rPr>
          <w:rFonts w:cstheme="minorHAnsi"/>
        </w:rPr>
      </w:pPr>
      <w:r>
        <w:rPr>
          <w:noProof/>
          <w:sz w:val="24"/>
          <w:szCs w:val="24"/>
        </w:rPr>
        <w:drawing>
          <wp:anchor distT="0" distB="0" distL="114300" distR="114300" simplePos="0" relativeHeight="251677814" behindDoc="0" locked="0" layoutInCell="1" allowOverlap="1" wp14:anchorId="7032FACF" wp14:editId="39CE77AE">
            <wp:simplePos x="0" y="0"/>
            <wp:positionH relativeFrom="column">
              <wp:posOffset>792480</wp:posOffset>
            </wp:positionH>
            <wp:positionV relativeFrom="paragraph">
              <wp:posOffset>18415</wp:posOffset>
            </wp:positionV>
            <wp:extent cx="3177540" cy="1472565"/>
            <wp:effectExtent l="0" t="0" r="3810" b="0"/>
            <wp:wrapSquare wrapText="bothSides"/>
            <wp:docPr id="165" name="Picture 165"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omputer sitting on a tabl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l="3189" b="40157"/>
                    <a:stretch>
                      <a:fillRect/>
                    </a:stretch>
                  </pic:blipFill>
                  <pic:spPr bwMode="auto">
                    <a:xfrm>
                      <a:off x="0" y="0"/>
                      <a:ext cx="3177540" cy="1472565"/>
                    </a:xfrm>
                    <a:prstGeom prst="rect">
                      <a:avLst/>
                    </a:prstGeom>
                    <a:noFill/>
                  </pic:spPr>
                </pic:pic>
              </a:graphicData>
            </a:graphic>
            <wp14:sizeRelH relativeFrom="page">
              <wp14:pctWidth>0</wp14:pctWidth>
            </wp14:sizeRelH>
            <wp14:sizeRelV relativeFrom="page">
              <wp14:pctHeight>0</wp14:pctHeight>
            </wp14:sizeRelV>
          </wp:anchor>
        </w:drawing>
      </w:r>
    </w:p>
    <w:p w14:paraId="6AFBEF7C" w14:textId="488E214B" w:rsidR="00FE40CB" w:rsidRDefault="00FE40CB" w:rsidP="00FE40CB">
      <w:pPr>
        <w:rPr>
          <w:rFonts w:cstheme="minorHAnsi"/>
        </w:rPr>
      </w:pPr>
      <w:r>
        <w:rPr>
          <w:noProof/>
          <w:sz w:val="24"/>
          <w:szCs w:val="24"/>
        </w:rPr>
        <w:drawing>
          <wp:anchor distT="0" distB="0" distL="114300" distR="114300" simplePos="0" relativeHeight="251678838" behindDoc="0" locked="0" layoutInCell="1" allowOverlap="1" wp14:anchorId="6ECCD587" wp14:editId="339DD200">
            <wp:simplePos x="0" y="0"/>
            <wp:positionH relativeFrom="column">
              <wp:posOffset>4077335</wp:posOffset>
            </wp:positionH>
            <wp:positionV relativeFrom="paragraph">
              <wp:posOffset>113030</wp:posOffset>
            </wp:positionV>
            <wp:extent cx="1537335" cy="704215"/>
            <wp:effectExtent l="0" t="0" r="5715" b="635"/>
            <wp:wrapSquare wrapText="bothSides"/>
            <wp:docPr id="164" name="Picture 164"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omputer sitting on a tab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l="69038" t="7768" r="4095" b="75832"/>
                    <a:stretch>
                      <a:fillRect/>
                    </a:stretch>
                  </pic:blipFill>
                  <pic:spPr bwMode="auto">
                    <a:xfrm>
                      <a:off x="0" y="0"/>
                      <a:ext cx="1537335" cy="704215"/>
                    </a:xfrm>
                    <a:prstGeom prst="rect">
                      <a:avLst/>
                    </a:prstGeom>
                    <a:noFill/>
                  </pic:spPr>
                </pic:pic>
              </a:graphicData>
            </a:graphic>
            <wp14:sizeRelH relativeFrom="page">
              <wp14:pctWidth>0</wp14:pctWidth>
            </wp14:sizeRelH>
            <wp14:sizeRelV relativeFrom="page">
              <wp14:pctHeight>0</wp14:pctHeight>
            </wp14:sizeRelV>
          </wp:anchor>
        </w:drawing>
      </w:r>
    </w:p>
    <w:p w14:paraId="5E1F4F72" w14:textId="77777777" w:rsidR="00FE40CB" w:rsidRDefault="00FE40CB" w:rsidP="00FE40CB">
      <w:pPr>
        <w:rPr>
          <w:rFonts w:cstheme="minorHAnsi"/>
        </w:rPr>
      </w:pPr>
    </w:p>
    <w:p w14:paraId="7237BBBA" w14:textId="77777777" w:rsidR="00FE40CB" w:rsidRDefault="00FE40CB" w:rsidP="00FE40CB">
      <w:pPr>
        <w:rPr>
          <w:rFonts w:cstheme="minorHAnsi"/>
        </w:rPr>
      </w:pPr>
    </w:p>
    <w:p w14:paraId="5F29BD50" w14:textId="77777777" w:rsidR="00FE40CB" w:rsidRDefault="00FE40CB" w:rsidP="00FE40CB">
      <w:pPr>
        <w:rPr>
          <w:rFonts w:cstheme="minorHAnsi"/>
        </w:rPr>
      </w:pPr>
    </w:p>
    <w:p w14:paraId="5F5091E2" w14:textId="77777777" w:rsidR="00FE40CB" w:rsidRDefault="00FE40CB" w:rsidP="00FE40CB">
      <w:pPr>
        <w:rPr>
          <w:rFonts w:cstheme="minorHAnsi"/>
        </w:rPr>
      </w:pPr>
    </w:p>
    <w:p w14:paraId="30F9738E" w14:textId="77777777" w:rsidR="00FE40CB" w:rsidRDefault="00FE40CB" w:rsidP="00FE40CB">
      <w:pPr>
        <w:rPr>
          <w:rFonts w:cstheme="minorHAnsi"/>
        </w:rPr>
      </w:pPr>
    </w:p>
    <w:p w14:paraId="6CD2CA00" w14:textId="77777777" w:rsidR="00FE40CB" w:rsidRDefault="00FE40CB" w:rsidP="00FE40CB">
      <w:pPr>
        <w:rPr>
          <w:rFonts w:cstheme="minorHAnsi"/>
        </w:rPr>
      </w:pPr>
    </w:p>
    <w:p w14:paraId="6D9C63C6" w14:textId="77777777" w:rsidR="00FE40CB" w:rsidRDefault="00FE40CB" w:rsidP="00FE40CB">
      <w:pPr>
        <w:rPr>
          <w:rFonts w:cstheme="minorHAnsi"/>
        </w:rPr>
      </w:pPr>
    </w:p>
    <w:p w14:paraId="23AC93D9" w14:textId="77777777" w:rsidR="00FE40CB" w:rsidRDefault="00FE40CB" w:rsidP="00FE40CB">
      <w:pPr>
        <w:rPr>
          <w:rFonts w:cstheme="minorHAnsi"/>
        </w:rPr>
      </w:pPr>
    </w:p>
    <w:p w14:paraId="2EB0BB7B" w14:textId="4A50F92F" w:rsidR="00FE40CB" w:rsidRDefault="00FE40CB" w:rsidP="00FE40CB">
      <w:pPr>
        <w:pStyle w:val="ListParagraph"/>
        <w:numPr>
          <w:ilvl w:val="0"/>
          <w:numId w:val="43"/>
        </w:numPr>
        <w:spacing w:after="0" w:line="240" w:lineRule="auto"/>
        <w:rPr>
          <w:rFonts w:cstheme="minorHAnsi"/>
          <w:u w:val="single"/>
        </w:rPr>
      </w:pPr>
      <w:r>
        <w:rPr>
          <w:noProof/>
          <w:sz w:val="24"/>
          <w:szCs w:val="24"/>
        </w:rPr>
        <mc:AlternateContent>
          <mc:Choice Requires="wps">
            <w:drawing>
              <wp:anchor distT="0" distB="0" distL="114300" distR="114300" simplePos="0" relativeHeight="251681910" behindDoc="0" locked="0" layoutInCell="1" allowOverlap="1" wp14:anchorId="43287F79" wp14:editId="30806FE2">
                <wp:simplePos x="0" y="0"/>
                <wp:positionH relativeFrom="column">
                  <wp:posOffset>4553585</wp:posOffset>
                </wp:positionH>
                <wp:positionV relativeFrom="paragraph">
                  <wp:posOffset>537210</wp:posOffset>
                </wp:positionV>
                <wp:extent cx="692150" cy="23431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691515"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AE25B1" w14:textId="77777777" w:rsidR="003657A5" w:rsidRDefault="003657A5" w:rsidP="00FE40C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F79" id="Text Box 162" o:spid="_x0000_s1082" type="#_x0000_t202" style="position:absolute;left:0;text-align:left;margin-left:358.55pt;margin-top:42.3pt;width:54.5pt;height:18.45pt;z-index:2516819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" filled="f" stroked="f">
                <v:textbox>
                  <w:txbxContent>
                    <w:p w14:paraId="1FAE25B1" w14:textId="77777777" w:rsidR="003657A5" w:rsidRDefault="003657A5" w:rsidP="00FE40CB">
                      <w:pPr>
                        <w:rPr>
                          <w:sz w:val="18"/>
                          <w:szCs w:val="18"/>
                        </w:rPr>
                      </w:pPr>
                      <w:r>
                        <w:rPr>
                          <w:sz w:val="18"/>
                          <w:szCs w:val="18"/>
                        </w:rPr>
                        <w:t>NodeMCU</w:t>
                      </w:r>
                    </w:p>
                  </w:txbxContent>
                </v:textbox>
              </v:shape>
            </w:pict>
          </mc:Fallback>
        </mc:AlternateContent>
      </w:r>
      <w:r>
        <w:rPr>
          <w:noProof/>
          <w:sz w:val="24"/>
          <w:szCs w:val="24"/>
        </w:rPr>
        <mc:AlternateContent>
          <mc:Choice Requires="wps">
            <w:drawing>
              <wp:anchor distT="0" distB="0" distL="114300" distR="114300" simplePos="0" relativeHeight="251680886" behindDoc="0" locked="0" layoutInCell="1" allowOverlap="1" wp14:anchorId="03AF204C" wp14:editId="76078498">
                <wp:simplePos x="0" y="0"/>
                <wp:positionH relativeFrom="column">
                  <wp:posOffset>1312545</wp:posOffset>
                </wp:positionH>
                <wp:positionV relativeFrom="paragraph">
                  <wp:posOffset>305435</wp:posOffset>
                </wp:positionV>
                <wp:extent cx="636270" cy="23431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C6599B" w14:textId="77777777" w:rsidR="003657A5" w:rsidRDefault="003657A5" w:rsidP="00FE40CB">
                            <w:pPr>
                              <w:rPr>
                                <w:sz w:val="18"/>
                                <w:szCs w:val="18"/>
                              </w:rPr>
                            </w:pPr>
                            <w:r>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204C" id="Text Box 161" o:spid="_x0000_s1083" type="#_x0000_t202" style="position:absolute;left:0;text-align:left;margin-left:103.35pt;margin-top:24.05pt;width:50.1pt;height:18.45pt;z-index:2516808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" filled="f" stroked="f">
                <v:textbox>
                  <w:txbxContent>
                    <w:p w14:paraId="5AC6599B" w14:textId="77777777" w:rsidR="003657A5" w:rsidRDefault="003657A5" w:rsidP="00FE40CB">
                      <w:pPr>
                        <w:rPr>
                          <w:sz w:val="18"/>
                          <w:szCs w:val="18"/>
                        </w:rPr>
                      </w:pPr>
                      <w:r>
                        <w:rPr>
                          <w:sz w:val="18"/>
                          <w:szCs w:val="18"/>
                        </w:rPr>
                        <w:t>Arduino</w:t>
                      </w:r>
                    </w:p>
                  </w:txbxContent>
                </v:textbox>
              </v:shape>
            </w:pict>
          </mc:Fallback>
        </mc:AlternateContent>
      </w:r>
      <w:r>
        <w:rPr>
          <w:noProof/>
          <w:sz w:val="24"/>
          <w:szCs w:val="24"/>
        </w:rPr>
        <w:drawing>
          <wp:anchor distT="0" distB="0" distL="114300" distR="114300" simplePos="0" relativeHeight="251679862" behindDoc="0" locked="0" layoutInCell="1" allowOverlap="1" wp14:anchorId="7076C731" wp14:editId="5CAFFE11">
            <wp:simplePos x="0" y="0"/>
            <wp:positionH relativeFrom="column">
              <wp:posOffset>741045</wp:posOffset>
            </wp:positionH>
            <wp:positionV relativeFrom="paragraph">
              <wp:posOffset>227965</wp:posOffset>
            </wp:positionV>
            <wp:extent cx="4787900" cy="763905"/>
            <wp:effectExtent l="0" t="0" r="0" b="0"/>
            <wp:wrapSquare wrapText="bothSides"/>
            <wp:docPr id="160" name="Picture 160"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computer monito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t="2589" b="76122"/>
                    <a:stretch>
                      <a:fillRect/>
                    </a:stretch>
                  </pic:blipFill>
                  <pic:spPr bwMode="auto">
                    <a:xfrm>
                      <a:off x="0" y="0"/>
                      <a:ext cx="4787900" cy="7639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 xml:space="preserve">Arduino &amp; </w:t>
      </w:r>
      <w:proofErr w:type="spellStart"/>
      <w:r>
        <w:rPr>
          <w:rFonts w:cstheme="minorHAnsi"/>
        </w:rPr>
        <w:t>NodeMCU</w:t>
      </w:r>
      <w:proofErr w:type="spellEnd"/>
      <w:r>
        <w:rPr>
          <w:rFonts w:cstheme="minorHAnsi"/>
        </w:rPr>
        <w:t xml:space="preserve">: Send UID from Arduino to </w:t>
      </w:r>
      <w:proofErr w:type="spellStart"/>
      <w:r>
        <w:rPr>
          <w:rFonts w:cstheme="minorHAnsi"/>
        </w:rPr>
        <w:t>NodeMCU</w:t>
      </w:r>
      <w:proofErr w:type="spellEnd"/>
      <w:r>
        <w:rPr>
          <w:rFonts w:cstheme="minorHAnsi"/>
        </w:rPr>
        <w:t xml:space="preserve"> serially</w:t>
      </w:r>
    </w:p>
    <w:p w14:paraId="4D153ABE" w14:textId="77777777" w:rsidR="00FE40CB" w:rsidRDefault="00FE40CB" w:rsidP="00FE40CB">
      <w:pPr>
        <w:pStyle w:val="ListParagraph"/>
        <w:numPr>
          <w:ilvl w:val="0"/>
          <w:numId w:val="43"/>
        </w:numPr>
        <w:spacing w:after="0" w:line="240" w:lineRule="auto"/>
        <w:rPr>
          <w:rFonts w:cstheme="minorHAnsi"/>
          <w:u w:val="single"/>
        </w:rPr>
      </w:pPr>
      <w:proofErr w:type="spellStart"/>
      <w:r>
        <w:rPr>
          <w:rFonts w:cstheme="minorHAnsi"/>
        </w:rPr>
        <w:t>NodeMCU</w:t>
      </w:r>
      <w:proofErr w:type="spellEnd"/>
      <w:r>
        <w:rPr>
          <w:rFonts w:cstheme="minorHAnsi"/>
        </w:rPr>
        <w:t xml:space="preserve"> &amp; Arduino: Check if there is a valid reservation with the UID tag received from Firebase and change its reservation status to “arrived”. Arduino opens gate (Green LED)</w:t>
      </w:r>
    </w:p>
    <w:p w14:paraId="427B7BCA" w14:textId="446F2304" w:rsidR="00FE40CB" w:rsidRDefault="00FE40CB" w:rsidP="00FE40CB">
      <w:pPr>
        <w:rPr>
          <w:rFonts w:cstheme="minorHAnsi"/>
          <w:u w:val="single"/>
        </w:rPr>
      </w:pPr>
      <w:r>
        <w:rPr>
          <w:noProof/>
          <w:sz w:val="24"/>
          <w:szCs w:val="24"/>
        </w:rPr>
        <mc:AlternateContent>
          <mc:Choice Requires="wps">
            <w:drawing>
              <wp:anchor distT="0" distB="0" distL="114300" distR="114300" simplePos="0" relativeHeight="251683958" behindDoc="0" locked="0" layoutInCell="1" allowOverlap="1" wp14:anchorId="17C49CDD" wp14:editId="57431AFC">
                <wp:simplePos x="0" y="0"/>
                <wp:positionH relativeFrom="column">
                  <wp:posOffset>1445260</wp:posOffset>
                </wp:positionH>
                <wp:positionV relativeFrom="paragraph">
                  <wp:posOffset>145415</wp:posOffset>
                </wp:positionV>
                <wp:extent cx="636270" cy="23431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B5EE7" w14:textId="77777777" w:rsidR="003657A5" w:rsidRDefault="003657A5" w:rsidP="00FE40CB">
                            <w:pPr>
                              <w:rPr>
                                <w:sz w:val="18"/>
                                <w:szCs w:val="18"/>
                              </w:rPr>
                            </w:pPr>
                            <w:r>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9CDD" id="Text Box 159" o:spid="_x0000_s1084" type="#_x0000_t202" style="position:absolute;margin-left:113.8pt;margin-top:11.45pt;width:50.1pt;height:18.45pt;z-index:2516839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" filled="f" stroked="f">
                <v:textbox>
                  <w:txbxContent>
                    <w:p w14:paraId="6F6B5EE7" w14:textId="77777777" w:rsidR="003657A5" w:rsidRDefault="003657A5" w:rsidP="00FE40CB">
                      <w:pPr>
                        <w:rPr>
                          <w:sz w:val="18"/>
                          <w:szCs w:val="18"/>
                        </w:rPr>
                      </w:pPr>
                      <w:r>
                        <w:rPr>
                          <w:sz w:val="18"/>
                          <w:szCs w:val="18"/>
                        </w:rPr>
                        <w:t>Arduino</w:t>
                      </w:r>
                    </w:p>
                  </w:txbxContent>
                </v:textbox>
              </v:shape>
            </w:pict>
          </mc:Fallback>
        </mc:AlternateContent>
      </w:r>
      <w:r>
        <w:rPr>
          <w:noProof/>
          <w:sz w:val="24"/>
          <w:szCs w:val="24"/>
        </w:rPr>
        <mc:AlternateContent>
          <mc:Choice Requires="wps">
            <w:drawing>
              <wp:anchor distT="0" distB="0" distL="114300" distR="114300" simplePos="0" relativeHeight="251684982" behindDoc="0" locked="0" layoutInCell="1" allowOverlap="1" wp14:anchorId="6CC279B6" wp14:editId="5EC7DDD2">
                <wp:simplePos x="0" y="0"/>
                <wp:positionH relativeFrom="column">
                  <wp:posOffset>4509770</wp:posOffset>
                </wp:positionH>
                <wp:positionV relativeFrom="paragraph">
                  <wp:posOffset>337185</wp:posOffset>
                </wp:positionV>
                <wp:extent cx="692150" cy="23431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691515"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BE286B" w14:textId="77777777" w:rsidR="003657A5" w:rsidRDefault="003657A5" w:rsidP="00FE40C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79B6" id="Text Box 157" o:spid="_x0000_s1085" type="#_x0000_t202" style="position:absolute;margin-left:355.1pt;margin-top:26.55pt;width:54.5pt;height:18.45pt;z-index:2516849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" filled="f" stroked="f">
                <v:textbox>
                  <w:txbxContent>
                    <w:p w14:paraId="6EBE286B" w14:textId="77777777" w:rsidR="003657A5" w:rsidRDefault="003657A5" w:rsidP="00FE40CB">
                      <w:pPr>
                        <w:rPr>
                          <w:sz w:val="18"/>
                          <w:szCs w:val="18"/>
                        </w:rPr>
                      </w:pPr>
                      <w:r>
                        <w:rPr>
                          <w:sz w:val="18"/>
                          <w:szCs w:val="18"/>
                        </w:rPr>
                        <w:t>NodeMCU</w:t>
                      </w:r>
                    </w:p>
                  </w:txbxContent>
                </v:textbox>
              </v:shape>
            </w:pict>
          </mc:Fallback>
        </mc:AlternateContent>
      </w:r>
      <w:r>
        <w:rPr>
          <w:noProof/>
          <w:sz w:val="24"/>
          <w:szCs w:val="24"/>
        </w:rPr>
        <w:drawing>
          <wp:anchor distT="0" distB="0" distL="114300" distR="114300" simplePos="0" relativeHeight="251682934" behindDoc="0" locked="0" layoutInCell="1" allowOverlap="1" wp14:anchorId="7BC43A7E" wp14:editId="5838833A">
            <wp:simplePos x="0" y="0"/>
            <wp:positionH relativeFrom="column">
              <wp:posOffset>851535</wp:posOffset>
            </wp:positionH>
            <wp:positionV relativeFrom="paragraph">
              <wp:posOffset>65405</wp:posOffset>
            </wp:positionV>
            <wp:extent cx="4837430" cy="2362835"/>
            <wp:effectExtent l="0" t="0" r="1270" b="0"/>
            <wp:wrapSquare wrapText="bothSides"/>
            <wp:docPr id="136" name="Picture 136"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open computer sitting on a tabl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l="1295" t="6474" b="29237"/>
                    <a:stretch>
                      <a:fillRect/>
                    </a:stretch>
                  </pic:blipFill>
                  <pic:spPr bwMode="auto">
                    <a:xfrm>
                      <a:off x="0" y="0"/>
                      <a:ext cx="4837430" cy="2362835"/>
                    </a:xfrm>
                    <a:prstGeom prst="rect">
                      <a:avLst/>
                    </a:prstGeom>
                    <a:noFill/>
                  </pic:spPr>
                </pic:pic>
              </a:graphicData>
            </a:graphic>
            <wp14:sizeRelH relativeFrom="page">
              <wp14:pctWidth>0</wp14:pctWidth>
            </wp14:sizeRelH>
            <wp14:sizeRelV relativeFrom="page">
              <wp14:pctHeight>0</wp14:pctHeight>
            </wp14:sizeRelV>
          </wp:anchor>
        </w:drawing>
      </w:r>
    </w:p>
    <w:p w14:paraId="1648DC63" w14:textId="77777777" w:rsidR="00FE40CB" w:rsidRDefault="00FE40CB" w:rsidP="00FE40CB">
      <w:pPr>
        <w:rPr>
          <w:rFonts w:cstheme="minorHAnsi"/>
        </w:rPr>
      </w:pPr>
      <w:r>
        <w:rPr>
          <w:rFonts w:cstheme="minorHAnsi"/>
        </w:rPr>
        <w:tab/>
      </w:r>
    </w:p>
    <w:p w14:paraId="043B79F1" w14:textId="77777777" w:rsidR="00FE40CB" w:rsidRDefault="00FE40CB" w:rsidP="00FE40CB">
      <w:pPr>
        <w:rPr>
          <w:rFonts w:cstheme="minorHAnsi"/>
        </w:rPr>
      </w:pPr>
    </w:p>
    <w:p w14:paraId="78C1B9F6" w14:textId="77777777" w:rsidR="00FE40CB" w:rsidRDefault="00FE40CB" w:rsidP="00FE40CB">
      <w:pPr>
        <w:rPr>
          <w:rFonts w:cstheme="minorHAnsi"/>
        </w:rPr>
      </w:pPr>
    </w:p>
    <w:p w14:paraId="3B080109" w14:textId="77777777" w:rsidR="00FE40CB" w:rsidRDefault="00FE40CB" w:rsidP="00FE40CB">
      <w:pPr>
        <w:rPr>
          <w:rFonts w:cstheme="minorHAnsi"/>
        </w:rPr>
      </w:pPr>
    </w:p>
    <w:p w14:paraId="3D1C9B0C" w14:textId="3E8E9012" w:rsidR="00FE40CB" w:rsidRDefault="00FE40CB" w:rsidP="00FE40CB">
      <w:pPr>
        <w:rPr>
          <w:rFonts w:cstheme="minorHAnsi"/>
        </w:rPr>
      </w:pPr>
      <w:r>
        <w:rPr>
          <w:noProof/>
          <w:sz w:val="24"/>
          <w:szCs w:val="24"/>
        </w:rPr>
        <w:drawing>
          <wp:anchor distT="0" distB="0" distL="114300" distR="114300" simplePos="0" relativeHeight="251686006" behindDoc="0" locked="0" layoutInCell="1" allowOverlap="1" wp14:anchorId="3204EBE2" wp14:editId="2987171E">
            <wp:simplePos x="0" y="0"/>
            <wp:positionH relativeFrom="column">
              <wp:posOffset>995045</wp:posOffset>
            </wp:positionH>
            <wp:positionV relativeFrom="paragraph">
              <wp:posOffset>419735</wp:posOffset>
            </wp:positionV>
            <wp:extent cx="1654810" cy="1071880"/>
            <wp:effectExtent l="0" t="0" r="2540" b="0"/>
            <wp:wrapSquare wrapText="bothSides"/>
            <wp:docPr id="125" name="Picture 125"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tore front at nigh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l="-2" t="53192" r="3647"/>
                    <a:stretch>
                      <a:fillRect/>
                    </a:stretch>
                  </pic:blipFill>
                  <pic:spPr bwMode="auto">
                    <a:xfrm>
                      <a:off x="0" y="0"/>
                      <a:ext cx="1654810" cy="1071880"/>
                    </a:xfrm>
                    <a:prstGeom prst="rect">
                      <a:avLst/>
                    </a:prstGeom>
                    <a:noFill/>
                  </pic:spPr>
                </pic:pic>
              </a:graphicData>
            </a:graphic>
            <wp14:sizeRelH relativeFrom="page">
              <wp14:pctWidth>0</wp14:pctWidth>
            </wp14:sizeRelH>
            <wp14:sizeRelV relativeFrom="page">
              <wp14:pctHeight>0</wp14:pctHeight>
            </wp14:sizeRelV>
          </wp:anchor>
        </w:drawing>
      </w:r>
    </w:p>
    <w:p w14:paraId="0D7500F7" w14:textId="77777777" w:rsidR="00FE40CB" w:rsidRDefault="00FE40CB" w:rsidP="00FE40CB">
      <w:pPr>
        <w:rPr>
          <w:rFonts w:cstheme="minorHAnsi"/>
        </w:rPr>
      </w:pPr>
    </w:p>
    <w:p w14:paraId="5CB2C2E5" w14:textId="77777777" w:rsidR="00FE40CB" w:rsidRDefault="00FE40CB" w:rsidP="00FE40CB">
      <w:pPr>
        <w:rPr>
          <w:rFonts w:cstheme="minorHAnsi"/>
        </w:rPr>
      </w:pPr>
    </w:p>
    <w:p w14:paraId="50EBA9C0" w14:textId="77777777" w:rsidR="00FE40CB" w:rsidRDefault="00FE40CB" w:rsidP="00FE40CB">
      <w:pPr>
        <w:rPr>
          <w:rFonts w:cstheme="minorHAnsi"/>
        </w:rPr>
      </w:pPr>
    </w:p>
    <w:p w14:paraId="7BDC0D6D" w14:textId="77777777" w:rsidR="00FE40CB" w:rsidRDefault="00FE40CB" w:rsidP="00FE40CB">
      <w:pPr>
        <w:rPr>
          <w:rFonts w:cstheme="minorHAnsi"/>
        </w:rPr>
      </w:pPr>
    </w:p>
    <w:p w14:paraId="43FC1744" w14:textId="77777777" w:rsidR="00FE40CB" w:rsidRDefault="00FE40CB" w:rsidP="00FE40CB">
      <w:pPr>
        <w:rPr>
          <w:rFonts w:cstheme="minorHAnsi"/>
        </w:rPr>
      </w:pPr>
    </w:p>
    <w:p w14:paraId="39157188" w14:textId="77777777" w:rsidR="00FE40CB" w:rsidRDefault="00FE40CB" w:rsidP="00FE40CB">
      <w:pPr>
        <w:rPr>
          <w:rFonts w:cstheme="minorHAnsi"/>
        </w:rPr>
      </w:pPr>
    </w:p>
    <w:p w14:paraId="06B1427B" w14:textId="77777777" w:rsidR="00FE40CB" w:rsidRDefault="00FE40CB" w:rsidP="00FE40CB">
      <w:pPr>
        <w:rPr>
          <w:rFonts w:cstheme="minorHAnsi"/>
        </w:rPr>
      </w:pPr>
    </w:p>
    <w:p w14:paraId="59501484" w14:textId="77777777" w:rsidR="00FE40CB" w:rsidRDefault="00FE40CB" w:rsidP="00FE40CB">
      <w:pPr>
        <w:rPr>
          <w:rFonts w:cstheme="minorHAnsi"/>
        </w:rPr>
      </w:pPr>
    </w:p>
    <w:p w14:paraId="702FEFC1" w14:textId="77777777" w:rsidR="00FE40CB" w:rsidRDefault="00FE40CB" w:rsidP="00FE40CB">
      <w:pPr>
        <w:rPr>
          <w:rFonts w:cstheme="minorHAnsi"/>
        </w:rPr>
      </w:pPr>
    </w:p>
    <w:p w14:paraId="7A0DBD37" w14:textId="77777777" w:rsidR="00FE40CB" w:rsidRDefault="00FE40CB" w:rsidP="00FE40CB">
      <w:pPr>
        <w:rPr>
          <w:rFonts w:cstheme="minorHAnsi"/>
        </w:rPr>
      </w:pPr>
    </w:p>
    <w:p w14:paraId="7C20DBCA" w14:textId="77777777" w:rsidR="00FE40CB" w:rsidRDefault="00FE40CB" w:rsidP="00FE40CB">
      <w:pPr>
        <w:rPr>
          <w:rFonts w:cstheme="minorHAnsi"/>
        </w:rPr>
      </w:pPr>
    </w:p>
    <w:p w14:paraId="139CDB7B" w14:textId="77777777" w:rsidR="00FE40CB" w:rsidRDefault="00FE40CB" w:rsidP="00FE40CB">
      <w:pPr>
        <w:rPr>
          <w:rFonts w:cstheme="minorHAnsi"/>
        </w:rPr>
      </w:pPr>
      <w:r>
        <w:rPr>
          <w:rFonts w:cstheme="minorHAnsi"/>
        </w:rPr>
        <w:t>6.1.2. Software</w:t>
      </w:r>
    </w:p>
    <w:p w14:paraId="039CC458" w14:textId="77777777" w:rsidR="00FE40CB" w:rsidRDefault="00FE40CB" w:rsidP="00FE40CB">
      <w:pPr>
        <w:rPr>
          <w:rFonts w:cstheme="minorHAnsi"/>
        </w:rPr>
      </w:pPr>
      <w:r>
        <w:rPr>
          <w:rFonts w:cstheme="minorHAnsi"/>
        </w:rPr>
        <w:tab/>
      </w:r>
      <w:r>
        <w:rPr>
          <w:rFonts w:cstheme="minorHAnsi"/>
        </w:rPr>
        <w:tab/>
        <w:t>a. Application</w:t>
      </w:r>
    </w:p>
    <w:p w14:paraId="30252276" w14:textId="77777777" w:rsidR="00FE40CB" w:rsidRDefault="00FE40CB" w:rsidP="00FE40CB">
      <w:pPr>
        <w:rPr>
          <w:rFonts w:cstheme="minorHAnsi"/>
        </w:rPr>
      </w:pPr>
      <w:r>
        <w:rPr>
          <w:rFonts w:cstheme="minorHAnsi"/>
        </w:rPr>
        <w:tab/>
      </w:r>
      <w:r>
        <w:rPr>
          <w:rFonts w:cstheme="minorHAnsi"/>
        </w:rPr>
        <w:tab/>
        <w:t>b. Website</w:t>
      </w:r>
    </w:p>
    <w:p w14:paraId="1BA7CF14" w14:textId="77777777" w:rsidR="00FE40CB" w:rsidRDefault="00FE40CB" w:rsidP="00FE40CB">
      <w:pPr>
        <w:rPr>
          <w:rFonts w:cstheme="minorHAnsi"/>
        </w:rPr>
      </w:pPr>
      <w:r>
        <w:rPr>
          <w:rFonts w:cstheme="minorHAnsi"/>
        </w:rPr>
        <w:t>6.2. Integration Testing</w:t>
      </w:r>
    </w:p>
    <w:p w14:paraId="0FBFED50" w14:textId="77777777" w:rsidR="00FE40CB" w:rsidRDefault="00FE40CB" w:rsidP="00FE40CB">
      <w:pPr>
        <w:rPr>
          <w:rFonts w:cstheme="minorHAnsi"/>
        </w:rPr>
      </w:pPr>
      <w:r>
        <w:rPr>
          <w:rFonts w:cstheme="minorHAnsi"/>
        </w:rPr>
        <w:tab/>
        <w:t xml:space="preserve">Tests a group of subsystems and eventually the whole system to ensure that they are </w:t>
      </w:r>
      <w:r>
        <w:rPr>
          <w:rFonts w:cstheme="minorHAnsi"/>
          <w:i/>
          <w:iCs/>
        </w:rPr>
        <w:t>interfaced</w:t>
      </w:r>
      <w:r>
        <w:rPr>
          <w:rFonts w:cstheme="minorHAnsi"/>
        </w:rPr>
        <w:t xml:space="preserve"> correctly.</w:t>
      </w:r>
    </w:p>
    <w:p w14:paraId="50FFCEA2" w14:textId="77777777" w:rsidR="00FE40CB" w:rsidRDefault="00FE40CB" w:rsidP="00FE40CB">
      <w:pPr>
        <w:rPr>
          <w:rFonts w:cstheme="minorHAnsi"/>
          <w:b/>
          <w:bCs/>
        </w:rPr>
      </w:pPr>
      <w:r>
        <w:rPr>
          <w:rFonts w:cstheme="minorHAnsi"/>
          <w:b/>
          <w:bCs/>
        </w:rPr>
        <w:tab/>
        <w:t>6.2.1. System Integration</w:t>
      </w:r>
    </w:p>
    <w:p w14:paraId="00A6FC04" w14:textId="77777777" w:rsidR="00FE40CB" w:rsidRDefault="00FE40CB" w:rsidP="00FE40CB">
      <w:pPr>
        <w:rPr>
          <w:rFonts w:cstheme="minorHAnsi"/>
        </w:rPr>
      </w:pPr>
      <w:r>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 Figure 6.x shows the whole system after integration.</w:t>
      </w:r>
    </w:p>
    <w:p w14:paraId="211ECCCB" w14:textId="77777777" w:rsidR="00FE40CB" w:rsidRDefault="00FE40CB" w:rsidP="00FE40CB">
      <w:pPr>
        <w:rPr>
          <w:rFonts w:cstheme="minorHAnsi"/>
        </w:rPr>
      </w:pPr>
      <w:r>
        <w:rPr>
          <w:rFonts w:cstheme="minorHAnsi"/>
          <w:highlight w:val="cyan"/>
        </w:rPr>
        <w:t>(Paste picture here)</w:t>
      </w:r>
    </w:p>
    <w:p w14:paraId="35A34916" w14:textId="77777777" w:rsidR="00FE40CB" w:rsidRDefault="00FE40CB" w:rsidP="00FE40CB">
      <w:pPr>
        <w:rPr>
          <w:rFonts w:cstheme="minorHAnsi"/>
          <w:b/>
          <w:bCs/>
        </w:rPr>
      </w:pPr>
    </w:p>
    <w:p w14:paraId="54379EF4" w14:textId="77777777" w:rsidR="00FE40CB" w:rsidRDefault="00FE40CB" w:rsidP="00FE40CB">
      <w:pPr>
        <w:ind w:firstLine="720"/>
        <w:rPr>
          <w:rFonts w:cstheme="minorHAnsi"/>
          <w:b/>
          <w:bCs/>
        </w:rPr>
      </w:pPr>
      <w:r>
        <w:rPr>
          <w:rFonts w:cstheme="minorHAnsi"/>
          <w:b/>
          <w:bCs/>
        </w:rPr>
        <w:t>6.2.2. Firebase Connectivity Testing</w:t>
      </w:r>
    </w:p>
    <w:p w14:paraId="74D9E395" w14:textId="77777777" w:rsidR="00FE40CB" w:rsidRDefault="00FE40CB" w:rsidP="00FE40CB">
      <w:pPr>
        <w:rPr>
          <w:rFonts w:cstheme="minorHAnsi"/>
        </w:rPr>
      </w:pPr>
      <w:r>
        <w:rPr>
          <w:rFonts w:cstheme="minorHAnsi"/>
        </w:rPr>
        <w:t xml:space="preserve">Firebase is an external subsystem that assists in keeping our system in real time. The connectivity test measures the average time it takes for a connection to pass data between a certain component in the system and Firebase. This test shows to what extent our system is real time and its speed. All tests were done in the same environment, internet connection and around the same time. In the application and </w:t>
      </w:r>
      <w:proofErr w:type="spellStart"/>
      <w:r>
        <w:rPr>
          <w:rFonts w:cstheme="minorHAnsi"/>
        </w:rPr>
        <w:t>NodeMCU</w:t>
      </w:r>
      <w:proofErr w:type="spellEnd"/>
      <w:r>
        <w:rPr>
          <w:rFonts w:cstheme="minorHAnsi"/>
        </w:rPr>
        <w:t>, the time was recorded by the following algorithm:</w:t>
      </w:r>
    </w:p>
    <w:p w14:paraId="65FCCF60" w14:textId="77777777" w:rsidR="00FE40CB" w:rsidRDefault="00FE40CB" w:rsidP="00FE40CB">
      <w:pPr>
        <w:rPr>
          <w:rFonts w:cstheme="minorHAnsi"/>
        </w:rPr>
      </w:pPr>
    </w:p>
    <w:p w14:paraId="2EAC86A5"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1: read system time and store it in a variable called </w:t>
      </w:r>
      <w:proofErr w:type="spellStart"/>
      <w:r>
        <w:rPr>
          <w:rFonts w:cstheme="minorHAnsi"/>
        </w:rPr>
        <w:t>startTime</w:t>
      </w:r>
      <w:proofErr w:type="spellEnd"/>
    </w:p>
    <w:p w14:paraId="2BB62995"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2: Preform needed operation with Firebase </w:t>
      </w:r>
    </w:p>
    <w:p w14:paraId="0665F11B"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3: read system time again and store it in variable called </w:t>
      </w:r>
      <w:proofErr w:type="spellStart"/>
      <w:r>
        <w:rPr>
          <w:rFonts w:cstheme="minorHAnsi"/>
        </w:rPr>
        <w:t>endTime</w:t>
      </w:r>
      <w:proofErr w:type="spellEnd"/>
    </w:p>
    <w:p w14:paraId="0FDF4039"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4: subtract the </w:t>
      </w:r>
      <w:proofErr w:type="spellStart"/>
      <w:r>
        <w:rPr>
          <w:rFonts w:cstheme="minorHAnsi"/>
        </w:rPr>
        <w:t>startTime</w:t>
      </w:r>
      <w:proofErr w:type="spellEnd"/>
      <w:r>
        <w:rPr>
          <w:rFonts w:cstheme="minorHAnsi"/>
        </w:rPr>
        <w:t xml:space="preserve"> from </w:t>
      </w:r>
      <w:proofErr w:type="spellStart"/>
      <w:r>
        <w:rPr>
          <w:rFonts w:cstheme="minorHAnsi"/>
        </w:rPr>
        <w:t>endTime</w:t>
      </w:r>
      <w:proofErr w:type="spellEnd"/>
      <w:r>
        <w:rPr>
          <w:rFonts w:cstheme="minorHAnsi"/>
        </w:rPr>
        <w:t xml:space="preserve"> and display result in the console </w:t>
      </w:r>
    </w:p>
    <w:p w14:paraId="02AF9304" w14:textId="77777777" w:rsidR="00FE40CB" w:rsidRDefault="00FE40CB" w:rsidP="00FE40CB">
      <w:pPr>
        <w:rPr>
          <w:rFonts w:cstheme="minorHAnsi"/>
        </w:rPr>
      </w:pPr>
    </w:p>
    <w:p w14:paraId="24A7BECC" w14:textId="77777777" w:rsidR="00FE40CB" w:rsidRDefault="00FE40CB" w:rsidP="00FE40CB">
      <w:pPr>
        <w:rPr>
          <w:b/>
          <w:bCs/>
          <w:highlight w:val="yellow"/>
        </w:rPr>
      </w:pPr>
      <w:r>
        <w:rPr>
          <w:b/>
          <w:bCs/>
          <w:highlight w:val="yellow"/>
        </w:rPr>
        <w:t>In contrast, the website uses a different algorithm to record the time:</w:t>
      </w:r>
    </w:p>
    <w:p w14:paraId="524F5062" w14:textId="77777777" w:rsidR="00FE40CB" w:rsidRDefault="00FE40CB" w:rsidP="00FE40CB">
      <w:r>
        <w:rPr>
          <w:highlight w:val="yellow"/>
        </w:rPr>
        <w:t>Using Postman as a testing tool, by firstly creating new routes for reading/writing without displaying pages content and applying GET/POST requests using Postman as it automatically calculates the time it took for the response to arrive.</w:t>
      </w:r>
    </w:p>
    <w:p w14:paraId="47CB99E4" w14:textId="77777777" w:rsidR="00FE40CB" w:rsidRDefault="00FE40CB" w:rsidP="00FE40CB">
      <w:pPr>
        <w:rPr>
          <w:rFonts w:cstheme="minorHAnsi"/>
        </w:rPr>
      </w:pPr>
    </w:p>
    <w:p w14:paraId="68DB94F2" w14:textId="77777777" w:rsidR="00FE40CB" w:rsidRDefault="00FE40CB" w:rsidP="00FE40CB">
      <w:pPr>
        <w:rPr>
          <w:rFonts w:cstheme="minorHAnsi"/>
        </w:rPr>
      </w:pPr>
      <w:r>
        <w:rPr>
          <w:rFonts w:cstheme="minorHAnsi"/>
        </w:rPr>
        <w:t>Four trials were computed for each connection, and then the average test time was calculated.</w:t>
      </w:r>
    </w:p>
    <w:p w14:paraId="4AEDEEF1" w14:textId="77777777" w:rsidR="00FE40CB" w:rsidRDefault="00FE40CB" w:rsidP="00FE40CB">
      <w:pPr>
        <w:rPr>
          <w:rFonts w:cstheme="minorHAnsi"/>
        </w:rPr>
      </w:pPr>
    </w:p>
    <w:p w14:paraId="24F46407" w14:textId="77777777" w:rsidR="00FE40CB" w:rsidRDefault="00FE40CB" w:rsidP="00FE40CB">
      <w:pPr>
        <w:rPr>
          <w:rFonts w:cstheme="minorHAnsi"/>
        </w:rPr>
      </w:pPr>
      <w:r>
        <w:rPr>
          <w:rFonts w:cstheme="minorHAnsi"/>
        </w:rPr>
        <w:t>The test is done through several levels:</w:t>
      </w:r>
    </w:p>
    <w:p w14:paraId="4EAE172A" w14:textId="77777777" w:rsidR="00FE40CB" w:rsidRDefault="00FE40CB" w:rsidP="00FE40CB">
      <w:pPr>
        <w:pStyle w:val="ListParagraph"/>
        <w:numPr>
          <w:ilvl w:val="0"/>
          <w:numId w:val="45"/>
        </w:numPr>
        <w:spacing w:after="0" w:line="240" w:lineRule="auto"/>
        <w:rPr>
          <w:rFonts w:cstheme="minorHAnsi"/>
        </w:rPr>
      </w:pPr>
      <w:r>
        <w:rPr>
          <w:rFonts w:cstheme="minorHAnsi"/>
        </w:rPr>
        <w:t xml:space="preserve">Between </w:t>
      </w:r>
      <w:proofErr w:type="spellStart"/>
      <w:r>
        <w:rPr>
          <w:rFonts w:cstheme="minorHAnsi"/>
        </w:rPr>
        <w:t>NodeMCU</w:t>
      </w:r>
      <w:proofErr w:type="spellEnd"/>
      <w:r>
        <w:rPr>
          <w:rFonts w:cstheme="minorHAnsi"/>
        </w:rPr>
        <w:t xml:space="preserve"> and Firebase</w:t>
      </w:r>
    </w:p>
    <w:p w14:paraId="07BB900F" w14:textId="77777777" w:rsidR="00FE40CB" w:rsidRDefault="00FE40CB" w:rsidP="00FE40CB">
      <w:pPr>
        <w:pStyle w:val="ListParagraph"/>
        <w:numPr>
          <w:ilvl w:val="0"/>
          <w:numId w:val="45"/>
        </w:numPr>
        <w:spacing w:after="0" w:line="240" w:lineRule="auto"/>
        <w:rPr>
          <w:rFonts w:cstheme="minorHAnsi"/>
        </w:rPr>
      </w:pPr>
      <w:r>
        <w:rPr>
          <w:rFonts w:cstheme="minorHAnsi"/>
        </w:rPr>
        <w:t>Between Application and Firebase</w:t>
      </w:r>
    </w:p>
    <w:p w14:paraId="41925535" w14:textId="77777777" w:rsidR="00FE40CB" w:rsidRDefault="00FE40CB" w:rsidP="00FE40CB">
      <w:pPr>
        <w:pStyle w:val="ListParagraph"/>
        <w:numPr>
          <w:ilvl w:val="0"/>
          <w:numId w:val="45"/>
        </w:numPr>
        <w:spacing w:after="0" w:line="240" w:lineRule="auto"/>
        <w:rPr>
          <w:rFonts w:cstheme="minorHAnsi"/>
        </w:rPr>
      </w:pPr>
      <w:r>
        <w:rPr>
          <w:rFonts w:cstheme="minorHAnsi"/>
        </w:rPr>
        <w:t>Between Website and Firebase</w:t>
      </w:r>
    </w:p>
    <w:p w14:paraId="25DBB037" w14:textId="77777777" w:rsidR="00FE40CB" w:rsidRDefault="00FE40CB" w:rsidP="00FE40CB">
      <w:pPr>
        <w:tabs>
          <w:tab w:val="left" w:pos="2475"/>
        </w:tabs>
        <w:rPr>
          <w:rFonts w:cstheme="minorHAnsi"/>
        </w:rPr>
      </w:pPr>
    </w:p>
    <w:p w14:paraId="7803FF46" w14:textId="77777777" w:rsidR="00FE40CB" w:rsidRDefault="00FE40CB" w:rsidP="00FE40CB">
      <w:pPr>
        <w:tabs>
          <w:tab w:val="left" w:pos="2475"/>
        </w:tabs>
        <w:rPr>
          <w:rFonts w:cstheme="minorHAnsi"/>
        </w:rPr>
      </w:pPr>
      <w:r>
        <w:rPr>
          <w:rFonts w:cstheme="minorHAnsi"/>
        </w:rPr>
        <w:t xml:space="preserve">6.2.1. Between </w:t>
      </w:r>
      <w:proofErr w:type="spellStart"/>
      <w:r>
        <w:rPr>
          <w:rFonts w:cstheme="minorHAnsi"/>
        </w:rPr>
        <w:t>NodeMCU</w:t>
      </w:r>
      <w:proofErr w:type="spellEnd"/>
      <w:r>
        <w:rPr>
          <w:rFonts w:cstheme="minorHAnsi"/>
        </w:rPr>
        <w:t xml:space="preserve"> and Firebase</w:t>
      </w:r>
    </w:p>
    <w:p w14:paraId="4C6523B4" w14:textId="77777777" w:rsidR="00FE40CB" w:rsidRDefault="00FE40CB" w:rsidP="00FE40CB">
      <w:pPr>
        <w:rPr>
          <w:rFonts w:cstheme="minorHAnsi"/>
        </w:rPr>
      </w:pPr>
      <w:r>
        <w:rPr>
          <w:rFonts w:cstheme="minorHAnsi"/>
        </w:rPr>
        <w:t xml:space="preserve">The internet connection between </w:t>
      </w:r>
      <w:proofErr w:type="spellStart"/>
      <w:r>
        <w:rPr>
          <w:rFonts w:cstheme="minorHAnsi"/>
        </w:rPr>
        <w:t>NodeMCU</w:t>
      </w:r>
      <w:proofErr w:type="spellEnd"/>
      <w:r>
        <w:rPr>
          <w:rFonts w:cstheme="minorHAnsi"/>
        </w:rPr>
        <w:t xml:space="preserve"> and Firebase was tested by measuring the time </w:t>
      </w:r>
      <w:proofErr w:type="spellStart"/>
      <w:r>
        <w:rPr>
          <w:rFonts w:cstheme="minorHAnsi"/>
        </w:rPr>
        <w:t>NodeMCU</w:t>
      </w:r>
      <w:proofErr w:type="spellEnd"/>
      <w:r>
        <w:rPr>
          <w:rFonts w:cstheme="minorHAnsi"/>
        </w:rPr>
        <w:t xml:space="preserve"> needed to read from or write to the Firebase database. The system requires </w:t>
      </w:r>
      <w:proofErr w:type="spellStart"/>
      <w:r>
        <w:rPr>
          <w:rFonts w:cstheme="minorHAnsi"/>
        </w:rPr>
        <w:t>NodeMCU</w:t>
      </w:r>
      <w:proofErr w:type="spellEnd"/>
      <w:r>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differs. Table 6.x shows the </w:t>
      </w:r>
      <w:proofErr w:type="gramStart"/>
      <w:r>
        <w:rPr>
          <w:rFonts w:cstheme="minorHAnsi"/>
        </w:rPr>
        <w:t>final results</w:t>
      </w:r>
      <w:proofErr w:type="gramEnd"/>
      <w:r>
        <w:rPr>
          <w:rFonts w:cstheme="minorHAnsi"/>
        </w:rPr>
        <w:t xml:space="preserve">, and the detailed test is provided in the </w:t>
      </w:r>
      <w:r>
        <w:rPr>
          <w:rFonts w:cstheme="minorHAnsi"/>
          <w:highlight w:val="yellow"/>
        </w:rPr>
        <w:t>appendix.</w:t>
      </w:r>
    </w:p>
    <w:p w14:paraId="5F179338" w14:textId="77777777" w:rsidR="00FE40CB" w:rsidRDefault="00FE40CB" w:rsidP="00FE40CB">
      <w:pPr>
        <w:tabs>
          <w:tab w:val="left" w:pos="2475"/>
        </w:tabs>
        <w:rPr>
          <w:rFonts w:cstheme="minorHAnsi"/>
        </w:rPr>
      </w:pPr>
    </w:p>
    <w:tbl>
      <w:tblPr>
        <w:tblStyle w:val="GridTable4-Accent1"/>
        <w:tblW w:w="0" w:type="auto"/>
        <w:jc w:val="center"/>
        <w:tblLook w:val="04A0" w:firstRow="1" w:lastRow="0" w:firstColumn="1" w:lastColumn="0" w:noHBand="0" w:noVBand="1"/>
      </w:tblPr>
      <w:tblGrid>
        <w:gridCol w:w="2967"/>
        <w:gridCol w:w="2410"/>
        <w:gridCol w:w="2216"/>
      </w:tblGrid>
      <w:tr w:rsidR="00FE40CB" w14:paraId="54079F15" w14:textId="77777777" w:rsidTr="00FE40CB">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hideMark/>
          </w:tcPr>
          <w:p w14:paraId="2677BB97" w14:textId="77777777" w:rsidR="00FE40CB" w:rsidRDefault="00FE40CB">
            <w:pPr>
              <w:rPr>
                <w:rFonts w:cstheme="minorHAnsi"/>
              </w:rPr>
            </w:pPr>
            <w:proofErr w:type="spellStart"/>
            <w:r>
              <w:rPr>
                <w:rFonts w:cstheme="minorHAnsi"/>
              </w:rPr>
              <w:t>NodeMCU</w:t>
            </w:r>
            <w:proofErr w:type="spellEnd"/>
            <w:r>
              <w:rPr>
                <w:rFonts w:cstheme="minorHAnsi"/>
              </w:rPr>
              <w:t xml:space="preserve"> </w:t>
            </w:r>
            <w:r>
              <w:rPr>
                <w:rFonts w:cstheme="minorHAnsi"/>
                <w:i/>
                <w:iCs/>
              </w:rPr>
              <w:t>Average C</w:t>
            </w:r>
            <w:r>
              <w:rPr>
                <w:rFonts w:cstheme="minorHAnsi"/>
              </w:rPr>
              <w:t xml:space="preserve">onnection Time to </w:t>
            </w:r>
          </w:p>
        </w:tc>
        <w:tc>
          <w:tcPr>
            <w:tcW w:w="2216" w:type="dxa"/>
          </w:tcPr>
          <w:p w14:paraId="5A644714" w14:textId="77777777" w:rsidR="00FE40CB" w:rsidRDefault="00FE40CB">
            <w:pPr>
              <w:cnfStyle w:val="100000000000" w:firstRow="1" w:lastRow="0" w:firstColumn="0" w:lastColumn="0" w:oddVBand="0" w:evenVBand="0" w:oddHBand="0" w:evenHBand="0" w:firstRowFirstColumn="0" w:firstRowLastColumn="0" w:lastRowFirstColumn="0" w:lastRowLastColumn="0"/>
              <w:rPr>
                <w:rFonts w:cstheme="minorHAnsi"/>
              </w:rPr>
            </w:pPr>
          </w:p>
        </w:tc>
      </w:tr>
      <w:tr w:rsidR="00FE40CB" w14:paraId="2A5FC805" w14:textId="77777777" w:rsidTr="00FE40CB">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36EDA25" w14:textId="77777777" w:rsidR="00FE40CB" w:rsidRDefault="00FE40CB">
            <w:pPr>
              <w:jc w:val="center"/>
              <w:rPr>
                <w:rFonts w:cstheme="minorHAnsi"/>
              </w:rPr>
            </w:pPr>
          </w:p>
        </w:tc>
        <w:tc>
          <w:tcPr>
            <w:tcW w:w="2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B39E67"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Get</w:t>
            </w:r>
          </w:p>
        </w:tc>
        <w:tc>
          <w:tcPr>
            <w:tcW w:w="22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D08A8B"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Set</w:t>
            </w:r>
          </w:p>
        </w:tc>
      </w:tr>
      <w:tr w:rsidR="00FE40CB" w14:paraId="2B629CF4" w14:textId="77777777" w:rsidTr="00FE40CB">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893345" w14:textId="77777777" w:rsidR="00FE40CB" w:rsidRDefault="00FE40CB">
            <w:pPr>
              <w:jc w:val="center"/>
              <w:rPr>
                <w:rFonts w:cstheme="minorHAnsi"/>
              </w:rPr>
            </w:pPr>
            <w:r>
              <w:rPr>
                <w:rFonts w:cstheme="minorHAnsi"/>
              </w:rPr>
              <w:t>Reservation (177 bytes)</w:t>
            </w:r>
          </w:p>
        </w:tc>
        <w:tc>
          <w:tcPr>
            <w:tcW w:w="2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80B489" w14:textId="77777777" w:rsidR="00FE40CB" w:rsidRDefault="00FE40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0.353489 s</w:t>
            </w:r>
          </w:p>
        </w:tc>
        <w:tc>
          <w:tcPr>
            <w:tcW w:w="22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9AB6C6" w14:textId="77777777" w:rsidR="00FE40CB" w:rsidRDefault="00FE40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FE40CB" w14:paraId="33B3C274" w14:textId="77777777" w:rsidTr="00FE40CB">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2BFA03" w14:textId="77777777" w:rsidR="00FE40CB" w:rsidRDefault="00FE40CB">
            <w:pPr>
              <w:jc w:val="center"/>
              <w:rPr>
                <w:rFonts w:cstheme="minorHAnsi"/>
              </w:rPr>
            </w:pPr>
            <w:r>
              <w:rPr>
                <w:rFonts w:cstheme="minorHAnsi"/>
              </w:rPr>
              <w:t>Update a value (15 bytes)</w:t>
            </w:r>
          </w:p>
        </w:tc>
        <w:tc>
          <w:tcPr>
            <w:tcW w:w="2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22EF81"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0.301054 s</w:t>
            </w:r>
          </w:p>
        </w:tc>
        <w:tc>
          <w:tcPr>
            <w:tcW w:w="22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4AD3FF"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0.388572 s</w:t>
            </w:r>
          </w:p>
        </w:tc>
      </w:tr>
    </w:tbl>
    <w:p w14:paraId="1237B203" w14:textId="77777777" w:rsidR="00FE40CB" w:rsidRDefault="00FE40CB" w:rsidP="00FE40CB">
      <w:pPr>
        <w:tabs>
          <w:tab w:val="left" w:pos="2475"/>
        </w:tabs>
        <w:rPr>
          <w:rFonts w:cstheme="minorHAnsi"/>
        </w:rPr>
      </w:pPr>
    </w:p>
    <w:p w14:paraId="7DB4D6B5" w14:textId="77777777" w:rsidR="00FE40CB" w:rsidRDefault="00FE40CB" w:rsidP="00FE40CB">
      <w:pPr>
        <w:tabs>
          <w:tab w:val="left" w:pos="2475"/>
        </w:tabs>
        <w:rPr>
          <w:rFonts w:cstheme="minorHAnsi"/>
        </w:rPr>
      </w:pPr>
      <w:r>
        <w:rPr>
          <w:rFonts w:cstheme="minorHAnsi"/>
        </w:rPr>
        <w:t>6.2.2. Between Application and Firebase</w:t>
      </w:r>
    </w:p>
    <w:p w14:paraId="1D9DD1BF" w14:textId="77777777" w:rsidR="00FE40CB" w:rsidRDefault="00FE40CB" w:rsidP="00FE40CB">
      <w:pPr>
        <w:rPr>
          <w:rFonts w:cstheme="minorHAnsi"/>
        </w:rPr>
      </w:pPr>
      <w:r>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Pr>
          <w:rFonts w:cstheme="minorHAnsi"/>
        </w:rPr>
        <w:t>final results</w:t>
      </w:r>
      <w:proofErr w:type="gramEnd"/>
      <w:r>
        <w:rPr>
          <w:rFonts w:cstheme="minorHAnsi"/>
        </w:rPr>
        <w:t xml:space="preserve">, and the detailed test is provided in the </w:t>
      </w:r>
      <w:r>
        <w:rPr>
          <w:rFonts w:cstheme="minorHAnsi"/>
          <w:highlight w:val="yellow"/>
        </w:rPr>
        <w:t>appendix.</w:t>
      </w:r>
    </w:p>
    <w:p w14:paraId="4A8446C1" w14:textId="77777777" w:rsidR="00FE40CB" w:rsidRDefault="00FE40CB" w:rsidP="00FE40CB">
      <w:pPr>
        <w:rPr>
          <w:rFonts w:cstheme="minorHAnsi"/>
        </w:rPr>
      </w:pP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FE40CB" w14:paraId="1301E856" w14:textId="77777777" w:rsidTr="00FE40CB">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hideMark/>
          </w:tcPr>
          <w:p w14:paraId="4F9B470F" w14:textId="77777777" w:rsidR="00FE40CB" w:rsidRDefault="00FE40CB">
            <w:pPr>
              <w:spacing w:line="276" w:lineRule="auto"/>
              <w:rPr>
                <w:rFonts w:cstheme="minorHAnsi"/>
                <w:i/>
              </w:rPr>
            </w:pPr>
            <w:r>
              <w:rPr>
                <w:rFonts w:cstheme="minorHAnsi"/>
                <w:i/>
                <w:iCs/>
              </w:rPr>
              <w:t>Application Average Connection Time to</w:t>
            </w:r>
          </w:p>
        </w:tc>
      </w:tr>
      <w:tr w:rsidR="00FE40CB" w14:paraId="13A0C277" w14:textId="77777777" w:rsidTr="00FE40CB">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3AF592" w14:textId="77777777" w:rsidR="00FE40CB" w:rsidRDefault="00FE40CB">
            <w:pPr>
              <w:spacing w:line="276" w:lineRule="auto"/>
              <w:rPr>
                <w:rFonts w:cstheme="minorHAnsi"/>
              </w:rPr>
            </w:pP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EBC313"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Post</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A76C00"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p>
          <w:p w14:paraId="6BE6E309" w14:textId="77777777" w:rsidR="00FE40CB" w:rsidRDefault="00FE40CB">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FE40CB" w14:paraId="1E725CEF" w14:textId="77777777" w:rsidTr="00FE40CB">
        <w:trPr>
          <w:trHeight w:val="106"/>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5112E5" w14:textId="77777777" w:rsidR="00FE40CB" w:rsidRDefault="00FE40CB">
            <w:pPr>
              <w:spacing w:line="276" w:lineRule="auto"/>
              <w:rPr>
                <w:rFonts w:cstheme="minorHAnsi"/>
              </w:rPr>
            </w:pPr>
            <w:r>
              <w:rPr>
                <w:rFonts w:cstheme="minorHAnsi"/>
              </w:rPr>
              <w:t>Reservation (177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4E8F7E"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0.012112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E3A65F"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0.007586 s</w:t>
            </w:r>
          </w:p>
        </w:tc>
      </w:tr>
      <w:tr w:rsidR="00FE40CB" w14:paraId="1A2528A5" w14:textId="77777777" w:rsidTr="00FE40CB">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640F2C" w14:textId="77777777" w:rsidR="00FE40CB" w:rsidRDefault="00FE40CB">
            <w:pPr>
              <w:spacing w:line="276" w:lineRule="auto"/>
              <w:rPr>
                <w:rFonts w:cstheme="minorHAnsi"/>
              </w:rPr>
            </w:pPr>
            <w:r>
              <w:rPr>
                <w:rFonts w:cstheme="minorHAnsi"/>
              </w:rPr>
              <w:t>Currently Looking (52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A6D65D"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0.011627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7A7D48"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0.007296 s</w:t>
            </w:r>
          </w:p>
        </w:tc>
      </w:tr>
      <w:tr w:rsidR="00FE40CB" w14:paraId="7604F30A" w14:textId="77777777" w:rsidTr="00FE40CB">
        <w:trPr>
          <w:trHeight w:val="106"/>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951497" w14:textId="77777777" w:rsidR="00FE40CB" w:rsidRDefault="00FE40CB">
            <w:pPr>
              <w:spacing w:line="276" w:lineRule="auto"/>
              <w:rPr>
                <w:rFonts w:cstheme="minorHAnsi"/>
              </w:rPr>
            </w:pPr>
            <w:r>
              <w:rPr>
                <w:rFonts w:cstheme="minorHAnsi"/>
              </w:rPr>
              <w:t>User (113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43A5BE"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0.011777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3A4F67"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0.007429 s</w:t>
            </w:r>
          </w:p>
        </w:tc>
      </w:tr>
      <w:tr w:rsidR="00FE40CB" w14:paraId="1423BE16" w14:textId="77777777" w:rsidTr="00FE40C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ECB18E" w14:textId="77777777" w:rsidR="00FE40CB" w:rsidRDefault="00FE40CB">
            <w:pPr>
              <w:spacing w:line="276" w:lineRule="auto"/>
              <w:rPr>
                <w:rFonts w:cstheme="minorHAnsi"/>
              </w:rPr>
            </w:pPr>
            <w:r>
              <w:rPr>
                <w:rFonts w:cstheme="minorHAnsi"/>
              </w:rPr>
              <w:t>Zone (8606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47638"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0.017236 </w:t>
            </w:r>
            <w:r>
              <w:rPr>
                <w:rFonts w:cstheme="minorHAnsi"/>
                <w:color w:val="000000"/>
              </w:rPr>
              <w:t>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180FD1"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0.008666 s</w:t>
            </w:r>
          </w:p>
        </w:tc>
      </w:tr>
      <w:tr w:rsidR="00FE40CB" w14:paraId="56B5C128" w14:textId="77777777" w:rsidTr="00FE40CB">
        <w:trPr>
          <w:trHeight w:val="113"/>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4020E4" w14:textId="77777777" w:rsidR="00FE40CB" w:rsidRDefault="00FE40CB">
            <w:pPr>
              <w:spacing w:line="276" w:lineRule="auto"/>
              <w:rPr>
                <w:rFonts w:cstheme="minorHAnsi"/>
              </w:rPr>
            </w:pPr>
            <w:r>
              <w:rPr>
                <w:rFonts w:cstheme="minorHAnsi"/>
              </w:rPr>
              <w:t>Spot (49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3AAEEF"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w:t>
            </w:r>
            <w:r>
              <w:rPr>
                <w:rFonts w:cstheme="minorHAnsi"/>
              </w:rPr>
              <w:t>011526</w:t>
            </w:r>
            <w:r>
              <w:rPr>
                <w:rFonts w:cstheme="minorHAnsi"/>
                <w:color w:val="000000"/>
              </w:rPr>
              <w:t xml:space="preserve">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55D413"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0.007123 s</w:t>
            </w:r>
          </w:p>
        </w:tc>
      </w:tr>
    </w:tbl>
    <w:p w14:paraId="15BFF6DF" w14:textId="77777777" w:rsidR="00FE40CB" w:rsidRDefault="00FE40CB" w:rsidP="00FE40CB">
      <w:pPr>
        <w:rPr>
          <w:rFonts w:cstheme="minorHAnsi"/>
        </w:rPr>
      </w:pPr>
    </w:p>
    <w:p w14:paraId="006E8C9A" w14:textId="77777777" w:rsidR="00FE40CB" w:rsidRDefault="00FE40CB" w:rsidP="00FE40CB">
      <w:pPr>
        <w:tabs>
          <w:tab w:val="left" w:pos="2475"/>
        </w:tabs>
        <w:rPr>
          <w:rFonts w:cstheme="minorHAnsi"/>
        </w:rPr>
      </w:pPr>
    </w:p>
    <w:p w14:paraId="2C149D47" w14:textId="77777777" w:rsidR="00FE40CB" w:rsidRDefault="00FE40CB" w:rsidP="00FE40CB">
      <w:pPr>
        <w:tabs>
          <w:tab w:val="left" w:pos="2475"/>
        </w:tabs>
        <w:rPr>
          <w:rFonts w:cstheme="minorHAnsi"/>
        </w:rPr>
      </w:pPr>
    </w:p>
    <w:p w14:paraId="2DE28283" w14:textId="77777777" w:rsidR="00FE40CB" w:rsidRDefault="00FE40CB" w:rsidP="00FE40CB">
      <w:pPr>
        <w:tabs>
          <w:tab w:val="left" w:pos="2475"/>
        </w:tabs>
        <w:rPr>
          <w:rFonts w:cstheme="minorHAnsi"/>
        </w:rPr>
      </w:pPr>
    </w:p>
    <w:p w14:paraId="65B5B923" w14:textId="77777777" w:rsidR="00FE40CB" w:rsidRDefault="00FE40CB" w:rsidP="00FE40CB">
      <w:pPr>
        <w:tabs>
          <w:tab w:val="left" w:pos="2475"/>
        </w:tabs>
        <w:rPr>
          <w:rFonts w:cstheme="minorHAnsi"/>
        </w:rPr>
      </w:pPr>
    </w:p>
    <w:p w14:paraId="078C583C" w14:textId="77777777" w:rsidR="00FE40CB" w:rsidRDefault="00FE40CB" w:rsidP="00FE40CB">
      <w:pPr>
        <w:tabs>
          <w:tab w:val="left" w:pos="2475"/>
        </w:tabs>
        <w:rPr>
          <w:rFonts w:cstheme="minorHAnsi"/>
        </w:rPr>
      </w:pPr>
    </w:p>
    <w:p w14:paraId="2E21AFCB" w14:textId="77777777" w:rsidR="00FE40CB" w:rsidRDefault="00FE40CB" w:rsidP="00FE40CB">
      <w:pPr>
        <w:tabs>
          <w:tab w:val="left" w:pos="2475"/>
        </w:tabs>
        <w:rPr>
          <w:rFonts w:cstheme="minorHAnsi"/>
        </w:rPr>
      </w:pPr>
    </w:p>
    <w:p w14:paraId="5D61C8D9" w14:textId="77777777" w:rsidR="00FE40CB" w:rsidRDefault="00FE40CB" w:rsidP="00FE40CB">
      <w:pPr>
        <w:tabs>
          <w:tab w:val="left" w:pos="2475"/>
        </w:tabs>
        <w:rPr>
          <w:rFonts w:cstheme="minorHAnsi"/>
        </w:rPr>
      </w:pPr>
    </w:p>
    <w:p w14:paraId="0B631F53" w14:textId="77777777" w:rsidR="00FE40CB" w:rsidRDefault="00FE40CB" w:rsidP="00FE40CB">
      <w:pPr>
        <w:tabs>
          <w:tab w:val="left" w:pos="2475"/>
        </w:tabs>
        <w:rPr>
          <w:rFonts w:cstheme="minorHAnsi"/>
        </w:rPr>
      </w:pPr>
    </w:p>
    <w:p w14:paraId="74B57B9B" w14:textId="77777777" w:rsidR="00FE40CB" w:rsidRDefault="00FE40CB" w:rsidP="00FE40CB">
      <w:pPr>
        <w:tabs>
          <w:tab w:val="left" w:pos="2475"/>
        </w:tabs>
        <w:rPr>
          <w:rFonts w:cstheme="minorHAnsi"/>
        </w:rPr>
      </w:pPr>
    </w:p>
    <w:p w14:paraId="7153DBF2" w14:textId="77777777" w:rsidR="00FE40CB" w:rsidRDefault="00FE40CB" w:rsidP="00FE40CB">
      <w:pPr>
        <w:tabs>
          <w:tab w:val="left" w:pos="2475"/>
        </w:tabs>
        <w:rPr>
          <w:rFonts w:cstheme="minorHAnsi"/>
        </w:rPr>
      </w:pPr>
    </w:p>
    <w:p w14:paraId="3929CFD2" w14:textId="77777777" w:rsidR="00FE40CB" w:rsidRDefault="00FE40CB" w:rsidP="00FE40CB">
      <w:pPr>
        <w:tabs>
          <w:tab w:val="left" w:pos="2475"/>
        </w:tabs>
        <w:rPr>
          <w:rFonts w:cstheme="minorHAnsi"/>
        </w:rPr>
      </w:pPr>
    </w:p>
    <w:p w14:paraId="14167D57" w14:textId="424FD4D5" w:rsidR="00FE40CB" w:rsidRDefault="00FE40CB" w:rsidP="00FE40CB">
      <w:pPr>
        <w:tabs>
          <w:tab w:val="left" w:pos="2475"/>
        </w:tabs>
        <w:jc w:val="center"/>
        <w:rPr>
          <w:rFonts w:cstheme="minorHAnsi"/>
        </w:rPr>
      </w:pPr>
      <w:r>
        <w:rPr>
          <w:noProof/>
          <w:sz w:val="24"/>
          <w:szCs w:val="24"/>
        </w:rPr>
        <w:drawing>
          <wp:inline distT="0" distB="0" distL="0" distR="0" wp14:anchorId="01DA1D8A" wp14:editId="7369F102">
            <wp:extent cx="4495800" cy="2528570"/>
            <wp:effectExtent l="0" t="0" r="0" b="508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3DD3221C" w14:textId="77777777" w:rsidR="00FE40CB" w:rsidRDefault="00FE40CB" w:rsidP="00FE40CB">
      <w:pPr>
        <w:tabs>
          <w:tab w:val="left" w:pos="2475"/>
        </w:tabs>
        <w:jc w:val="center"/>
        <w:rPr>
          <w:rFonts w:cstheme="minorHAnsi"/>
        </w:rPr>
      </w:pPr>
    </w:p>
    <w:p w14:paraId="67D06C27" w14:textId="77777777" w:rsidR="00FE40CB" w:rsidRDefault="00FE40CB" w:rsidP="00FE40CB">
      <w:pPr>
        <w:tabs>
          <w:tab w:val="left" w:pos="2475"/>
        </w:tabs>
        <w:rPr>
          <w:rFonts w:cstheme="minorHAnsi"/>
        </w:rPr>
      </w:pPr>
    </w:p>
    <w:p w14:paraId="41D20828" w14:textId="77777777" w:rsidR="00FE40CB" w:rsidRDefault="00FE40CB" w:rsidP="00FE40CB">
      <w:pPr>
        <w:pStyle w:val="NormalWeb"/>
        <w:spacing w:before="0" w:beforeAutospacing="0" w:after="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318FC744" w14:textId="77777777" w:rsidR="00FE40CB" w:rsidRDefault="00FE40CB" w:rsidP="00FE40CB">
      <w:pPr>
        <w:tabs>
          <w:tab w:val="left" w:pos="2475"/>
        </w:tabs>
        <w:rPr>
          <w:rFonts w:cstheme="minorHAnsi"/>
        </w:rPr>
      </w:pPr>
    </w:p>
    <w:p w14:paraId="73DC4248" w14:textId="77777777" w:rsidR="00FE40CB" w:rsidRDefault="00FE40CB" w:rsidP="00FE40CB">
      <w:pPr>
        <w:tabs>
          <w:tab w:val="left" w:pos="2475"/>
        </w:tabs>
        <w:rPr>
          <w:rFonts w:cstheme="minorHAnsi"/>
          <w:highlight w:val="yellow"/>
        </w:rPr>
      </w:pPr>
      <w:r>
        <w:rPr>
          <w:rFonts w:cstheme="minorHAnsi"/>
          <w:highlight w:val="yellow"/>
        </w:rPr>
        <w:t>6.2.4. Between Website and Firebase</w:t>
      </w:r>
    </w:p>
    <w:p w14:paraId="63E7C867" w14:textId="77777777" w:rsidR="00FE40CB" w:rsidRDefault="00FE40CB" w:rsidP="00FE40CB">
      <w:pPr>
        <w:rPr>
          <w:rFonts w:cstheme="minorHAnsi"/>
        </w:rPr>
      </w:pPr>
      <w:r>
        <w:rPr>
          <w:rFonts w:cstheme="minorHAnsi"/>
          <w:highlight w:val="yellow"/>
        </w:rPr>
        <w:tab/>
        <w:t>To test internet connection to and from Application and Firebase in several data sizes</w:t>
      </w:r>
    </w:p>
    <w:p w14:paraId="4E00082F" w14:textId="77777777" w:rsidR="00FE40CB" w:rsidRDefault="00FE40CB" w:rsidP="00FE40CB">
      <w:pPr>
        <w:rPr>
          <w:rFonts w:cstheme="minorHAnsi"/>
        </w:rPr>
      </w:pPr>
    </w:p>
    <w:tbl>
      <w:tblPr>
        <w:tblStyle w:val="GridTable4-Accent1"/>
        <w:tblW w:w="7736" w:type="dxa"/>
        <w:jc w:val="center"/>
        <w:tblLook w:val="04A0" w:firstRow="1" w:lastRow="0" w:firstColumn="1" w:lastColumn="0" w:noHBand="0" w:noVBand="1"/>
      </w:tblPr>
      <w:tblGrid>
        <w:gridCol w:w="3023"/>
        <w:gridCol w:w="2215"/>
        <w:gridCol w:w="2498"/>
      </w:tblGrid>
      <w:tr w:rsidR="00FE40CB" w14:paraId="234F463D" w14:textId="77777777" w:rsidTr="00FE40CB">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hideMark/>
          </w:tcPr>
          <w:p w14:paraId="7246DB12" w14:textId="77777777" w:rsidR="00FE40CB" w:rsidRDefault="00FE40CB">
            <w:pPr>
              <w:spacing w:line="276" w:lineRule="auto"/>
              <w:rPr>
                <w:rFonts w:cstheme="minorHAnsi"/>
                <w:i/>
              </w:rPr>
            </w:pPr>
            <w:r>
              <w:rPr>
                <w:rFonts w:cstheme="minorHAnsi"/>
                <w:i/>
                <w:iCs/>
              </w:rPr>
              <w:t>Website Average Connection Time to</w:t>
            </w:r>
          </w:p>
        </w:tc>
      </w:tr>
      <w:tr w:rsidR="00FE40CB" w14:paraId="34F41FFA" w14:textId="77777777" w:rsidTr="00FE40CB">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466003" w14:textId="77777777" w:rsidR="00FE40CB" w:rsidRDefault="00FE40CB">
            <w:pPr>
              <w:spacing w:line="276" w:lineRule="auto"/>
              <w:rPr>
                <w:rFonts w:cstheme="minorHAnsi"/>
              </w:rPr>
            </w:pP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DE225E"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Post</w:t>
            </w:r>
          </w:p>
          <w:p w14:paraId="3DD92A5E"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F3B3728"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p>
          <w:p w14:paraId="2DBFDFA9" w14:textId="77777777" w:rsidR="00FE40CB" w:rsidRDefault="00FE40CB">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FE40CB" w14:paraId="4241449C" w14:textId="77777777" w:rsidTr="00FE40CB">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7B7B89" w14:textId="77777777" w:rsidR="00FE40CB" w:rsidRDefault="00FE40CB">
            <w:pPr>
              <w:spacing w:line="276" w:lineRule="auto"/>
              <w:rPr>
                <w:rFonts w:cstheme="minorHAnsi"/>
              </w:rPr>
            </w:pPr>
            <w:r>
              <w:rPr>
                <w:rFonts w:cstheme="minorHAnsi"/>
              </w:rPr>
              <w:t>Reservation (177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3EF5B5"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Avenir Roman" w:hAnsi="Avenir Roman"/>
              </w:rPr>
              <w:t xml:space="preserve">0.4838 s  </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510C5"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Avenir Roman" w:hAnsi="Avenir Roman"/>
                <w:color w:val="000000"/>
              </w:rPr>
              <w:t>0.4242 s</w:t>
            </w:r>
          </w:p>
        </w:tc>
      </w:tr>
      <w:tr w:rsidR="00FE40CB" w14:paraId="266CF008" w14:textId="77777777" w:rsidTr="00FE40CB">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F1F5DA" w14:textId="77777777" w:rsidR="00FE40CB" w:rsidRDefault="00FE40CB">
            <w:pPr>
              <w:spacing w:line="276" w:lineRule="auto"/>
              <w:rPr>
                <w:rFonts w:cstheme="minorHAnsi"/>
              </w:rPr>
            </w:pPr>
            <w:r>
              <w:rPr>
                <w:rFonts w:cstheme="minorHAnsi"/>
              </w:rPr>
              <w:t xml:space="preserve">Currently Looking (52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719C96"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0.3824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911204"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0.3690 s</w:t>
            </w:r>
          </w:p>
        </w:tc>
      </w:tr>
      <w:tr w:rsidR="00FE40CB" w14:paraId="1AE35D9E" w14:textId="77777777" w:rsidTr="00FE40CB">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412ECF" w14:textId="77777777" w:rsidR="00FE40CB" w:rsidRDefault="00FE40CB">
            <w:pPr>
              <w:spacing w:line="276" w:lineRule="auto"/>
              <w:rPr>
                <w:rFonts w:cstheme="minorHAnsi"/>
              </w:rPr>
            </w:pPr>
            <w:r>
              <w:rPr>
                <w:rFonts w:cstheme="minorHAnsi"/>
              </w:rPr>
              <w:t xml:space="preserve">User (113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AD951D"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0.4512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3E522D"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0.4048 s</w:t>
            </w:r>
          </w:p>
        </w:tc>
      </w:tr>
      <w:tr w:rsidR="00FE40CB" w14:paraId="5A257660" w14:textId="77777777" w:rsidTr="00FE40CB">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8B4500" w14:textId="77777777" w:rsidR="00FE40CB" w:rsidRDefault="00FE40CB">
            <w:pPr>
              <w:spacing w:line="276" w:lineRule="auto"/>
              <w:rPr>
                <w:rFonts w:cstheme="minorHAnsi"/>
              </w:rPr>
            </w:pPr>
            <w:r>
              <w:rPr>
                <w:rFonts w:cstheme="minorHAnsi"/>
                <w:color w:val="000000" w:themeColor="text1"/>
              </w:rPr>
              <w:t xml:space="preserve">Zone (8606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E2D93B"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themeColor="text1"/>
              </w:rPr>
              <w:t>0.8122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B48A2B"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themeColor="text1"/>
              </w:rPr>
              <w:t>0.8303 s</w:t>
            </w:r>
          </w:p>
        </w:tc>
      </w:tr>
      <w:tr w:rsidR="00FE40CB" w14:paraId="56714305" w14:textId="77777777" w:rsidTr="00FE40CB">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3B2A26" w14:textId="77777777" w:rsidR="00FE40CB" w:rsidRDefault="00FE40CB">
            <w:pPr>
              <w:spacing w:line="276" w:lineRule="auto"/>
              <w:rPr>
                <w:rFonts w:cstheme="minorHAnsi"/>
              </w:rPr>
            </w:pPr>
            <w:r>
              <w:rPr>
                <w:rFonts w:cstheme="minorHAnsi"/>
              </w:rPr>
              <w:t xml:space="preserve">Spot (49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CD582"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0.3306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27D709"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0.3298 s</w:t>
            </w:r>
          </w:p>
        </w:tc>
      </w:tr>
    </w:tbl>
    <w:p w14:paraId="5224ECFC" w14:textId="77777777" w:rsidR="00FE40CB" w:rsidRDefault="00FE40CB" w:rsidP="00FE40CB">
      <w:pPr>
        <w:rPr>
          <w:rFonts w:cstheme="minorHAnsi"/>
        </w:rPr>
      </w:pPr>
    </w:p>
    <w:p w14:paraId="6DA4550A" w14:textId="77777777" w:rsidR="00FE40CB" w:rsidRDefault="00FE40CB" w:rsidP="00FE40CB">
      <w:pPr>
        <w:rPr>
          <w:rFonts w:cstheme="minorHAnsi"/>
        </w:rPr>
      </w:pPr>
    </w:p>
    <w:p w14:paraId="545F4423" w14:textId="77777777" w:rsidR="00FE40CB" w:rsidRDefault="00FE40CB" w:rsidP="00FE40CB">
      <w:pPr>
        <w:rPr>
          <w:rFonts w:cstheme="minorHAnsi"/>
        </w:rPr>
      </w:pPr>
    </w:p>
    <w:p w14:paraId="65C5D4F2" w14:textId="3429A00D" w:rsidR="00FE40CB" w:rsidRDefault="00FE40CB" w:rsidP="00FE40CB">
      <w:pPr>
        <w:jc w:val="center"/>
        <w:rPr>
          <w:rFonts w:cstheme="minorHAnsi"/>
        </w:rPr>
      </w:pPr>
      <w:r>
        <w:rPr>
          <w:noProof/>
        </w:rPr>
        <w:drawing>
          <wp:inline distT="0" distB="0" distL="0" distR="0" wp14:anchorId="27ABE1D8" wp14:editId="56A93380">
            <wp:extent cx="4391660" cy="2812415"/>
            <wp:effectExtent l="0" t="0" r="889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1660" cy="2812415"/>
                    </a:xfrm>
                    <a:prstGeom prst="rect">
                      <a:avLst/>
                    </a:prstGeom>
                    <a:noFill/>
                    <a:ln>
                      <a:noFill/>
                    </a:ln>
                  </pic:spPr>
                </pic:pic>
              </a:graphicData>
            </a:graphic>
          </wp:inline>
        </w:drawing>
      </w:r>
    </w:p>
    <w:p w14:paraId="718726C5" w14:textId="77777777" w:rsidR="00FE40CB" w:rsidRDefault="00FE40CB" w:rsidP="00FE40CB">
      <w:pPr>
        <w:rPr>
          <w:rFonts w:cstheme="minorHAnsi"/>
        </w:rPr>
      </w:pPr>
    </w:p>
    <w:p w14:paraId="68E7521E" w14:textId="77777777" w:rsidR="00FE40CB" w:rsidRDefault="00FE40CB" w:rsidP="00FE40CB"/>
    <w:p w14:paraId="0D464129" w14:textId="77777777" w:rsidR="00FE40CB" w:rsidRDefault="00FE40CB" w:rsidP="00FE40CB">
      <w:pPr>
        <w:rPr>
          <w:highlight w:val="yellow"/>
        </w:rPr>
      </w:pPr>
      <w:r>
        <w:rPr>
          <w:highlight w:val="yellow"/>
        </w:rPr>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5B3E89D3" w14:textId="77777777" w:rsidR="00FE40CB" w:rsidRDefault="00FE40CB" w:rsidP="00FE40CB">
      <w:r>
        <w:rPr>
          <w:highlight w:val="yellow"/>
        </w:rPr>
        <w:t xml:space="preserve">By using </w:t>
      </w:r>
      <w:r>
        <w:rPr>
          <w:b/>
          <w:bCs/>
          <w:highlight w:val="yellow"/>
        </w:rPr>
        <w:t>www.iplocation.net</w:t>
      </w:r>
      <w:r>
        <w:rPr>
          <w:highlight w:val="yellow"/>
        </w:rPr>
        <w:t xml:space="preserve">, we found that the server location based on its IP </w:t>
      </w:r>
      <w:proofErr w:type="gramStart"/>
      <w:r>
        <w:rPr>
          <w:highlight w:val="yellow"/>
        </w:rPr>
        <w:t>is located in</w:t>
      </w:r>
      <w:proofErr w:type="gramEnd"/>
      <w:r>
        <w:rPr>
          <w:highlight w:val="yellow"/>
        </w:rPr>
        <w:t xml:space="preserve"> United States. (see figure XX)</w:t>
      </w:r>
    </w:p>
    <w:p w14:paraId="093A4BE2" w14:textId="77777777" w:rsidR="00FE40CB" w:rsidRDefault="00FE40CB" w:rsidP="00FE40CB"/>
    <w:p w14:paraId="1C7DC39E" w14:textId="2ADA4CF0" w:rsidR="00FE40CB" w:rsidRDefault="00FE40CB" w:rsidP="00FE40CB">
      <w:pPr>
        <w:ind w:hanging="450"/>
        <w:jc w:val="center"/>
      </w:pPr>
      <w:r>
        <w:rPr>
          <w:noProof/>
        </w:rPr>
        <w:drawing>
          <wp:inline distT="0" distB="0" distL="0" distR="0" wp14:anchorId="0803E37B" wp14:editId="0BE35255">
            <wp:extent cx="5731510" cy="1207770"/>
            <wp:effectExtent l="19050" t="19050" r="21590"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l="7822" t="12308" r="37436" b="67178"/>
                    <a:stretch>
                      <a:fillRect/>
                    </a:stretch>
                  </pic:blipFill>
                  <pic:spPr bwMode="auto">
                    <a:xfrm>
                      <a:off x="0" y="0"/>
                      <a:ext cx="5731510" cy="1207770"/>
                    </a:xfrm>
                    <a:prstGeom prst="rect">
                      <a:avLst/>
                    </a:prstGeom>
                    <a:noFill/>
                    <a:ln w="9525" cmpd="sng">
                      <a:solidFill>
                        <a:srgbClr val="000000"/>
                      </a:solidFill>
                      <a:miter lim="800000"/>
                      <a:headEnd/>
                      <a:tailEnd/>
                    </a:ln>
                    <a:effectLst/>
                  </pic:spPr>
                </pic:pic>
              </a:graphicData>
            </a:graphic>
          </wp:inline>
        </w:drawing>
      </w:r>
    </w:p>
    <w:p w14:paraId="147105FF" w14:textId="77777777" w:rsidR="00FE40CB" w:rsidRDefault="00FE40CB" w:rsidP="00FE40CB">
      <w:pPr>
        <w:rPr>
          <w:rFonts w:cstheme="minorHAnsi"/>
        </w:rPr>
      </w:pPr>
    </w:p>
    <w:p w14:paraId="4EFFBB69" w14:textId="77777777" w:rsidR="00FE40CB" w:rsidRDefault="00FE40CB" w:rsidP="00FE40CB">
      <w:pPr>
        <w:rPr>
          <w:rFonts w:cstheme="minorHAnsi"/>
        </w:rPr>
      </w:pPr>
      <w:r>
        <w:rPr>
          <w:rFonts w:cstheme="minorHAnsi"/>
        </w:rPr>
        <w:t>6.3. System Testing</w:t>
      </w:r>
    </w:p>
    <w:p w14:paraId="43C598B1" w14:textId="77777777" w:rsidR="00FE40CB" w:rsidRDefault="00FE40CB" w:rsidP="00FE40CB">
      <w:pPr>
        <w:rPr>
          <w:rFonts w:cstheme="minorHAnsi"/>
        </w:rPr>
      </w:pPr>
      <w:r>
        <w:rPr>
          <w:rFonts w:cstheme="minorHAnsi"/>
        </w:rPr>
        <w:tab/>
        <w:t xml:space="preserve">Tests the entire system to confirm that it has met functional, non-functional and </w:t>
      </w:r>
      <w:proofErr w:type="spellStart"/>
      <w:r>
        <w:rPr>
          <w:rFonts w:cstheme="minorHAnsi"/>
        </w:rPr>
        <w:t>customers</w:t>
      </w:r>
      <w:proofErr w:type="spellEnd"/>
      <w:r>
        <w:rPr>
          <w:rFonts w:cstheme="minorHAnsi"/>
        </w:rPr>
        <w:t xml:space="preserve"> requirements.</w:t>
      </w:r>
    </w:p>
    <w:p w14:paraId="0E7F8736" w14:textId="77777777" w:rsidR="00FE40CB" w:rsidRDefault="00FE40CB" w:rsidP="00FE40CB">
      <w:pPr>
        <w:rPr>
          <w:rFonts w:cstheme="minorHAnsi"/>
        </w:rPr>
      </w:pPr>
    </w:p>
    <w:p w14:paraId="4D72CBFA" w14:textId="77777777" w:rsidR="00FE40CB" w:rsidRDefault="00FE40CB" w:rsidP="00FE40CB">
      <w:pPr>
        <w:ind w:firstLine="720"/>
        <w:rPr>
          <w:rFonts w:cstheme="minorHAnsi"/>
          <w:b/>
          <w:bCs/>
        </w:rPr>
      </w:pPr>
      <w:r>
        <w:rPr>
          <w:rFonts w:cstheme="minorHAnsi"/>
          <w:b/>
          <w:bCs/>
        </w:rPr>
        <w:t>6.3.1. Functional Testing</w:t>
      </w:r>
    </w:p>
    <w:p w14:paraId="480819D9" w14:textId="77777777" w:rsidR="00FE40CB" w:rsidRDefault="00FE40CB" w:rsidP="00FE40CB">
      <w:pPr>
        <w:ind w:left="1080"/>
        <w:rPr>
          <w:rFonts w:cstheme="minorHAnsi"/>
        </w:rPr>
      </w:pPr>
      <w:r>
        <w:rPr>
          <w:rFonts w:cstheme="minorHAnsi"/>
        </w:rPr>
        <w:t>To test if the functional requirements of each use case specified in the use case diagram (section 3) has been met.</w:t>
      </w:r>
    </w:p>
    <w:p w14:paraId="0E867F91" w14:textId="70AAC415" w:rsidR="00C32478" w:rsidRPr="00BA4282" w:rsidRDefault="00C32478" w:rsidP="00C32478">
      <w:pPr>
        <w:pStyle w:val="Heading1"/>
        <w:numPr>
          <w:ilvl w:val="0"/>
          <w:numId w:val="26"/>
        </w:numPr>
        <w:spacing w:before="360" w:after="240"/>
        <w:ind w:left="360"/>
      </w:pPr>
      <w:bookmarkStart w:id="280" w:name="_Toc1152110"/>
      <w:r w:rsidRPr="00BA4282">
        <w:t>Evaluation of the impact of the engineered solution</w:t>
      </w:r>
      <w:bookmarkEnd w:id="280"/>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634D3D9B"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Pr>
                <w:rFonts w:cstheme="minorHAnsi"/>
                <w:highlight w:val="cyan"/>
              </w:rPr>
              <w:t>2.2</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5A327F4D" w14:textId="1C47AB27" w:rsidR="00755E35" w:rsidRDefault="00755E35" w:rsidP="00755E35">
      <w:pPr>
        <w:pStyle w:val="Heading1"/>
        <w:numPr>
          <w:ilvl w:val="0"/>
          <w:numId w:val="26"/>
        </w:numPr>
        <w:spacing w:before="360" w:after="240"/>
        <w:ind w:left="360"/>
        <w:rPr>
          <w:highlight w:val="yellow"/>
        </w:rPr>
      </w:pPr>
      <w:bookmarkStart w:id="281" w:name="_Toc1152111"/>
      <w:r>
        <w:rPr>
          <w:highlight w:val="yellow"/>
        </w:rPr>
        <w:t>Conclusion</w:t>
      </w:r>
      <w:bookmarkEnd w:id="281"/>
      <w:r>
        <w:rPr>
          <w:highlight w:val="yellow"/>
        </w:rPr>
        <w:t xml:space="preserve"> </w:t>
      </w:r>
    </w:p>
    <w:p w14:paraId="0FA02421" w14:textId="357AF82B" w:rsidR="008901A1" w:rsidRPr="008F68E8" w:rsidRDefault="008901A1" w:rsidP="008901A1">
      <w:pPr>
        <w:pStyle w:val="Heading1"/>
        <w:numPr>
          <w:ilvl w:val="0"/>
          <w:numId w:val="26"/>
        </w:numPr>
        <w:tabs>
          <w:tab w:val="left" w:pos="360"/>
        </w:tabs>
        <w:spacing w:before="360" w:after="240"/>
        <w:ind w:hanging="720"/>
      </w:pPr>
      <w:bookmarkStart w:id="282" w:name="_Toc1152112"/>
      <w:r w:rsidRPr="008F68E8">
        <w:t>Future work</w:t>
      </w:r>
      <w:bookmarkEnd w:id="282"/>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8F68E8">
      <w:pPr>
        <w:pStyle w:val="ListParagraph"/>
        <w:numPr>
          <w:ilvl w:val="0"/>
          <w:numId w:val="48"/>
        </w:numPr>
        <w:rPr>
          <w:rFonts w:cstheme="minorHAnsi"/>
        </w:rPr>
      </w:pPr>
      <w:r w:rsidRPr="008F68E8">
        <w:rPr>
          <w:rFonts w:cstheme="minorHAnsi"/>
        </w:rPr>
        <w:t xml:space="preserve">Develop an iOS application for iOS users. </w:t>
      </w:r>
    </w:p>
    <w:p w14:paraId="281846F1" w14:textId="77777777" w:rsidR="007D5372" w:rsidRPr="008F68E8" w:rsidRDefault="007D5372" w:rsidP="008F68E8">
      <w:pPr>
        <w:pStyle w:val="ListParagraph"/>
        <w:numPr>
          <w:ilvl w:val="0"/>
          <w:numId w:val="48"/>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F68E8">
      <w:pPr>
        <w:pStyle w:val="ListParagraph"/>
        <w:numPr>
          <w:ilvl w:val="0"/>
          <w:numId w:val="48"/>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F68E8">
      <w:pPr>
        <w:pStyle w:val="ListParagraph"/>
        <w:numPr>
          <w:ilvl w:val="0"/>
          <w:numId w:val="48"/>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F68E8">
      <w:pPr>
        <w:pStyle w:val="ListParagraph"/>
        <w:numPr>
          <w:ilvl w:val="0"/>
          <w:numId w:val="48"/>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F68E8">
      <w:pPr>
        <w:pStyle w:val="ListParagraph"/>
        <w:numPr>
          <w:ilvl w:val="0"/>
          <w:numId w:val="48"/>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8F68E8">
      <w:pPr>
        <w:pStyle w:val="ListParagraph"/>
        <w:numPr>
          <w:ilvl w:val="0"/>
          <w:numId w:val="48"/>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8F68E8">
      <w:pPr>
        <w:pStyle w:val="ListParagraph"/>
        <w:numPr>
          <w:ilvl w:val="0"/>
          <w:numId w:val="48"/>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8F68E8">
      <w:pPr>
        <w:pStyle w:val="ListParagraph"/>
        <w:numPr>
          <w:ilvl w:val="0"/>
          <w:numId w:val="48"/>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69039A85" w14:textId="10E314CB" w:rsidR="007D5372" w:rsidRDefault="007D5372" w:rsidP="008F68E8">
      <w:pPr>
        <w:pStyle w:val="ListParagraph"/>
        <w:numPr>
          <w:ilvl w:val="0"/>
          <w:numId w:val="48"/>
        </w:numPr>
        <w:spacing w:line="360" w:lineRule="auto"/>
        <w:jc w:val="lowKashida"/>
        <w:rPr>
          <w:rFonts w:cstheme="minorHAnsi"/>
        </w:rPr>
      </w:pPr>
      <w:r w:rsidRPr="008F68E8">
        <w:rPr>
          <w:rFonts w:cstheme="minorHAnsi"/>
        </w:rPr>
        <w:t>Allocate parking spots for handicaps and people with special needs.</w:t>
      </w:r>
    </w:p>
    <w:p w14:paraId="72A16072" w14:textId="33721A9E" w:rsidR="008F68E8" w:rsidRDefault="008F68E8" w:rsidP="008F68E8">
      <w:pPr>
        <w:spacing w:line="360" w:lineRule="auto"/>
        <w:jc w:val="lowKashida"/>
        <w:rPr>
          <w:rFonts w:cstheme="minorHAnsi"/>
        </w:rPr>
      </w:pPr>
    </w:p>
    <w:p w14:paraId="3CCB9C3E" w14:textId="7CE62438" w:rsidR="00A660F7" w:rsidRDefault="00A660F7" w:rsidP="00A660F7">
      <w:pPr>
        <w:pStyle w:val="Heading1"/>
        <w:numPr>
          <w:ilvl w:val="0"/>
          <w:numId w:val="26"/>
        </w:numPr>
        <w:spacing w:before="360" w:after="240"/>
        <w:ind w:left="360"/>
        <w:rPr>
          <w:highlight w:val="yellow"/>
        </w:rPr>
      </w:pPr>
      <w:bookmarkStart w:id="283" w:name="_Toc1152113"/>
      <w:r>
        <w:rPr>
          <w:highlight w:val="yellow"/>
        </w:rPr>
        <w:t>Student reflections</w:t>
      </w:r>
      <w:bookmarkEnd w:id="283"/>
    </w:p>
    <w:p w14:paraId="2F0181C1" w14:textId="77777777" w:rsidR="00F65500" w:rsidRPr="00F65500" w:rsidRDefault="00F65500" w:rsidP="00F65500"/>
    <w:p w14:paraId="24086178" w14:textId="77777777" w:rsidR="00A660F7" w:rsidRPr="00A660F7" w:rsidRDefault="00A660F7" w:rsidP="00A660F7">
      <w:pPr>
        <w:rPr>
          <w:highlight w:val="yellow"/>
        </w:rPr>
      </w:pPr>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63A8964A" w14:textId="559A801B" w:rsidR="00BC00FE" w:rsidRDefault="00BC00FE" w:rsidP="00BC00FE"/>
    <w:p w14:paraId="3C199658" w14:textId="77777777" w:rsidR="00BC00FE" w:rsidRPr="00BC00FE" w:rsidRDefault="00BC00FE" w:rsidP="00BC00FE"/>
    <w:p w14:paraId="56D02DEC" w14:textId="11963528" w:rsidR="00632771" w:rsidRPr="004F4B74" w:rsidRDefault="00632771" w:rsidP="00632771">
      <w:pPr>
        <w:pStyle w:val="Heading1"/>
        <w:spacing w:after="240"/>
        <w:rPr>
          <w:sz w:val="36"/>
          <w:szCs w:val="36"/>
        </w:rPr>
      </w:pPr>
      <w:bookmarkStart w:id="284" w:name="_Toc6700293"/>
      <w:r w:rsidRPr="004F4B74">
        <w:rPr>
          <w:sz w:val="36"/>
          <w:szCs w:val="36"/>
        </w:rPr>
        <w:t>References</w:t>
      </w:r>
      <w:bookmarkEnd w:id="209"/>
      <w:bookmarkEnd w:id="284"/>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401578D2" w14:textId="12C8E15D" w:rsidR="0061753D" w:rsidRDefault="0061753D" w:rsidP="00632771"/>
    <w:p w14:paraId="3F7A74CB" w14:textId="57DF5893" w:rsidR="0061753D" w:rsidRDefault="0061753D" w:rsidP="00632771"/>
    <w:p w14:paraId="2E55EE86" w14:textId="31AC4C78" w:rsidR="0061753D" w:rsidRDefault="0061753D" w:rsidP="00632771"/>
    <w:p w14:paraId="39FE5D81" w14:textId="6E55E365" w:rsidR="0061753D" w:rsidRDefault="0061753D" w:rsidP="00632771"/>
    <w:p w14:paraId="7001891B" w14:textId="05F5D4E9" w:rsidR="0061753D" w:rsidRDefault="0061753D" w:rsidP="00632771"/>
    <w:p w14:paraId="42F5AB1D" w14:textId="77777777" w:rsidR="0061753D" w:rsidRPr="00F35BDB" w:rsidRDefault="0061753D" w:rsidP="00632771"/>
    <w:p w14:paraId="6D49CC46" w14:textId="6DD42D14" w:rsidR="0061753D" w:rsidRDefault="00632771" w:rsidP="0061753D">
      <w:pPr>
        <w:pStyle w:val="Heading1"/>
        <w:spacing w:after="240"/>
        <w:rPr>
          <w:sz w:val="36"/>
          <w:szCs w:val="36"/>
        </w:rPr>
      </w:pPr>
      <w:r w:rsidRPr="0010195C">
        <w:rPr>
          <w:rFonts w:cstheme="minorHAnsi"/>
        </w:rPr>
        <w:fldChar w:fldCharType="end"/>
      </w:r>
      <w:bookmarkStart w:id="285" w:name="_Toc1152115"/>
      <w:r w:rsidR="0061753D" w:rsidRPr="0061753D">
        <w:rPr>
          <w:sz w:val="36"/>
          <w:szCs w:val="36"/>
          <w:highlight w:val="yellow"/>
        </w:rPr>
        <w:t xml:space="preserve"> </w:t>
      </w:r>
      <w:r w:rsidR="0061753D">
        <w:rPr>
          <w:sz w:val="36"/>
          <w:szCs w:val="36"/>
          <w:highlight w:val="yellow"/>
        </w:rPr>
        <w:t>Appendix A – Project Plan</w:t>
      </w:r>
      <w:bookmarkEnd w:id="285"/>
    </w:p>
    <w:p w14:paraId="432E99EF" w14:textId="77777777" w:rsidR="0061753D" w:rsidRDefault="0061753D" w:rsidP="0061753D">
      <w:pPr>
        <w:pStyle w:val="Heading2"/>
        <w:spacing w:before="240" w:after="240"/>
        <w:rPr>
          <w:color w:val="2F5496" w:themeColor="accent1" w:themeShade="BF"/>
        </w:rPr>
      </w:pPr>
      <w:bookmarkStart w:id="286" w:name="_Toc1152116"/>
      <w:bookmarkStart w:id="287" w:name="_Toc476660729"/>
      <w:r>
        <w:rPr>
          <w:color w:val="2F5496" w:themeColor="accent1" w:themeShade="BF"/>
        </w:rPr>
        <w:t>A.1. Project milestones</w:t>
      </w:r>
      <w:bookmarkEnd w:id="286"/>
      <w:bookmarkEnd w:id="287"/>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7E586D0C" w:rsidR="00845E82" w:rsidRDefault="00845E82" w:rsidP="00845E82">
      <w:pPr>
        <w:pStyle w:val="Caption"/>
        <w:keepNext/>
      </w:pPr>
      <w:bookmarkStart w:id="288" w:name="_Toc531729551"/>
      <w:bookmarkStart w:id="289" w:name="_Toc6700450"/>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0</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1</w:t>
      </w:r>
      <w:r w:rsidR="00D859B7">
        <w:rPr>
          <w:noProof/>
        </w:rPr>
        <w:fldChar w:fldCharType="end"/>
      </w:r>
      <w:r>
        <w:t>: Milestone Fall 2018</w:t>
      </w:r>
      <w:bookmarkEnd w:id="288"/>
      <w:bookmarkEnd w:id="289"/>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8649C77" w:rsidR="00845E82" w:rsidRDefault="00845E82" w:rsidP="00845E82">
      <w:pPr>
        <w:pStyle w:val="Caption"/>
        <w:keepNext/>
      </w:pPr>
      <w:bookmarkStart w:id="290" w:name="_Toc531729552"/>
      <w:bookmarkStart w:id="291" w:name="_Toc6700451"/>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0</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2</w:t>
      </w:r>
      <w:r w:rsidR="00D859B7">
        <w:rPr>
          <w:noProof/>
        </w:rPr>
        <w:fldChar w:fldCharType="end"/>
      </w:r>
      <w:r>
        <w:t>: Milestone Spring 2019</w:t>
      </w:r>
      <w:bookmarkEnd w:id="290"/>
      <w:bookmarkEnd w:id="291"/>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footerReference w:type="default" r:id="rId155"/>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292" w:name="_Toc1152117"/>
      <w:bookmarkStart w:id="293" w:name="_Toc476660730"/>
      <w:bookmarkStart w:id="294" w:name="_Toc531729553"/>
      <w:bookmarkStart w:id="295" w:name="_Toc6700452"/>
      <w:bookmarkStart w:id="296" w:name="_Hlk6667056"/>
      <w:r>
        <w:rPr>
          <w:color w:val="2F5496" w:themeColor="accent1" w:themeShade="BF"/>
        </w:rPr>
        <w:t>A.2. Project timeline</w:t>
      </w:r>
      <w:bookmarkEnd w:id="292"/>
      <w:bookmarkEnd w:id="293"/>
      <w:r>
        <w:rPr>
          <w:color w:val="2F5496" w:themeColor="accent1" w:themeShade="BF"/>
        </w:rPr>
        <w:t xml:space="preserve"> </w:t>
      </w:r>
    </w:p>
    <w:p w14:paraId="0B338FB7" w14:textId="76E06612" w:rsidR="00E97B90" w:rsidRPr="000B5B96" w:rsidRDefault="00E97B90" w:rsidP="001D46B9">
      <w:pPr>
        <w:pStyle w:val="Caption"/>
        <w:keepNext/>
      </w:pPr>
      <w:r>
        <w:t xml:space="preserve">Table </w:t>
      </w:r>
      <w:r w:rsidR="00D859B7">
        <w:fldChar w:fldCharType="begin"/>
      </w:r>
      <w:r w:rsidR="00D859B7">
        <w:instrText xml:space="preserve"> STYLEREF 1 \s </w:instrText>
      </w:r>
      <w:r w:rsidR="00D859B7">
        <w:fldChar w:fldCharType="separate"/>
      </w:r>
      <w:r w:rsidR="008C3BB7">
        <w:rPr>
          <w:noProof/>
          <w:cs/>
        </w:rPr>
        <w:t>‎</w:t>
      </w:r>
      <w:r w:rsidR="008C3BB7">
        <w:rPr>
          <w:noProof/>
        </w:rPr>
        <w:t>0</w:t>
      </w:r>
      <w:r w:rsidR="00D859B7">
        <w:rPr>
          <w:noProof/>
        </w:rPr>
        <w:fldChar w:fldCharType="end"/>
      </w:r>
      <w:r w:rsidR="008C3BB7">
        <w:t>.</w:t>
      </w:r>
      <w:r w:rsidR="00D859B7">
        <w:fldChar w:fldCharType="begin"/>
      </w:r>
      <w:r w:rsidR="00D859B7">
        <w:instrText xml:space="preserve"> SEQ Table \* ARABIC \s 1 </w:instrText>
      </w:r>
      <w:r w:rsidR="00D859B7">
        <w:fldChar w:fldCharType="separate"/>
      </w:r>
      <w:r w:rsidR="008C3BB7">
        <w:rPr>
          <w:noProof/>
        </w:rPr>
        <w:t>3</w:t>
      </w:r>
      <w:r w:rsidR="00D859B7">
        <w:rPr>
          <w:noProof/>
        </w:rPr>
        <w:fldChar w:fldCharType="end"/>
      </w:r>
      <w:r>
        <w:t>: Timeline Fall 2018</w:t>
      </w:r>
      <w:bookmarkEnd w:id="294"/>
      <w:bookmarkEnd w:id="295"/>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F23FA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F23FA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F23FA9">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F23FA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F23FA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F23FA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Poster</w:t>
                  </w:r>
                  <w:r>
                    <w:rPr>
                      <w:rFonts w:ascii="Calibri" w:eastAsia="Times New Roman" w:hAnsi="Calibri" w:cs="Times New Roman"/>
                      <w:color w:val="000000"/>
                    </w:rPr>
                    <w:t xml:space="preserve"> and Video </w:t>
                  </w:r>
                </w:p>
                <w:p w14:paraId="2BDB6A0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297" w:name="_Toc530498551"/>
      <w:r>
        <w:rPr>
          <w:noProof/>
          <w:sz w:val="36"/>
          <w:szCs w:val="36"/>
        </w:rPr>
        <mc:AlternateContent>
          <mc:Choice Requires="wps">
            <w:drawing>
              <wp:anchor distT="0" distB="0" distL="114300" distR="114300" simplePos="0" relativeHeight="251658338"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3657A5"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3657A5"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3657A5" w:rsidRPr="00D03E85" w:rsidRDefault="003657A5"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Ghareisa</w:t>
                                  </w:r>
                                  <w:proofErr w:type="spellEnd"/>
                                </w:p>
                              </w:tc>
                            </w:tr>
                            <w:tr w:rsidR="003657A5"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3657A5"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3657A5"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3657A5" w:rsidRDefault="003657A5"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086" style="position:absolute;margin-left:545.2pt;margin-top:-15.25pt;width:167.4pt;height:87.6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3657A5"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3657A5"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3657A5" w:rsidRPr="00D03E85" w:rsidRDefault="003657A5"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Ghareisa</w:t>
                            </w:r>
                            <w:proofErr w:type="spellEnd"/>
                          </w:p>
                        </w:tc>
                      </w:tr>
                      <w:tr w:rsidR="003657A5"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3657A5"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3657A5"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3657A5" w:rsidRPr="00D03E85" w:rsidRDefault="003657A5"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3657A5" w:rsidRDefault="003657A5" w:rsidP="00E97B90">
                      <w:pPr>
                        <w:jc w:val="center"/>
                      </w:pPr>
                    </w:p>
                  </w:txbxContent>
                </v:textbox>
                <w10:wrap anchorx="margin"/>
              </v:rect>
            </w:pict>
          </mc:Fallback>
        </mc:AlternateContent>
      </w:r>
      <w:bookmarkEnd w:id="297"/>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296"/>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298" w:name="_Toc1152118"/>
      <w:bookmarkStart w:id="299" w:name="_Toc476660731"/>
      <w:r>
        <w:rPr>
          <w:color w:val="2F5496" w:themeColor="accent1" w:themeShade="BF"/>
        </w:rPr>
        <w:t>A.3. Anticipated risks</w:t>
      </w:r>
      <w:bookmarkEnd w:id="298"/>
      <w:bookmarkEnd w:id="299"/>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67106ACA" w14:textId="39CAAAF4"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492771" w14:textId="77777777" w:rsidR="00632771" w:rsidRPr="00C01B29"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C5A232D" w14:textId="72E156B2" w:rsidR="007B0E51" w:rsidRDefault="007B0E51" w:rsidP="007B0E51">
      <w:pPr>
        <w:pStyle w:val="Heading1"/>
        <w:spacing w:after="240"/>
      </w:pPr>
      <w:bookmarkStart w:id="300" w:name="_Toc531798277"/>
      <w:bookmarkStart w:id="301" w:name="_Toc274166462"/>
      <w:r>
        <w:rPr>
          <w:sz w:val="36"/>
          <w:szCs w:val="36"/>
        </w:rPr>
        <w:t>Appendix B – Use cases specification</w:t>
      </w:r>
      <w:bookmarkEnd w:id="300"/>
      <w:bookmarkEnd w:id="301"/>
    </w:p>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5" w:author="Abdulaziz Alali" w:date="2019-04-21T21:46:00Z" w:initials="AA">
    <w:p w14:paraId="0C67290C" w14:textId="4CCC9FF2" w:rsidR="0006653A" w:rsidRDefault="0006653A">
      <w:pPr>
        <w:pStyle w:val="CommentText"/>
      </w:pPr>
      <w:r>
        <w:rPr>
          <w:rStyle w:val="CommentReference"/>
        </w:rPr>
        <w:annotationRef/>
      </w:r>
      <w:r>
        <w:t>Add a sentence in the end that refers to the table below. Something like: “The details of these services are provided in table…”</w:t>
      </w:r>
    </w:p>
  </w:comment>
  <w:comment w:id="136" w:author="Abdulaziz Alali" w:date="2019-04-21T21:35:00Z" w:initials="AA">
    <w:p w14:paraId="582C24E4" w14:textId="7927C21B" w:rsidR="001C24DC" w:rsidRDefault="001C24DC">
      <w:pPr>
        <w:pStyle w:val="CommentText"/>
      </w:pPr>
      <w:r>
        <w:rPr>
          <w:rStyle w:val="CommentReference"/>
        </w:rPr>
        <w:annotationRef/>
      </w:r>
      <w:r>
        <w:t>Excellent idea to make this table! It would be better if you can divide it into Free services, and VIP-only services just to make it clear who gets to use what.</w:t>
      </w:r>
    </w:p>
  </w:comment>
  <w:comment w:id="137" w:author="Abdulaziz Alali" w:date="2019-04-21T21:34:00Z" w:initials="AA">
    <w:p w14:paraId="30EC14CB" w14:textId="0A67EFCA" w:rsidR="003657A5" w:rsidRDefault="003657A5">
      <w:pPr>
        <w:pStyle w:val="CommentText"/>
      </w:pPr>
      <w:r>
        <w:rPr>
          <w:rStyle w:val="CommentReference"/>
        </w:rPr>
        <w:annotationRef/>
      </w:r>
      <w:r>
        <w:t xml:space="preserve">You may be asked to provide justifications for these from the judges. For example, why 24 only? And why up to 6 </w:t>
      </w:r>
      <w:proofErr w:type="spellStart"/>
      <w:r>
        <w:t>hrs</w:t>
      </w:r>
      <w:proofErr w:type="spellEnd"/>
      <w:r>
        <w:t>?</w:t>
      </w:r>
    </w:p>
  </w:comment>
  <w:comment w:id="138" w:author="Abdulaziz Alali" w:date="2019-04-21T21:37:00Z" w:initials="AA">
    <w:p w14:paraId="5D7B31B5" w14:textId="2382868F" w:rsidR="00597F9F" w:rsidRDefault="00597F9F">
      <w:pPr>
        <w:pStyle w:val="CommentText"/>
      </w:pPr>
      <w:r>
        <w:rPr>
          <w:rStyle w:val="CommentReference"/>
        </w:rPr>
        <w:annotationRef/>
      </w:r>
      <w:r>
        <w:t>Why can only extend during the last hour? And not earlier in the reservation? And why extend only for one hour?</w:t>
      </w:r>
    </w:p>
  </w:comment>
  <w:comment w:id="139" w:author="Abdulaziz Alali" w:date="2019-04-21T21:39:00Z" w:initials="AA">
    <w:p w14:paraId="6170E753" w14:textId="25DB2608" w:rsidR="00597F9F" w:rsidRDefault="00597F9F">
      <w:pPr>
        <w:pStyle w:val="CommentText"/>
      </w:pPr>
      <w:r>
        <w:rPr>
          <w:rStyle w:val="CommentReference"/>
        </w:rPr>
        <w:annotationRef/>
      </w:r>
      <w:proofErr w:type="gramStart"/>
      <w:r>
        <w:t>So</w:t>
      </w:r>
      <w:proofErr w:type="gramEnd"/>
      <w:r>
        <w:t xml:space="preserve"> they can have more than 6 hours per day in the end?</w:t>
      </w:r>
    </w:p>
  </w:comment>
  <w:comment w:id="140" w:author="Abdulaziz Alali" w:date="2019-04-21T21:41:00Z" w:initials="AA">
    <w:p w14:paraId="634ED2BA" w14:textId="3E877B02" w:rsidR="00597F9F" w:rsidRDefault="00597F9F">
      <w:pPr>
        <w:pStyle w:val="CommentText"/>
      </w:pPr>
      <w:r>
        <w:rPr>
          <w:rStyle w:val="CommentReference"/>
        </w:rPr>
        <w:annotationRef/>
      </w:r>
      <w:r>
        <w:t xml:space="preserve">I am not sure I understand why </w:t>
      </w:r>
      <w:proofErr w:type="gramStart"/>
      <w:r>
        <w:t>is this</w:t>
      </w:r>
      <w:proofErr w:type="gramEnd"/>
      <w:r>
        <w:t xml:space="preserve"> more efficient than just allowing a 2 hour extension for example. And why not allow the user to go beyond 6 hours if they can do that after placing the reservation?</w:t>
      </w:r>
    </w:p>
  </w:comment>
  <w:comment w:id="141" w:author="Abdulaziz Alali" w:date="2019-04-21T21:48:00Z" w:initials="AA">
    <w:p w14:paraId="6120D7C3" w14:textId="701AF6CA" w:rsidR="0006653A" w:rsidRDefault="0006653A">
      <w:pPr>
        <w:pStyle w:val="CommentText"/>
      </w:pPr>
      <w:r>
        <w:rPr>
          <w:rStyle w:val="CommentReference"/>
        </w:rPr>
        <w:annotationRef/>
      </w:r>
      <w:r>
        <w:t xml:space="preserve">Be careful with this statement as </w:t>
      </w:r>
      <w:proofErr w:type="gramStart"/>
      <w:r>
        <w:t>the majority of</w:t>
      </w:r>
      <w:proofErr w:type="gramEnd"/>
      <w:r>
        <w:t xml:space="preserve"> people say more than 6 </w:t>
      </w:r>
      <w:proofErr w:type="spellStart"/>
      <w:r>
        <w:t>hrs</w:t>
      </w:r>
      <w:proofErr w:type="spellEnd"/>
    </w:p>
  </w:comment>
  <w:comment w:id="145" w:author="Abdulaziz Alali" w:date="2019-04-21T21:53:00Z" w:initials="AA">
    <w:p w14:paraId="37CC272C" w14:textId="1E07032A" w:rsidR="000C6699" w:rsidRDefault="000C6699">
      <w:pPr>
        <w:pStyle w:val="CommentText"/>
      </w:pPr>
      <w:r>
        <w:rPr>
          <w:rStyle w:val="CommentReference"/>
        </w:rPr>
        <w:annotationRef/>
      </w:r>
      <w:r>
        <w:t>Through a physical gate system; in our project, this is represented by a green led for (allow entry) and red led for (refuse entry).</w:t>
      </w:r>
    </w:p>
  </w:comment>
  <w:comment w:id="146" w:author="Abdulaziz Alali" w:date="2019-04-21T21:55:00Z" w:initials="AA">
    <w:p w14:paraId="4D98B37D" w14:textId="6F98FB45" w:rsidR="00145A6D" w:rsidRDefault="00145A6D">
      <w:pPr>
        <w:pStyle w:val="CommentText"/>
      </w:pPr>
      <w:r>
        <w:rPr>
          <w:rStyle w:val="CommentReference"/>
        </w:rPr>
        <w:annotationRef/>
      </w:r>
      <w:r>
        <w:t xml:space="preserve">On the other hand sentences only come after a sentence that starts with “On the one </w:t>
      </w:r>
      <w:proofErr w:type="gramStart"/>
      <w:r>
        <w:t>hand,…</w:t>
      </w:r>
      <w:proofErr w:type="gramEnd"/>
      <w:r>
        <w:t>”</w:t>
      </w:r>
    </w:p>
  </w:comment>
  <w:comment w:id="147" w:author="Abdulaziz Alali" w:date="2019-04-21T21:57:00Z" w:initials="AA">
    <w:p w14:paraId="7B9BA8D3" w14:textId="3FE600C9" w:rsidR="009D3E8A" w:rsidRDefault="009D3E8A">
      <w:pPr>
        <w:pStyle w:val="CommentText"/>
      </w:pPr>
      <w:r>
        <w:rPr>
          <w:rStyle w:val="CommentReference"/>
        </w:rPr>
        <w:annotationRef/>
      </w:r>
      <w:r>
        <w:t>This is something that you should show in your demo; how (in real-time) the application shows a space that just got occupied by a person.</w:t>
      </w:r>
    </w:p>
  </w:comment>
  <w:comment w:id="188" w:author="Abdulaziz Alali" w:date="2019-04-21T22:00:00Z" w:initials="AA">
    <w:p w14:paraId="74AA1596" w14:textId="3C8C9282" w:rsidR="00EE5D06" w:rsidRDefault="00EE5D06">
      <w:pPr>
        <w:pStyle w:val="CommentText"/>
      </w:pPr>
      <w:r>
        <w:rPr>
          <w:rStyle w:val="CommentReference"/>
        </w:rPr>
        <w:annotationRef/>
      </w:r>
      <w:r>
        <w:t>Make sure you indicate that these are the initial mockups you had in mind. And that the reader may refer to the implementation section for the screenshots of the actual implemented solution. Otherwise, the reader may be confused and may believe that this is the actual screenshots of your application/website.</w:t>
      </w:r>
    </w:p>
  </w:comment>
  <w:comment w:id="213" w:author="Abdulaziz Alali" w:date="2019-04-21T22:03:00Z" w:initials="AA">
    <w:p w14:paraId="77DD4E5A" w14:textId="405B6AE8" w:rsidR="00EE5D06" w:rsidRDefault="00EE5D06">
      <w:pPr>
        <w:pStyle w:val="CommentText"/>
      </w:pPr>
      <w:r>
        <w:rPr>
          <w:rStyle w:val="CommentReference"/>
        </w:rPr>
        <w:annotationRef/>
      </w:r>
      <w:r>
        <w:t xml:space="preserve">Per Dr. </w:t>
      </w:r>
      <w:proofErr w:type="spellStart"/>
      <w:r>
        <w:t>Wadhas</w:t>
      </w:r>
      <w:proofErr w:type="spellEnd"/>
      <w:r>
        <w:t xml:space="preserve"> recommendation, I suggest you add some text after each section header, and subsection. You should write about what the reader should expect to see in each respective section.</w:t>
      </w:r>
    </w:p>
  </w:comment>
  <w:comment w:id="217" w:author="Abdulaziz Alali" w:date="2019-04-21T22:07:00Z" w:initials="AA">
    <w:p w14:paraId="30C37206" w14:textId="53EDAA9F" w:rsidR="00921473" w:rsidRDefault="00921473">
      <w:pPr>
        <w:pStyle w:val="CommentText"/>
      </w:pPr>
      <w:r>
        <w:rPr>
          <w:rStyle w:val="CommentReference"/>
        </w:rPr>
        <w:annotationRef/>
      </w:r>
      <w:r w:rsidR="008A2074">
        <w:t xml:space="preserve">Introduce this subsection first. “This subsection describes the details of connecting the </w:t>
      </w:r>
      <w:proofErr w:type="spellStart"/>
      <w:r w:rsidR="008A2074">
        <w:t>NodeMCU</w:t>
      </w:r>
      <w:proofErr w:type="spellEnd"/>
      <w:r w:rsidR="008A2074">
        <w:t xml:space="preserve"> module to the firebase cloud database system.” Then in another paragraph, you can start by writing. “In order for the </w:t>
      </w:r>
      <w:proofErr w:type="spellStart"/>
      <w:r w:rsidR="008A2074">
        <w:t>NodeMCU</w:t>
      </w:r>
      <w:proofErr w:type="spellEnd"/>
      <w:r w:rsidR="008A2074">
        <w:t xml:space="preserve"> module to issue commands (information retrieval or update) to the firebase cloud, the module must first be connected to the internet via a </w:t>
      </w:r>
      <w:proofErr w:type="spellStart"/>
      <w:r w:rsidR="008A2074">
        <w:t>Wifi</w:t>
      </w:r>
      <w:proofErr w:type="spellEnd"/>
      <w:r w:rsidR="008A2074">
        <w:t xml:space="preserve"> access point. This was done by ……”</w:t>
      </w:r>
    </w:p>
  </w:comment>
  <w:comment w:id="218" w:author="Abdulaziz Alali" w:date="2019-04-21T22:11:00Z" w:initials="AA">
    <w:p w14:paraId="5FB767E2" w14:textId="1C2B1C3A" w:rsidR="008A2074" w:rsidRDefault="008A2074">
      <w:pPr>
        <w:pStyle w:val="CommentText"/>
      </w:pPr>
      <w:r>
        <w:rPr>
          <w:rStyle w:val="CommentReference"/>
        </w:rPr>
        <w:annotationRef/>
      </w:r>
      <w:r>
        <w:t>I believe you should make this more coherent. Right now, it seems like suddenly you have a section header titled “</w:t>
      </w:r>
      <w:proofErr w:type="spellStart"/>
      <w:r>
        <w:t>FirebaseArduino.h</w:t>
      </w:r>
      <w:proofErr w:type="spellEnd"/>
      <w:r>
        <w:t xml:space="preserve">”. You can say: “Communication with the firebase system was done using the publicly available library </w:t>
      </w:r>
      <w:proofErr w:type="spellStart"/>
      <w:r>
        <w:t>FirebaseArduino.h</w:t>
      </w:r>
      <w:proofErr w:type="spellEnd"/>
      <w:r>
        <w:t xml:space="preserve">. This library was first configured using the steps below: …”. Then you can say: “Once configured, the </w:t>
      </w:r>
      <w:proofErr w:type="spellStart"/>
      <w:r>
        <w:t>NodeMCU</w:t>
      </w:r>
      <w:proofErr w:type="spellEnd"/>
      <w:r>
        <w:t xml:space="preserve"> can start issuing commands to the firebase cloud server. Here, we utilized the available functions in the </w:t>
      </w:r>
      <w:proofErr w:type="spellStart"/>
      <w:r>
        <w:t>FirebaseArduino.h</w:t>
      </w:r>
      <w:proofErr w:type="spellEnd"/>
      <w:r>
        <w:t xml:space="preserve"> – namely, X, Y, and Z. Below we detail the </w:t>
      </w:r>
      <w:proofErr w:type="spellStart"/>
      <w:r>
        <w:t>useage</w:t>
      </w:r>
      <w:proofErr w:type="spellEnd"/>
      <w:r>
        <w:t xml:space="preserve"> of these functions.” Of course, this is just an example, you may want to rephrase things differently as you see fit.</w:t>
      </w:r>
    </w:p>
  </w:comment>
  <w:comment w:id="219" w:author="Abdulaziz Alali" w:date="2019-04-21T22:18:00Z" w:initials="AA">
    <w:p w14:paraId="7DEE4AAD" w14:textId="31E4C4F0" w:rsidR="00E4127D" w:rsidRDefault="00E4127D">
      <w:pPr>
        <w:pStyle w:val="CommentText"/>
      </w:pPr>
      <w:r>
        <w:rPr>
          <w:rStyle w:val="CommentReference"/>
        </w:rPr>
        <w:annotationRef/>
      </w:r>
      <w:r>
        <w:t>This is a much better written paragraph than the previous ones in this subsection</w:t>
      </w:r>
    </w:p>
  </w:comment>
  <w:comment w:id="220" w:author="Abdulaziz Alali" w:date="2019-04-21T22:18:00Z" w:initials="AA">
    <w:p w14:paraId="3063F225" w14:textId="4EBADB5F" w:rsidR="00E4127D" w:rsidRDefault="00E4127D">
      <w:pPr>
        <w:pStyle w:val="CommentText"/>
      </w:pPr>
      <w:r>
        <w:rPr>
          <w:rStyle w:val="CommentReference"/>
        </w:rPr>
        <w:annotationRef/>
      </w:r>
      <w:r>
        <w:t>Needs to be organized better. See the example text I wrote in the comment before this.</w:t>
      </w:r>
    </w:p>
  </w:comment>
  <w:comment w:id="222" w:author="Abdulaziz Alali" w:date="2019-04-21T22:19:00Z" w:initials="AA">
    <w:p w14:paraId="6CA608A8" w14:textId="2EECB73A" w:rsidR="00987406" w:rsidRDefault="00987406">
      <w:pPr>
        <w:pStyle w:val="CommentText"/>
      </w:pPr>
      <w:r>
        <w:rPr>
          <w:rStyle w:val="CommentReference"/>
        </w:rPr>
        <w:annotationRef/>
      </w:r>
      <w:r>
        <w:t>Add introduction text here as well</w:t>
      </w:r>
    </w:p>
  </w:comment>
  <w:comment w:id="223" w:author="Abdulaziz Alali" w:date="2019-04-21T22:21:00Z" w:initials="AA">
    <w:p w14:paraId="061C37D3" w14:textId="235EE4EB" w:rsidR="006D1C4E" w:rsidRDefault="006D1C4E">
      <w:pPr>
        <w:pStyle w:val="CommentText"/>
      </w:pPr>
      <w:r>
        <w:rPr>
          <w:rStyle w:val="CommentReference"/>
        </w:rPr>
        <w:annotationRef/>
      </w:r>
      <w:r>
        <w:t xml:space="preserve">The idea of listing the configuration steps is good, but you write about why </w:t>
      </w:r>
      <w:proofErr w:type="spellStart"/>
      <w:r>
        <w:t>why</w:t>
      </w:r>
      <w:proofErr w:type="spellEnd"/>
      <w:r>
        <w:t xml:space="preserve"> these steps </w:t>
      </w:r>
      <w:proofErr w:type="gramStart"/>
      <w:r>
        <w:t>are  necessary</w:t>
      </w:r>
      <w:proofErr w:type="gramEnd"/>
      <w:r>
        <w:t xml:space="preserve"> first. This should be done in the introductory paragraph as well. I can for example see that the goal is </w:t>
      </w:r>
      <w:proofErr w:type="gramStart"/>
      <w:r>
        <w:t>actually provided</w:t>
      </w:r>
      <w:proofErr w:type="gramEnd"/>
      <w:r>
        <w:t xml:space="preserve"> in the last step (we can start reading or writing to the database)</w:t>
      </w:r>
    </w:p>
  </w:comment>
  <w:comment w:id="224" w:author="Abdulaziz Alali" w:date="2019-04-21T23:48:00Z" w:initials="AA">
    <w:p w14:paraId="3376F2B8" w14:textId="62B2A09B" w:rsidR="00A26C2A" w:rsidRDefault="00A26C2A">
      <w:pPr>
        <w:pStyle w:val="CommentText"/>
      </w:pPr>
      <w:r>
        <w:rPr>
          <w:rStyle w:val="CommentReference"/>
        </w:rPr>
        <w:annotationRef/>
      </w:r>
      <w:r>
        <w:t>Maybe Firebase database can be separated into its own subsection. Especially since it is also used by the website later.</w:t>
      </w:r>
    </w:p>
  </w:comment>
  <w:comment w:id="225" w:author="Abdulaziz Alali" w:date="2019-04-21T22:20:00Z" w:initials="AA">
    <w:p w14:paraId="47E3C6CA" w14:textId="436586D0" w:rsidR="002F5FFD" w:rsidRDefault="002F5FFD">
      <w:pPr>
        <w:pStyle w:val="CommentText"/>
      </w:pPr>
      <w:r>
        <w:rPr>
          <w:rStyle w:val="CommentReference"/>
        </w:rPr>
        <w:annotationRef/>
      </w:r>
      <w:r>
        <w:t xml:space="preserve">You can add (the </w:t>
      </w:r>
      <w:proofErr w:type="spellStart"/>
      <w:proofErr w:type="gramStart"/>
      <w:r>
        <w:t>build.grade</w:t>
      </w:r>
      <w:proofErr w:type="spellEnd"/>
      <w:proofErr w:type="gramEnd"/>
      <w:r>
        <w:t xml:space="preserve"> is a file used by the android </w:t>
      </w:r>
      <w:proofErr w:type="spellStart"/>
      <w:r>
        <w:t>SDk</w:t>
      </w:r>
      <w:proofErr w:type="spellEnd"/>
      <w:r>
        <w:t xml:space="preserve"> to ….)</w:t>
      </w:r>
    </w:p>
  </w:comment>
  <w:comment w:id="226" w:author="Abdulaziz Alali" w:date="2019-04-21T22:21:00Z" w:initials="AA">
    <w:p w14:paraId="3121BADD" w14:textId="18877508" w:rsidR="00676BFE" w:rsidRDefault="00676BFE">
      <w:pPr>
        <w:pStyle w:val="CommentText"/>
      </w:pPr>
      <w:r>
        <w:rPr>
          <w:rStyle w:val="CommentReference"/>
        </w:rPr>
        <w:annotationRef/>
      </w:r>
      <w:r>
        <w:t>Be careful about starting a bullet point with Also</w:t>
      </w:r>
    </w:p>
  </w:comment>
  <w:comment w:id="230" w:author="Abdulaziz Alali" w:date="2019-04-21T22:24:00Z" w:initials="AA">
    <w:p w14:paraId="5F4CC95C" w14:textId="3BCD28C0" w:rsidR="001F2F86" w:rsidRDefault="001F2F86">
      <w:pPr>
        <w:pStyle w:val="CommentText"/>
      </w:pPr>
      <w:r>
        <w:rPr>
          <w:rStyle w:val="CommentReference"/>
        </w:rPr>
        <w:annotationRef/>
      </w:r>
      <w:r>
        <w:t>good</w:t>
      </w:r>
    </w:p>
  </w:comment>
  <w:comment w:id="232" w:author="Abdulaziz Alali" w:date="2019-04-21T23:44:00Z" w:initials="AA">
    <w:p w14:paraId="6BF5735E" w14:textId="1AB7944E" w:rsidR="00A84AB9" w:rsidRDefault="00A84AB9">
      <w:pPr>
        <w:pStyle w:val="CommentText"/>
      </w:pPr>
      <w:r>
        <w:rPr>
          <w:rStyle w:val="CommentReference"/>
        </w:rPr>
        <w:annotationRef/>
      </w:r>
      <w:r>
        <w:t>introduce what the reader expects to see in this subsection.</w:t>
      </w:r>
    </w:p>
  </w:comment>
  <w:comment w:id="233" w:author="Abdulaziz Alali" w:date="2019-04-21T23:53:00Z" w:initials="AA">
    <w:p w14:paraId="71D13D3E" w14:textId="238BD078" w:rsidR="002C385C" w:rsidRDefault="002C385C">
      <w:pPr>
        <w:pStyle w:val="CommentText"/>
      </w:pPr>
      <w:r>
        <w:rPr>
          <w:rStyle w:val="CommentReference"/>
        </w:rPr>
        <w:annotationRef/>
      </w:r>
      <w:r>
        <w:t>It is important to have an introduction to these steps before you list them. I can see that the goal (from the last point) is to enable reading and writing to/from the firebase database. Thus, it makes sense that you say something like, “To enable reading and writing to the fireba</w:t>
      </w:r>
      <w:r w:rsidR="006368FC">
        <w:t>se database, the following steps were executed:”</w:t>
      </w:r>
    </w:p>
  </w:comment>
  <w:comment w:id="234" w:author="Abdulaziz Alali" w:date="2019-04-21T23:49:00Z" w:initials="AA">
    <w:p w14:paraId="4CC9DDDF" w14:textId="3DA45D4D" w:rsidR="004A10A2" w:rsidRDefault="004A10A2">
      <w:pPr>
        <w:pStyle w:val="CommentText"/>
      </w:pPr>
      <w:r>
        <w:rPr>
          <w:rStyle w:val="CommentReference"/>
        </w:rPr>
        <w:annotationRef/>
      </w:r>
      <w:r>
        <w:t>It is bad practice to have only one bullet point.</w:t>
      </w:r>
    </w:p>
  </w:comment>
  <w:comment w:id="235" w:author="Abdulaziz Alali" w:date="2019-04-21T23:47:00Z" w:initials="AA">
    <w:p w14:paraId="4F1A3C6E" w14:textId="0BEA381A" w:rsidR="00A26C2A" w:rsidRDefault="00A26C2A">
      <w:pPr>
        <w:pStyle w:val="CommentText"/>
      </w:pPr>
      <w:r>
        <w:rPr>
          <w:rStyle w:val="CommentReference"/>
        </w:rPr>
        <w:annotationRef/>
      </w:r>
      <w:r>
        <w:t>What is meant by front-end?</w:t>
      </w:r>
    </w:p>
  </w:comment>
  <w:comment w:id="240" w:author="Abdulaziz Alali" w:date="2019-04-21T23:51:00Z" w:initials="AA">
    <w:p w14:paraId="52CAB232" w14:textId="4C117AA8" w:rsidR="00A01A9E" w:rsidRDefault="00A01A9E">
      <w:pPr>
        <w:pStyle w:val="CommentText"/>
      </w:pPr>
      <w:r>
        <w:rPr>
          <w:rStyle w:val="CommentReference"/>
        </w:rPr>
        <w:annotationRef/>
      </w:r>
      <w:r>
        <w:t>Is this also part of the commands below?</w:t>
      </w:r>
    </w:p>
  </w:comment>
  <w:comment w:id="242" w:author="Abdulaziz Alali" w:date="2019-04-21T23:55:00Z" w:initials="AA">
    <w:p w14:paraId="45C96150" w14:textId="14E8D210" w:rsidR="006368FC" w:rsidRDefault="006368FC">
      <w:pPr>
        <w:pStyle w:val="CommentText"/>
      </w:pPr>
      <w:r>
        <w:rPr>
          <w:rStyle w:val="CommentReference"/>
        </w:rPr>
        <w:annotationRef/>
      </w:r>
      <w:r>
        <w:t xml:space="preserve">Does the command below enable </w:t>
      </w:r>
      <w:proofErr w:type="spellStart"/>
      <w:r>
        <w:t>realtime</w:t>
      </w:r>
      <w:proofErr w:type="spellEnd"/>
      <w:r>
        <w:t xml:space="preserve"> access?</w:t>
      </w:r>
    </w:p>
  </w:comment>
  <w:comment w:id="243" w:author="Abdulaziz Alali" w:date="2019-04-21T23:56:00Z" w:initials="AA">
    <w:p w14:paraId="60576B39" w14:textId="037A4E44" w:rsidR="00DE316D" w:rsidRDefault="00DE316D">
      <w:pPr>
        <w:pStyle w:val="CommentText"/>
      </w:pPr>
      <w:r>
        <w:rPr>
          <w:rStyle w:val="CommentReference"/>
        </w:rPr>
        <w:annotationRef/>
      </w:r>
      <w:r>
        <w:t xml:space="preserve">You could perhaps show an example </w:t>
      </w:r>
      <w:proofErr w:type="gramStart"/>
      <w:r>
        <w:t>update, or</w:t>
      </w:r>
      <w:proofErr w:type="gramEnd"/>
      <w:r>
        <w:t xml:space="preserve"> read command.</w:t>
      </w:r>
    </w:p>
  </w:comment>
  <w:comment w:id="251" w:author="Abdulaziz Alali" w:date="2019-04-21T23:59:00Z" w:initials="AA">
    <w:p w14:paraId="020D25DB" w14:textId="141F7CB5" w:rsidR="00505F73" w:rsidRDefault="00505F73">
      <w:pPr>
        <w:pStyle w:val="CommentText"/>
      </w:pPr>
      <w:r>
        <w:rPr>
          <w:rStyle w:val="CommentReference"/>
        </w:rPr>
        <w:annotationRef/>
      </w:r>
      <w:r>
        <w:t>Very good</w:t>
      </w:r>
    </w:p>
  </w:comment>
  <w:comment w:id="255" w:author="Abdulaziz Alali" w:date="2019-04-22T00:03:00Z" w:initials="AA">
    <w:p w14:paraId="5FD7C7BC" w14:textId="4517B0CF" w:rsidR="00BC0329" w:rsidRDefault="00BC0329">
      <w:pPr>
        <w:pStyle w:val="CommentText"/>
      </w:pPr>
      <w:r>
        <w:rPr>
          <w:rStyle w:val="CommentReference"/>
        </w:rPr>
        <w:annotationRef/>
      </w:r>
      <w:r>
        <w:t>I suggest you rename this section as the parent section is also called implementation.</w:t>
      </w:r>
      <w:r w:rsidR="00013BFC">
        <w:t xml:space="preserve"> I suggest this becomes “Hardware </w:t>
      </w:r>
      <w:proofErr w:type="spellStart"/>
      <w:r w:rsidR="00013BFC">
        <w:t>Implemenation</w:t>
      </w:r>
      <w:proofErr w:type="spellEnd"/>
      <w:r w:rsidR="00013BFC">
        <w:t>”</w:t>
      </w:r>
    </w:p>
  </w:comment>
  <w:comment w:id="256" w:author="Abdulaziz Alali" w:date="2019-04-22T00:14:00Z" w:initials="AA">
    <w:p w14:paraId="083AE3D8" w14:textId="446CD095" w:rsidR="00D32675" w:rsidRDefault="00D32675">
      <w:pPr>
        <w:pStyle w:val="CommentText"/>
      </w:pPr>
      <w:r>
        <w:rPr>
          <w:rStyle w:val="CommentReference"/>
        </w:rPr>
        <w:annotationRef/>
      </w:r>
      <w:r>
        <w:t>This could become Hardware Implementation (as a major subsection)</w:t>
      </w:r>
    </w:p>
  </w:comment>
  <w:comment w:id="258" w:author="Abdulaziz Alali" w:date="2019-04-22T00:07:00Z" w:initials="AA">
    <w:p w14:paraId="5C138EFA" w14:textId="168F4C72" w:rsidR="004C71EA" w:rsidRDefault="004C71EA">
      <w:pPr>
        <w:pStyle w:val="CommentText"/>
      </w:pPr>
      <w:r>
        <w:rPr>
          <w:rStyle w:val="CommentReference"/>
        </w:rPr>
        <w:annotationRef/>
      </w:r>
      <w:r>
        <w:t>This may need to be moved to the section before</w:t>
      </w:r>
      <w:r w:rsidR="00430CD7">
        <w:t xml:space="preserve"> (software tools).</w:t>
      </w:r>
    </w:p>
  </w:comment>
  <w:comment w:id="260" w:author="Abdulaziz Alali" w:date="2019-04-22T00:17:00Z" w:initials="AA">
    <w:p w14:paraId="197B1011" w14:textId="6F73D3A0" w:rsidR="00485D3B" w:rsidRDefault="00485D3B">
      <w:pPr>
        <w:pStyle w:val="CommentText"/>
      </w:pPr>
      <w:r>
        <w:rPr>
          <w:rStyle w:val="CommentReference"/>
        </w:rPr>
        <w:annotationRef/>
      </w:r>
      <w:r>
        <w:t>Should be the first subsection of Hardware Implementation (section 5.2)</w:t>
      </w:r>
    </w:p>
  </w:comment>
  <w:comment w:id="262" w:author="Abdulaziz Alali" w:date="2019-04-22T00:13:00Z" w:initials="AA">
    <w:p w14:paraId="6AAC1C58" w14:textId="0A9E1EEB" w:rsidR="000D78A3" w:rsidRDefault="000D78A3">
      <w:pPr>
        <w:pStyle w:val="CommentText"/>
      </w:pPr>
      <w:r>
        <w:rPr>
          <w:rStyle w:val="CommentReference"/>
        </w:rPr>
        <w:annotationRef/>
      </w:r>
      <w:r>
        <w:t>Is this a section header?</w:t>
      </w:r>
    </w:p>
  </w:comment>
  <w:comment w:id="263" w:author="Abdulaziz Alali" w:date="2019-04-22T00:09:00Z" w:initials="AA">
    <w:p w14:paraId="7C22E076" w14:textId="0B4808C7" w:rsidR="00EA43C4" w:rsidRDefault="00EA43C4">
      <w:pPr>
        <w:pStyle w:val="CommentText"/>
      </w:pPr>
      <w:r>
        <w:rPr>
          <w:rStyle w:val="CommentReference"/>
        </w:rPr>
        <w:annotationRef/>
      </w:r>
      <w:r>
        <w:t>Make sure you update the page number in the final report. Or even better, refer to the exact figure or subsection instead of the page number.</w:t>
      </w:r>
    </w:p>
  </w:comment>
  <w:comment w:id="264" w:author="Abdulaziz Alali" w:date="2019-04-22T00:15:00Z" w:initials="AA">
    <w:p w14:paraId="4F93BCE8" w14:textId="3962CE07" w:rsidR="0065011C" w:rsidRDefault="0065011C">
      <w:pPr>
        <w:pStyle w:val="CommentText"/>
      </w:pPr>
      <w:r>
        <w:rPr>
          <w:rStyle w:val="CommentReference"/>
        </w:rPr>
        <w:annotationRef/>
      </w:r>
      <w:r>
        <w:t xml:space="preserve">These headers need to be organized. Right </w:t>
      </w:r>
      <w:proofErr w:type="gramStart"/>
      <w:r>
        <w:t>now</w:t>
      </w:r>
      <w:proofErr w:type="gramEnd"/>
      <w:r>
        <w:t xml:space="preserve"> it is confusing to have one line that says “loop”</w:t>
      </w:r>
      <w:r w:rsidR="008D47B5">
        <w:t>. It may be better to write what the algorithm below is trying to achieve.</w:t>
      </w:r>
    </w:p>
  </w:comment>
  <w:comment w:id="265" w:author="Abdulaziz Alali" w:date="2019-04-22T00:20:00Z" w:initials="AA">
    <w:p w14:paraId="0A11BD99" w14:textId="53DB108E" w:rsidR="00CB68E9" w:rsidRDefault="00CB68E9">
      <w:pPr>
        <w:pStyle w:val="CommentText"/>
      </w:pPr>
      <w:r>
        <w:rPr>
          <w:rStyle w:val="CommentReference"/>
        </w:rPr>
        <w:annotationRef/>
      </w:r>
      <w:r>
        <w:t>This could become section subsection of Hardware Implementation (5.2</w:t>
      </w:r>
      <w:proofErr w:type="gramStart"/>
      <w:r>
        <w:t>)..</w:t>
      </w:r>
      <w:proofErr w:type="gramEnd"/>
      <w:r>
        <w:t xml:space="preserve"> where this section </w:t>
      </w:r>
      <w:proofErr w:type="spellStart"/>
      <w:r>
        <w:t>beomes</w:t>
      </w:r>
      <w:proofErr w:type="spellEnd"/>
      <w:r>
        <w:t xml:space="preserve"> (5.2.2)</w:t>
      </w:r>
    </w:p>
  </w:comment>
  <w:comment w:id="267" w:author="Abdulaziz Alali" w:date="2019-04-22T00:20:00Z" w:initials="AA">
    <w:p w14:paraId="198C0D03" w14:textId="4CB88C0D" w:rsidR="00780AAF" w:rsidRDefault="00780AAF">
      <w:pPr>
        <w:pStyle w:val="CommentText"/>
      </w:pPr>
      <w:r>
        <w:rPr>
          <w:rStyle w:val="CommentReference"/>
        </w:rPr>
        <w:annotationRef/>
      </w:r>
      <w:r>
        <w:t>Careful with direct page references as the page numbers can change easily</w:t>
      </w:r>
    </w:p>
  </w:comment>
  <w:comment w:id="268" w:author="Abdulaziz Alali" w:date="2019-04-22T00:23:00Z" w:initials="AA">
    <w:p w14:paraId="66A9B21B" w14:textId="321D2665" w:rsidR="00A96FF2" w:rsidRDefault="00A96FF2">
      <w:pPr>
        <w:pStyle w:val="CommentText"/>
      </w:pPr>
      <w:r>
        <w:rPr>
          <w:rStyle w:val="CommentReference"/>
        </w:rPr>
        <w:annotationRef/>
      </w:r>
      <w:r>
        <w:t>Referring to “First Part” and “Second Part” can be very confusing. What is the “first part”?</w:t>
      </w:r>
    </w:p>
  </w:comment>
  <w:comment w:id="271" w:author="Abdulaziz Alali" w:date="2019-04-22T00:24:00Z" w:initials="AA">
    <w:p w14:paraId="1ACFA77E" w14:textId="5474C8B8" w:rsidR="00A91830" w:rsidRDefault="00A91830">
      <w:pPr>
        <w:pStyle w:val="CommentText"/>
      </w:pPr>
      <w:r>
        <w:rPr>
          <w:rStyle w:val="CommentReference"/>
        </w:rPr>
        <w:annotationRef/>
      </w:r>
      <w:r>
        <w:t>It would be great to have a flow chart for these algorithms (if time permits)</w:t>
      </w:r>
    </w:p>
  </w:comment>
  <w:comment w:id="272" w:author="Abdulaziz Alali" w:date="2019-04-22T00:31:00Z" w:initials="AA">
    <w:p w14:paraId="11B6D03E" w14:textId="065636CF" w:rsidR="0085657E" w:rsidRDefault="0085657E">
      <w:pPr>
        <w:pStyle w:val="CommentText"/>
      </w:pPr>
      <w:r>
        <w:rPr>
          <w:rStyle w:val="CommentReference"/>
        </w:rPr>
        <w:annotationRef/>
      </w:r>
      <w:r>
        <w:t>until</w:t>
      </w:r>
    </w:p>
  </w:comment>
  <w:comment w:id="274" w:author="Abdulaziz Alali" w:date="2019-04-22T00:30:00Z" w:initials="AA">
    <w:p w14:paraId="5F4950EE" w14:textId="2083D81F" w:rsidR="00D74D72" w:rsidRDefault="00D74D72">
      <w:pPr>
        <w:pStyle w:val="CommentText"/>
      </w:pPr>
      <w:r>
        <w:rPr>
          <w:rStyle w:val="CommentReference"/>
        </w:rPr>
        <w:annotationRef/>
      </w:r>
      <w:r>
        <w:t xml:space="preserve">Is this a standard library? If it is from a </w:t>
      </w:r>
      <w:proofErr w:type="spellStart"/>
      <w:r>
        <w:t>thirdparty</w:t>
      </w:r>
      <w:proofErr w:type="spellEnd"/>
      <w:r>
        <w:t xml:space="preserve"> provider, you should reference the original source.</w:t>
      </w:r>
    </w:p>
  </w:comment>
  <w:comment w:id="276" w:author="Abdulaziz Alali" w:date="2019-04-22T00:27:00Z" w:initials="AA">
    <w:p w14:paraId="0ACBDEBD" w14:textId="0EB492E8" w:rsidR="006C2E40" w:rsidRDefault="006C2E40">
      <w:pPr>
        <w:pStyle w:val="CommentText"/>
      </w:pPr>
      <w:r>
        <w:rPr>
          <w:rStyle w:val="CommentReference"/>
        </w:rPr>
        <w:annotationRef/>
      </w:r>
      <w:r>
        <w:t>Why not use subsections?</w:t>
      </w:r>
    </w:p>
  </w:comment>
  <w:comment w:id="277" w:author="Abdulaziz Alali" w:date="2019-04-22T00:28:00Z" w:initials="AA">
    <w:p w14:paraId="4464E3A3" w14:textId="4600B14F" w:rsidR="009E1DD9" w:rsidRDefault="009E1DD9">
      <w:pPr>
        <w:pStyle w:val="CommentText"/>
      </w:pPr>
      <w:r>
        <w:rPr>
          <w:rStyle w:val="CommentReference"/>
        </w:rPr>
        <w:annotationRef/>
      </w:r>
      <w:r>
        <w:t>You can talk about the mean function more specifically as it is not clear why it would become unsensitive after a long duration</w:t>
      </w:r>
    </w:p>
  </w:comment>
  <w:comment w:id="278" w:author="Abdulaziz Alali" w:date="2019-04-22T00:29:00Z" w:initials="AA">
    <w:p w14:paraId="13E8E89D" w14:textId="0F7AA1D7" w:rsidR="00554A82" w:rsidRDefault="00554A82">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67290C" w15:done="0"/>
  <w15:commentEx w15:paraId="582C24E4" w15:done="0"/>
  <w15:commentEx w15:paraId="30EC14CB" w15:done="0"/>
  <w15:commentEx w15:paraId="5D7B31B5" w15:done="0"/>
  <w15:commentEx w15:paraId="6170E753" w15:done="0"/>
  <w15:commentEx w15:paraId="634ED2BA" w15:done="0"/>
  <w15:commentEx w15:paraId="6120D7C3" w15:done="0"/>
  <w15:commentEx w15:paraId="37CC272C" w15:done="0"/>
  <w15:commentEx w15:paraId="4D98B37D" w15:done="0"/>
  <w15:commentEx w15:paraId="7B9BA8D3" w15:done="0"/>
  <w15:commentEx w15:paraId="74AA1596" w15:done="0"/>
  <w15:commentEx w15:paraId="77DD4E5A" w15:done="0"/>
  <w15:commentEx w15:paraId="30C37206" w15:done="0"/>
  <w15:commentEx w15:paraId="5FB767E2" w15:done="0"/>
  <w15:commentEx w15:paraId="7DEE4AAD" w15:done="0"/>
  <w15:commentEx w15:paraId="3063F225" w15:done="0"/>
  <w15:commentEx w15:paraId="6CA608A8" w15:done="0"/>
  <w15:commentEx w15:paraId="061C37D3" w15:done="0"/>
  <w15:commentEx w15:paraId="3376F2B8" w15:done="0"/>
  <w15:commentEx w15:paraId="47E3C6CA" w15:done="0"/>
  <w15:commentEx w15:paraId="3121BADD" w15:done="0"/>
  <w15:commentEx w15:paraId="5F4CC95C" w15:done="0"/>
  <w15:commentEx w15:paraId="6BF5735E" w15:done="0"/>
  <w15:commentEx w15:paraId="71D13D3E" w15:done="0"/>
  <w15:commentEx w15:paraId="4CC9DDDF" w15:done="0"/>
  <w15:commentEx w15:paraId="4F1A3C6E" w15:done="0"/>
  <w15:commentEx w15:paraId="52CAB232" w15:done="0"/>
  <w15:commentEx w15:paraId="45C96150" w15:done="0"/>
  <w15:commentEx w15:paraId="60576B39" w15:done="0"/>
  <w15:commentEx w15:paraId="020D25DB" w15:done="0"/>
  <w15:commentEx w15:paraId="5FD7C7BC" w15:done="0"/>
  <w15:commentEx w15:paraId="083AE3D8" w15:done="0"/>
  <w15:commentEx w15:paraId="5C138EFA" w15:done="0"/>
  <w15:commentEx w15:paraId="197B1011" w15:done="0"/>
  <w15:commentEx w15:paraId="6AAC1C58" w15:done="0"/>
  <w15:commentEx w15:paraId="7C22E076" w15:done="0"/>
  <w15:commentEx w15:paraId="4F93BCE8" w15:done="0"/>
  <w15:commentEx w15:paraId="0A11BD99" w15:done="0"/>
  <w15:commentEx w15:paraId="198C0D03" w15:done="0"/>
  <w15:commentEx w15:paraId="66A9B21B" w15:done="0"/>
  <w15:commentEx w15:paraId="1ACFA77E" w15:done="0"/>
  <w15:commentEx w15:paraId="11B6D03E" w15:done="0"/>
  <w15:commentEx w15:paraId="5F4950EE" w15:done="0"/>
  <w15:commentEx w15:paraId="0ACBDEBD" w15:done="0"/>
  <w15:commentEx w15:paraId="4464E3A3" w15:done="0"/>
  <w15:commentEx w15:paraId="13E8E8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67290C" w16cid:durableId="20676351"/>
  <w16cid:commentId w16cid:paraId="582C24E4" w16cid:durableId="206760A1"/>
  <w16cid:commentId w16cid:paraId="30EC14CB" w16cid:durableId="20676067"/>
  <w16cid:commentId w16cid:paraId="5D7B31B5" w16cid:durableId="20676113"/>
  <w16cid:commentId w16cid:paraId="6170E753" w16cid:durableId="206761A8"/>
  <w16cid:commentId w16cid:paraId="634ED2BA" w16cid:durableId="206761F9"/>
  <w16cid:commentId w16cid:paraId="6120D7C3" w16cid:durableId="206763BE"/>
  <w16cid:commentId w16cid:paraId="37CC272C" w16cid:durableId="206764C8"/>
  <w16cid:commentId w16cid:paraId="4D98B37D" w16cid:durableId="20676535"/>
  <w16cid:commentId w16cid:paraId="7B9BA8D3" w16cid:durableId="206765DA"/>
  <w16cid:commentId w16cid:paraId="74AA1596" w16cid:durableId="20676677"/>
  <w16cid:commentId w16cid:paraId="77DD4E5A" w16cid:durableId="2067671E"/>
  <w16cid:commentId w16cid:paraId="30C37206" w16cid:durableId="20676827"/>
  <w16cid:commentId w16cid:paraId="5FB767E2" w16cid:durableId="2067692E"/>
  <w16cid:commentId w16cid:paraId="7DEE4AAD" w16cid:durableId="20676AA7"/>
  <w16cid:commentId w16cid:paraId="3063F225" w16cid:durableId="20676ACD"/>
  <w16cid:commentId w16cid:paraId="6CA608A8" w16cid:durableId="20676AF9"/>
  <w16cid:commentId w16cid:paraId="061C37D3" w16cid:durableId="20676B7F"/>
  <w16cid:commentId w16cid:paraId="3376F2B8" w16cid:durableId="20677FE3"/>
  <w16cid:commentId w16cid:paraId="47E3C6CA" w16cid:durableId="20676B38"/>
  <w16cid:commentId w16cid:paraId="3121BADD" w16cid:durableId="20676B53"/>
  <w16cid:commentId w16cid:paraId="5F4CC95C" w16cid:durableId="20676C3B"/>
  <w16cid:commentId w16cid:paraId="6BF5735E" w16cid:durableId="20677ED6"/>
  <w16cid:commentId w16cid:paraId="71D13D3E" w16cid:durableId="206780E2"/>
  <w16cid:commentId w16cid:paraId="4CC9DDDF" w16cid:durableId="20678023"/>
  <w16cid:commentId w16cid:paraId="4F1A3C6E" w16cid:durableId="20677F76"/>
  <w16cid:commentId w16cid:paraId="52CAB232" w16cid:durableId="2067807C"/>
  <w16cid:commentId w16cid:paraId="45C96150" w16cid:durableId="20678175"/>
  <w16cid:commentId w16cid:paraId="60576B39" w16cid:durableId="206781A0"/>
  <w16cid:commentId w16cid:paraId="020D25DB" w16cid:durableId="20678274"/>
  <w16cid:commentId w16cid:paraId="5FD7C7BC" w16cid:durableId="2067833B"/>
  <w16cid:commentId w16cid:paraId="083AE3D8" w16cid:durableId="206785F2"/>
  <w16cid:commentId w16cid:paraId="5C138EFA" w16cid:durableId="20678452"/>
  <w16cid:commentId w16cid:paraId="197B1011" w16cid:durableId="206786A7"/>
  <w16cid:commentId w16cid:paraId="6AAC1C58" w16cid:durableId="20678592"/>
  <w16cid:commentId w16cid:paraId="7C22E076" w16cid:durableId="206784A4"/>
  <w16cid:commentId w16cid:paraId="4F93BCE8" w16cid:durableId="20678627"/>
  <w16cid:commentId w16cid:paraId="0A11BD99" w16cid:durableId="20678737"/>
  <w16cid:commentId w16cid:paraId="198C0D03" w16cid:durableId="20678762"/>
  <w16cid:commentId w16cid:paraId="66A9B21B" w16cid:durableId="206787F1"/>
  <w16cid:commentId w16cid:paraId="1ACFA77E" w16cid:durableId="20678838"/>
  <w16cid:commentId w16cid:paraId="11B6D03E" w16cid:durableId="206789F2"/>
  <w16cid:commentId w16cid:paraId="5F4950EE" w16cid:durableId="20678999"/>
  <w16cid:commentId w16cid:paraId="0ACBDEBD" w16cid:durableId="206788DC"/>
  <w16cid:commentId w16cid:paraId="4464E3A3" w16cid:durableId="20678925"/>
  <w16cid:commentId w16cid:paraId="13E8E89D" w16cid:durableId="206789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4A51D" w14:textId="77777777" w:rsidR="00D859B7" w:rsidRDefault="00D859B7" w:rsidP="00E97B90">
      <w:pPr>
        <w:spacing w:after="0" w:line="240" w:lineRule="auto"/>
      </w:pPr>
      <w:r>
        <w:separator/>
      </w:r>
    </w:p>
  </w:endnote>
  <w:endnote w:type="continuationSeparator" w:id="0">
    <w:p w14:paraId="17442CBB" w14:textId="77777777" w:rsidR="00D859B7" w:rsidRDefault="00D859B7" w:rsidP="00E97B90">
      <w:pPr>
        <w:spacing w:after="0" w:line="240" w:lineRule="auto"/>
      </w:pPr>
      <w:r>
        <w:continuationSeparator/>
      </w:r>
    </w:p>
  </w:endnote>
  <w:endnote w:type="continuationNotice" w:id="1">
    <w:p w14:paraId="721E0647" w14:textId="77777777" w:rsidR="00D859B7" w:rsidRDefault="00D859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charset w:val="00"/>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3657A5" w:rsidRDefault="003657A5"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3657A5" w14:paraId="463599E8" w14:textId="77777777">
      <w:tc>
        <w:tcPr>
          <w:tcW w:w="918" w:type="dxa"/>
        </w:tcPr>
        <w:p w14:paraId="424DCE37" w14:textId="77777777" w:rsidR="003657A5" w:rsidRPr="00796232" w:rsidRDefault="003657A5">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3657A5" w:rsidRPr="00796232" w:rsidRDefault="003657A5">
          <w:pPr>
            <w:pStyle w:val="Footer"/>
            <w:rPr>
              <w:sz w:val="18"/>
              <w:szCs w:val="18"/>
            </w:rPr>
          </w:pPr>
        </w:p>
      </w:tc>
    </w:tr>
  </w:tbl>
  <w:p w14:paraId="115E451B" w14:textId="77777777" w:rsidR="003657A5" w:rsidRDefault="003657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3657A5" w14:paraId="46F76C91" w14:textId="77777777">
      <w:tc>
        <w:tcPr>
          <w:tcW w:w="918" w:type="dxa"/>
        </w:tcPr>
        <w:p w14:paraId="25ACD8FA" w14:textId="77777777" w:rsidR="003657A5" w:rsidRPr="00796232" w:rsidRDefault="003657A5">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3657A5" w:rsidRPr="00796232" w:rsidRDefault="003657A5">
          <w:pPr>
            <w:pStyle w:val="Footer"/>
            <w:rPr>
              <w:sz w:val="18"/>
              <w:szCs w:val="18"/>
            </w:rPr>
          </w:pPr>
        </w:p>
      </w:tc>
    </w:tr>
  </w:tbl>
  <w:p w14:paraId="1D0CC654" w14:textId="77777777" w:rsidR="003657A5" w:rsidRDefault="003657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6FF06" w14:textId="77777777" w:rsidR="00D859B7" w:rsidRDefault="00D859B7" w:rsidP="00E97B90">
      <w:pPr>
        <w:spacing w:after="0" w:line="240" w:lineRule="auto"/>
      </w:pPr>
      <w:r>
        <w:separator/>
      </w:r>
    </w:p>
  </w:footnote>
  <w:footnote w:type="continuationSeparator" w:id="0">
    <w:p w14:paraId="13648335" w14:textId="77777777" w:rsidR="00D859B7" w:rsidRDefault="00D859B7" w:rsidP="00E97B90">
      <w:pPr>
        <w:spacing w:after="0" w:line="240" w:lineRule="auto"/>
      </w:pPr>
      <w:r>
        <w:continuationSeparator/>
      </w:r>
    </w:p>
  </w:footnote>
  <w:footnote w:type="continuationNotice" w:id="1">
    <w:p w14:paraId="2C3DD6A5" w14:textId="77777777" w:rsidR="00D859B7" w:rsidRDefault="00D859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624D1"/>
    <w:multiLevelType w:val="hybridMultilevel"/>
    <w:tmpl w:val="1840A1D8"/>
    <w:lvl w:ilvl="0" w:tplc="BE5E9938">
      <w:start w:val="6"/>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3637465"/>
    <w:multiLevelType w:val="hybridMultilevel"/>
    <w:tmpl w:val="2AF8E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A073178"/>
    <w:multiLevelType w:val="hybridMultilevel"/>
    <w:tmpl w:val="466E6016"/>
    <w:lvl w:ilvl="0" w:tplc="8B1C376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A066E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D0198"/>
    <w:multiLevelType w:val="hybridMultilevel"/>
    <w:tmpl w:val="1630A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1C75F9"/>
    <w:multiLevelType w:val="hybridMultilevel"/>
    <w:tmpl w:val="B95A45C0"/>
    <w:lvl w:ilvl="0" w:tplc="631ED83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42"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17"/>
  </w:num>
  <w:num w:numId="4">
    <w:abstractNumId w:val="42"/>
  </w:num>
  <w:num w:numId="5">
    <w:abstractNumId w:val="25"/>
  </w:num>
  <w:num w:numId="6">
    <w:abstractNumId w:val="38"/>
  </w:num>
  <w:num w:numId="7">
    <w:abstractNumId w:val="43"/>
  </w:num>
  <w:num w:numId="8">
    <w:abstractNumId w:val="11"/>
  </w:num>
  <w:num w:numId="9">
    <w:abstractNumId w:val="0"/>
  </w:num>
  <w:num w:numId="10">
    <w:abstractNumId w:val="31"/>
  </w:num>
  <w:num w:numId="11">
    <w:abstractNumId w:val="28"/>
  </w:num>
  <w:num w:numId="12">
    <w:abstractNumId w:val="23"/>
  </w:num>
  <w:num w:numId="13">
    <w:abstractNumId w:val="44"/>
  </w:num>
  <w:num w:numId="14">
    <w:abstractNumId w:val="37"/>
  </w:num>
  <w:num w:numId="15">
    <w:abstractNumId w:val="29"/>
  </w:num>
  <w:num w:numId="16">
    <w:abstractNumId w:val="4"/>
  </w:num>
  <w:num w:numId="17">
    <w:abstractNumId w:val="20"/>
  </w:num>
  <w:num w:numId="18">
    <w:abstractNumId w:val="22"/>
  </w:num>
  <w:num w:numId="19">
    <w:abstractNumId w:val="8"/>
  </w:num>
  <w:num w:numId="20">
    <w:abstractNumId w:val="33"/>
  </w:num>
  <w:num w:numId="21">
    <w:abstractNumId w:val="2"/>
  </w:num>
  <w:num w:numId="22">
    <w:abstractNumId w:val="15"/>
  </w:num>
  <w:num w:numId="23">
    <w:abstractNumId w:val="10"/>
  </w:num>
  <w:num w:numId="24">
    <w:abstractNumId w:val="14"/>
  </w:num>
  <w:num w:numId="25">
    <w:abstractNumId w:val="27"/>
  </w:num>
  <w:num w:numId="26">
    <w:abstractNumId w:val="32"/>
  </w:num>
  <w:num w:numId="27">
    <w:abstractNumId w:val="1"/>
  </w:num>
  <w:num w:numId="28">
    <w:abstractNumId w:val="26"/>
  </w:num>
  <w:num w:numId="29">
    <w:abstractNumId w:val="21"/>
  </w:num>
  <w:num w:numId="30">
    <w:abstractNumId w:val="13"/>
  </w:num>
  <w:num w:numId="31">
    <w:abstractNumId w:val="12"/>
  </w:num>
  <w:num w:numId="32">
    <w:abstractNumId w:val="18"/>
  </w:num>
  <w:num w:numId="33">
    <w:abstractNumId w:val="39"/>
  </w:num>
  <w:num w:numId="34">
    <w:abstractNumId w:val="40"/>
  </w:num>
  <w:num w:numId="35">
    <w:abstractNumId w:val="45"/>
  </w:num>
  <w:num w:numId="36">
    <w:abstractNumId w:val="30"/>
  </w:num>
  <w:num w:numId="37">
    <w:abstractNumId w:val="9"/>
  </w:num>
  <w:num w:numId="38">
    <w:abstractNumId w:val="36"/>
  </w:num>
  <w:num w:numId="39">
    <w:abstractNumId w:val="35"/>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num>
  <w:num w:numId="45">
    <w:abstractNumId w:val="24"/>
  </w:num>
  <w:num w:numId="46">
    <w:abstractNumId w:val="5"/>
  </w:num>
  <w:num w:numId="47">
    <w:abstractNumId w:val="6"/>
  </w:num>
  <w:num w:numId="48">
    <w:abstractNumId w:val="3"/>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dulaziz Alali">
    <w15:presenceInfo w15:providerId="Windows Live" w15:userId="7c35595356b782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rQUA38owcCwAAAA="/>
  </w:docVars>
  <w:rsids>
    <w:rsidRoot w:val="00BA56A5"/>
    <w:rsid w:val="00006122"/>
    <w:rsid w:val="00013BFC"/>
    <w:rsid w:val="00022D33"/>
    <w:rsid w:val="00035729"/>
    <w:rsid w:val="00037D4D"/>
    <w:rsid w:val="00040124"/>
    <w:rsid w:val="00044A24"/>
    <w:rsid w:val="0006653A"/>
    <w:rsid w:val="000805AE"/>
    <w:rsid w:val="00085C0D"/>
    <w:rsid w:val="00087CAD"/>
    <w:rsid w:val="000A54CF"/>
    <w:rsid w:val="000C6699"/>
    <w:rsid w:val="000D1422"/>
    <w:rsid w:val="000D4955"/>
    <w:rsid w:val="000D78A3"/>
    <w:rsid w:val="000E07DD"/>
    <w:rsid w:val="000E37FE"/>
    <w:rsid w:val="000E3F23"/>
    <w:rsid w:val="000E597D"/>
    <w:rsid w:val="000F3960"/>
    <w:rsid w:val="00110532"/>
    <w:rsid w:val="001125F3"/>
    <w:rsid w:val="00114654"/>
    <w:rsid w:val="00115499"/>
    <w:rsid w:val="00120371"/>
    <w:rsid w:val="00145A6D"/>
    <w:rsid w:val="00150000"/>
    <w:rsid w:val="001572EA"/>
    <w:rsid w:val="00172FD6"/>
    <w:rsid w:val="00173FF3"/>
    <w:rsid w:val="00183457"/>
    <w:rsid w:val="001927D4"/>
    <w:rsid w:val="0019319D"/>
    <w:rsid w:val="001A6F9E"/>
    <w:rsid w:val="001B50B0"/>
    <w:rsid w:val="001B6D1E"/>
    <w:rsid w:val="001C00DA"/>
    <w:rsid w:val="001C24DC"/>
    <w:rsid w:val="001C73B8"/>
    <w:rsid w:val="001D1504"/>
    <w:rsid w:val="001D1968"/>
    <w:rsid w:val="001D1BCE"/>
    <w:rsid w:val="001D46B9"/>
    <w:rsid w:val="001D4B49"/>
    <w:rsid w:val="001E3B57"/>
    <w:rsid w:val="001E46E4"/>
    <w:rsid w:val="001E470C"/>
    <w:rsid w:val="001F20CF"/>
    <w:rsid w:val="001F2F86"/>
    <w:rsid w:val="002161F0"/>
    <w:rsid w:val="00227078"/>
    <w:rsid w:val="00232882"/>
    <w:rsid w:val="002331C7"/>
    <w:rsid w:val="002351CA"/>
    <w:rsid w:val="00237DAB"/>
    <w:rsid w:val="0024006D"/>
    <w:rsid w:val="00244AC5"/>
    <w:rsid w:val="0025730D"/>
    <w:rsid w:val="00257C23"/>
    <w:rsid w:val="002640A1"/>
    <w:rsid w:val="00266E87"/>
    <w:rsid w:val="002679FE"/>
    <w:rsid w:val="0027047C"/>
    <w:rsid w:val="0027131D"/>
    <w:rsid w:val="0029054B"/>
    <w:rsid w:val="00296918"/>
    <w:rsid w:val="002A3A15"/>
    <w:rsid w:val="002A3B28"/>
    <w:rsid w:val="002C385C"/>
    <w:rsid w:val="002C5134"/>
    <w:rsid w:val="002C59CB"/>
    <w:rsid w:val="002D42DE"/>
    <w:rsid w:val="002D6B4A"/>
    <w:rsid w:val="002E10CD"/>
    <w:rsid w:val="002E4FED"/>
    <w:rsid w:val="002F0665"/>
    <w:rsid w:val="002F103C"/>
    <w:rsid w:val="002F2E39"/>
    <w:rsid w:val="002F5FFD"/>
    <w:rsid w:val="00304EDC"/>
    <w:rsid w:val="003137D0"/>
    <w:rsid w:val="00320ACE"/>
    <w:rsid w:val="00332553"/>
    <w:rsid w:val="0033698F"/>
    <w:rsid w:val="0034327F"/>
    <w:rsid w:val="003442F5"/>
    <w:rsid w:val="00347711"/>
    <w:rsid w:val="003526AE"/>
    <w:rsid w:val="00362FFE"/>
    <w:rsid w:val="003657A5"/>
    <w:rsid w:val="003668F2"/>
    <w:rsid w:val="00376EAF"/>
    <w:rsid w:val="00387B47"/>
    <w:rsid w:val="00397A5F"/>
    <w:rsid w:val="003A5993"/>
    <w:rsid w:val="003B6D78"/>
    <w:rsid w:val="003B7824"/>
    <w:rsid w:val="003C0330"/>
    <w:rsid w:val="003C5D4F"/>
    <w:rsid w:val="003C5E58"/>
    <w:rsid w:val="003E4AF9"/>
    <w:rsid w:val="003E5529"/>
    <w:rsid w:val="003F691C"/>
    <w:rsid w:val="00406EE8"/>
    <w:rsid w:val="0042054D"/>
    <w:rsid w:val="004222A6"/>
    <w:rsid w:val="00422C75"/>
    <w:rsid w:val="00430CD7"/>
    <w:rsid w:val="004313D1"/>
    <w:rsid w:val="00433946"/>
    <w:rsid w:val="0043777D"/>
    <w:rsid w:val="00440A6C"/>
    <w:rsid w:val="004435AD"/>
    <w:rsid w:val="00467DCC"/>
    <w:rsid w:val="00473D59"/>
    <w:rsid w:val="00476394"/>
    <w:rsid w:val="00485D3B"/>
    <w:rsid w:val="00494839"/>
    <w:rsid w:val="004962A3"/>
    <w:rsid w:val="004978E9"/>
    <w:rsid w:val="004A10A2"/>
    <w:rsid w:val="004A4FF3"/>
    <w:rsid w:val="004B4CEC"/>
    <w:rsid w:val="004C0C64"/>
    <w:rsid w:val="004C535E"/>
    <w:rsid w:val="004C71EA"/>
    <w:rsid w:val="004D7463"/>
    <w:rsid w:val="004D7F99"/>
    <w:rsid w:val="004E2B1F"/>
    <w:rsid w:val="004E79D5"/>
    <w:rsid w:val="004F0E67"/>
    <w:rsid w:val="00501672"/>
    <w:rsid w:val="00504F69"/>
    <w:rsid w:val="00505F73"/>
    <w:rsid w:val="00507652"/>
    <w:rsid w:val="005078E9"/>
    <w:rsid w:val="00527D4B"/>
    <w:rsid w:val="00533086"/>
    <w:rsid w:val="00536A67"/>
    <w:rsid w:val="00542786"/>
    <w:rsid w:val="0054305A"/>
    <w:rsid w:val="00543C36"/>
    <w:rsid w:val="0054581D"/>
    <w:rsid w:val="00547F50"/>
    <w:rsid w:val="00554A82"/>
    <w:rsid w:val="00562378"/>
    <w:rsid w:val="0056538F"/>
    <w:rsid w:val="00580EFB"/>
    <w:rsid w:val="005846C3"/>
    <w:rsid w:val="00585FA1"/>
    <w:rsid w:val="00596904"/>
    <w:rsid w:val="00597CCB"/>
    <w:rsid w:val="00597F9F"/>
    <w:rsid w:val="005A6E03"/>
    <w:rsid w:val="005B6F5E"/>
    <w:rsid w:val="005E24BB"/>
    <w:rsid w:val="005E29A8"/>
    <w:rsid w:val="005E4AC6"/>
    <w:rsid w:val="005F1037"/>
    <w:rsid w:val="005F592C"/>
    <w:rsid w:val="006005D9"/>
    <w:rsid w:val="006007F9"/>
    <w:rsid w:val="006010B8"/>
    <w:rsid w:val="00605B7A"/>
    <w:rsid w:val="0061427A"/>
    <w:rsid w:val="00614FE6"/>
    <w:rsid w:val="0061674F"/>
    <w:rsid w:val="0061753D"/>
    <w:rsid w:val="00622E84"/>
    <w:rsid w:val="00623889"/>
    <w:rsid w:val="00630563"/>
    <w:rsid w:val="00632771"/>
    <w:rsid w:val="0063529C"/>
    <w:rsid w:val="006368FC"/>
    <w:rsid w:val="00641808"/>
    <w:rsid w:val="0065011C"/>
    <w:rsid w:val="00656DB1"/>
    <w:rsid w:val="00676BFE"/>
    <w:rsid w:val="00684C4D"/>
    <w:rsid w:val="006C2E40"/>
    <w:rsid w:val="006D0C6F"/>
    <w:rsid w:val="006D1C4E"/>
    <w:rsid w:val="006D7033"/>
    <w:rsid w:val="006E1210"/>
    <w:rsid w:val="006F024A"/>
    <w:rsid w:val="006F15C9"/>
    <w:rsid w:val="006F2E24"/>
    <w:rsid w:val="006F476C"/>
    <w:rsid w:val="00721365"/>
    <w:rsid w:val="00724150"/>
    <w:rsid w:val="00740E47"/>
    <w:rsid w:val="00742C78"/>
    <w:rsid w:val="007451F1"/>
    <w:rsid w:val="00752629"/>
    <w:rsid w:val="00753C72"/>
    <w:rsid w:val="00755E35"/>
    <w:rsid w:val="00772B03"/>
    <w:rsid w:val="0077580B"/>
    <w:rsid w:val="00780AAF"/>
    <w:rsid w:val="00782088"/>
    <w:rsid w:val="00794791"/>
    <w:rsid w:val="00797034"/>
    <w:rsid w:val="007A777A"/>
    <w:rsid w:val="007B0E51"/>
    <w:rsid w:val="007B4326"/>
    <w:rsid w:val="007C27C0"/>
    <w:rsid w:val="007D4F2D"/>
    <w:rsid w:val="007D5103"/>
    <w:rsid w:val="007D5372"/>
    <w:rsid w:val="007E04D4"/>
    <w:rsid w:val="007E29AE"/>
    <w:rsid w:val="007E6122"/>
    <w:rsid w:val="007F3626"/>
    <w:rsid w:val="007F5446"/>
    <w:rsid w:val="00801C0A"/>
    <w:rsid w:val="008036E8"/>
    <w:rsid w:val="00810E99"/>
    <w:rsid w:val="008134AF"/>
    <w:rsid w:val="00821EA1"/>
    <w:rsid w:val="00823795"/>
    <w:rsid w:val="0082434D"/>
    <w:rsid w:val="0084071D"/>
    <w:rsid w:val="008436BB"/>
    <w:rsid w:val="00845E82"/>
    <w:rsid w:val="00847378"/>
    <w:rsid w:val="008510A6"/>
    <w:rsid w:val="00852499"/>
    <w:rsid w:val="0085324C"/>
    <w:rsid w:val="0085657E"/>
    <w:rsid w:val="00856A24"/>
    <w:rsid w:val="0086005E"/>
    <w:rsid w:val="00861C89"/>
    <w:rsid w:val="008901A1"/>
    <w:rsid w:val="00892A75"/>
    <w:rsid w:val="008A01B5"/>
    <w:rsid w:val="008A2074"/>
    <w:rsid w:val="008C087A"/>
    <w:rsid w:val="008C1016"/>
    <w:rsid w:val="008C3BB7"/>
    <w:rsid w:val="008C4666"/>
    <w:rsid w:val="008D47B5"/>
    <w:rsid w:val="008F1BB4"/>
    <w:rsid w:val="008F4D9B"/>
    <w:rsid w:val="008F68E8"/>
    <w:rsid w:val="009046EF"/>
    <w:rsid w:val="00905678"/>
    <w:rsid w:val="00907AEA"/>
    <w:rsid w:val="00921473"/>
    <w:rsid w:val="0092245E"/>
    <w:rsid w:val="009356A6"/>
    <w:rsid w:val="009433E2"/>
    <w:rsid w:val="00951ECA"/>
    <w:rsid w:val="009523F5"/>
    <w:rsid w:val="00972747"/>
    <w:rsid w:val="00972BCA"/>
    <w:rsid w:val="00987406"/>
    <w:rsid w:val="00990125"/>
    <w:rsid w:val="00993346"/>
    <w:rsid w:val="009B295A"/>
    <w:rsid w:val="009B6CD6"/>
    <w:rsid w:val="009C0AD2"/>
    <w:rsid w:val="009C2768"/>
    <w:rsid w:val="009D3E8A"/>
    <w:rsid w:val="009E1DD9"/>
    <w:rsid w:val="009E3B0D"/>
    <w:rsid w:val="009E79E4"/>
    <w:rsid w:val="009F177C"/>
    <w:rsid w:val="009F2347"/>
    <w:rsid w:val="00A01A9E"/>
    <w:rsid w:val="00A14A11"/>
    <w:rsid w:val="00A14DDF"/>
    <w:rsid w:val="00A20AE6"/>
    <w:rsid w:val="00A26C2A"/>
    <w:rsid w:val="00A31FD7"/>
    <w:rsid w:val="00A421AA"/>
    <w:rsid w:val="00A51A66"/>
    <w:rsid w:val="00A573B3"/>
    <w:rsid w:val="00A660F7"/>
    <w:rsid w:val="00A66CF4"/>
    <w:rsid w:val="00A673D4"/>
    <w:rsid w:val="00A71D26"/>
    <w:rsid w:val="00A82CC8"/>
    <w:rsid w:val="00A84AB9"/>
    <w:rsid w:val="00A84F5E"/>
    <w:rsid w:val="00A85644"/>
    <w:rsid w:val="00A85B28"/>
    <w:rsid w:val="00A90FB8"/>
    <w:rsid w:val="00A91830"/>
    <w:rsid w:val="00A96FF2"/>
    <w:rsid w:val="00AA6B6C"/>
    <w:rsid w:val="00AA77D4"/>
    <w:rsid w:val="00AC3797"/>
    <w:rsid w:val="00AC6986"/>
    <w:rsid w:val="00AD4D3B"/>
    <w:rsid w:val="00AD56D0"/>
    <w:rsid w:val="00AE6798"/>
    <w:rsid w:val="00AF67DD"/>
    <w:rsid w:val="00B07654"/>
    <w:rsid w:val="00B13395"/>
    <w:rsid w:val="00B164A7"/>
    <w:rsid w:val="00B33E77"/>
    <w:rsid w:val="00B46887"/>
    <w:rsid w:val="00B5727C"/>
    <w:rsid w:val="00B57488"/>
    <w:rsid w:val="00B71E0C"/>
    <w:rsid w:val="00B72714"/>
    <w:rsid w:val="00B747F3"/>
    <w:rsid w:val="00B748D9"/>
    <w:rsid w:val="00B94C0D"/>
    <w:rsid w:val="00BA120D"/>
    <w:rsid w:val="00BA1FF3"/>
    <w:rsid w:val="00BA4282"/>
    <w:rsid w:val="00BA56A5"/>
    <w:rsid w:val="00BC00FE"/>
    <w:rsid w:val="00BC0329"/>
    <w:rsid w:val="00BD165A"/>
    <w:rsid w:val="00BE2707"/>
    <w:rsid w:val="00BE3034"/>
    <w:rsid w:val="00BF2E92"/>
    <w:rsid w:val="00BF78B6"/>
    <w:rsid w:val="00C14682"/>
    <w:rsid w:val="00C22E30"/>
    <w:rsid w:val="00C320FA"/>
    <w:rsid w:val="00C32478"/>
    <w:rsid w:val="00C404F3"/>
    <w:rsid w:val="00C43F9A"/>
    <w:rsid w:val="00C50403"/>
    <w:rsid w:val="00C51FFF"/>
    <w:rsid w:val="00C63163"/>
    <w:rsid w:val="00C73987"/>
    <w:rsid w:val="00C75A63"/>
    <w:rsid w:val="00C76269"/>
    <w:rsid w:val="00C774CD"/>
    <w:rsid w:val="00C81B71"/>
    <w:rsid w:val="00C92AB2"/>
    <w:rsid w:val="00C969BF"/>
    <w:rsid w:val="00CA1417"/>
    <w:rsid w:val="00CB68E9"/>
    <w:rsid w:val="00CC1A54"/>
    <w:rsid w:val="00CC6F48"/>
    <w:rsid w:val="00CD5D7D"/>
    <w:rsid w:val="00CD70F7"/>
    <w:rsid w:val="00CD7622"/>
    <w:rsid w:val="00D23BF6"/>
    <w:rsid w:val="00D32446"/>
    <w:rsid w:val="00D32675"/>
    <w:rsid w:val="00D41C33"/>
    <w:rsid w:val="00D4332A"/>
    <w:rsid w:val="00D441D7"/>
    <w:rsid w:val="00D67050"/>
    <w:rsid w:val="00D74D72"/>
    <w:rsid w:val="00D859B7"/>
    <w:rsid w:val="00D94F37"/>
    <w:rsid w:val="00DA42CD"/>
    <w:rsid w:val="00DA45B9"/>
    <w:rsid w:val="00DA7A21"/>
    <w:rsid w:val="00DB57D4"/>
    <w:rsid w:val="00DD0F17"/>
    <w:rsid w:val="00DE316D"/>
    <w:rsid w:val="00DE3C86"/>
    <w:rsid w:val="00DF29BD"/>
    <w:rsid w:val="00E20A7B"/>
    <w:rsid w:val="00E2233E"/>
    <w:rsid w:val="00E4127D"/>
    <w:rsid w:val="00E42D77"/>
    <w:rsid w:val="00E433DB"/>
    <w:rsid w:val="00E45830"/>
    <w:rsid w:val="00E553D1"/>
    <w:rsid w:val="00E64165"/>
    <w:rsid w:val="00E75CFC"/>
    <w:rsid w:val="00E83B7D"/>
    <w:rsid w:val="00E83C39"/>
    <w:rsid w:val="00E87139"/>
    <w:rsid w:val="00E927EB"/>
    <w:rsid w:val="00E9306C"/>
    <w:rsid w:val="00E97B90"/>
    <w:rsid w:val="00EA43C4"/>
    <w:rsid w:val="00EA7713"/>
    <w:rsid w:val="00EB3B56"/>
    <w:rsid w:val="00EB7B04"/>
    <w:rsid w:val="00EC22C0"/>
    <w:rsid w:val="00EC2708"/>
    <w:rsid w:val="00EC28D9"/>
    <w:rsid w:val="00EC5A47"/>
    <w:rsid w:val="00ED09E6"/>
    <w:rsid w:val="00ED57A2"/>
    <w:rsid w:val="00EE3126"/>
    <w:rsid w:val="00EE5D06"/>
    <w:rsid w:val="00EF0D6A"/>
    <w:rsid w:val="00F02491"/>
    <w:rsid w:val="00F0501B"/>
    <w:rsid w:val="00F15F1B"/>
    <w:rsid w:val="00F23FA9"/>
    <w:rsid w:val="00F51604"/>
    <w:rsid w:val="00F60563"/>
    <w:rsid w:val="00F6335E"/>
    <w:rsid w:val="00F65500"/>
    <w:rsid w:val="00F76F00"/>
    <w:rsid w:val="00F90D79"/>
    <w:rsid w:val="00F92282"/>
    <w:rsid w:val="00F96252"/>
    <w:rsid w:val="00FA01E5"/>
    <w:rsid w:val="00FA09C5"/>
    <w:rsid w:val="00FB30D1"/>
    <w:rsid w:val="00FC67C0"/>
    <w:rsid w:val="00FC6E56"/>
    <w:rsid w:val="00FD4CBA"/>
    <w:rsid w:val="00FE40CB"/>
    <w:rsid w:val="00FE6B28"/>
    <w:rsid w:val="00FF21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B3EE1970-FD62-4BA1-938B-2B82CF7A7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5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84" Type="http://schemas.openxmlformats.org/officeDocument/2006/relationships/image" Target="media/image32.png"/><Relationship Id="rId138" Type="http://schemas.openxmlformats.org/officeDocument/2006/relationships/image" Target="media/image85.jpeg"/><Relationship Id="rId107" Type="http://schemas.openxmlformats.org/officeDocument/2006/relationships/image" Target="media/image54.jpe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75.png"/><Relationship Id="rId149" Type="http://schemas.openxmlformats.org/officeDocument/2006/relationships/image" Target="media/image96.jpeg"/><Relationship Id="rId5" Type="http://schemas.openxmlformats.org/officeDocument/2006/relationships/webSettings" Target="webSettings.xml"/><Relationship Id="rId95" Type="http://schemas.openxmlformats.org/officeDocument/2006/relationships/image" Target="media/image42.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5.png"/><Relationship Id="rId139" Type="http://schemas.openxmlformats.org/officeDocument/2006/relationships/image" Target="media/image86.jpeg"/><Relationship Id="rId80" Type="http://schemas.microsoft.com/office/2016/09/relationships/commentsIds" Target="commentsIds.xml"/><Relationship Id="rId85" Type="http://schemas.openxmlformats.org/officeDocument/2006/relationships/image" Target="media/image33.png"/><Relationship Id="rId150" Type="http://schemas.openxmlformats.org/officeDocument/2006/relationships/image" Target="media/image97.jpeg"/><Relationship Id="rId155" Type="http://schemas.openxmlformats.org/officeDocument/2006/relationships/footer" Target="footer3.xml"/><Relationship Id="rId12" Type="http://schemas.openxmlformats.org/officeDocument/2006/relationships/hyperlink" Target="https://qucloud-my.sharepoint.com/personal/ga1402464_qu_edu_qa/Documents/Senior%20Project/ParQU%20Final/Report-Draft1.docx" TargetMode="External"/><Relationship Id="rId17"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0.jpeg"/><Relationship Id="rId108" Type="http://schemas.openxmlformats.org/officeDocument/2006/relationships/image" Target="media/image55.jpe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38.jpeg"/><Relationship Id="rId96" Type="http://schemas.openxmlformats.org/officeDocument/2006/relationships/image" Target="media/image43.jpeg"/><Relationship Id="rId140" Type="http://schemas.openxmlformats.org/officeDocument/2006/relationships/image" Target="media/image87.jpeg"/><Relationship Id="rId145"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qucloud-my.sharepoint.com/personal/ga1402464_qu_edu_qa/Documents/Senior%20Project/ParQU%20Final/Report-Draft1.docx" TargetMode="External"/><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qucloud-my.sharepoint.com/personal/ga1402464_qu_edu_qa/Documents/Senior%20Project/ParQU%20Final/Report-Draft1.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jpeg"/><Relationship Id="rId156" Type="http://schemas.openxmlformats.org/officeDocument/2006/relationships/fontTable" Target="fontTable.xml"/><Relationship Id="rId13" Type="http://schemas.openxmlformats.org/officeDocument/2006/relationships/hyperlink" Target="https://qucloud-my.sharepoint.com/personal/ga1402464_qu_edu_qa/Documents/Senior%20Project/ParQU%20Final/Report-Draft1.docx" TargetMode="External"/><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56.jpg"/><Relationship Id="rId34"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4.jpe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jpeg"/><Relationship Id="rId146"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4"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5.jpeg"/><Relationship Id="rId110" Type="http://schemas.openxmlformats.org/officeDocument/2006/relationships/image" Target="media/image57.jp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microsoft.com/office/2011/relationships/people" Target="people.xml"/><Relationship Id="rId61" Type="http://schemas.openxmlformats.org/officeDocument/2006/relationships/image" Target="media/image13.png"/><Relationship Id="rId82" Type="http://schemas.openxmlformats.org/officeDocument/2006/relationships/image" Target="media/image31.png"/><Relationship Id="rId152" Type="http://schemas.openxmlformats.org/officeDocument/2006/relationships/chart" Target="charts/chart1.xml"/><Relationship Id="rId19" Type="http://schemas.openxmlformats.org/officeDocument/2006/relationships/hyperlink" Target="https://qucloud-my.sharepoint.com/personal/ga1402464_qu_edu_qa/Documents/Senior%20Project/ParQU%20Final/Report-Draft1.docx" TargetMode="External"/><Relationship Id="rId14" Type="http://schemas.openxmlformats.org/officeDocument/2006/relationships/hyperlink" Target="https://qucloud-my.sharepoint.com/personal/ga1402464_qu_edu_qa/Documents/Senior%20Project/ParQU%20Final/Report-Draft1.docx" TargetMode="External"/><Relationship Id="rId30"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0.jpe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116" Type="http://schemas.openxmlformats.org/officeDocument/2006/relationships/image" Target="media/image63.png"/><Relationship Id="rId137" Type="http://schemas.openxmlformats.org/officeDocument/2006/relationships/image" Target="media/image84.jpeg"/><Relationship Id="rId158" Type="http://schemas.openxmlformats.org/officeDocument/2006/relationships/theme" Target="theme/theme1.xml"/><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10.png"/><Relationship Id="rId88" Type="http://schemas.openxmlformats.org/officeDocument/2006/relationships/image" Target="media/image36.png"/><Relationship Id="rId111" Type="http://schemas.openxmlformats.org/officeDocument/2006/relationships/image" Target="media/image58.png"/><Relationship Id="rId132" Type="http://schemas.openxmlformats.org/officeDocument/2006/relationships/image" Target="media/image79.jpeg"/><Relationship Id="rId153" Type="http://schemas.openxmlformats.org/officeDocument/2006/relationships/image" Target="media/image99.emf"/><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106" Type="http://schemas.openxmlformats.org/officeDocument/2006/relationships/image" Target="media/image53.jpeg"/><Relationship Id="rId127" Type="http://schemas.openxmlformats.org/officeDocument/2006/relationships/image" Target="media/image74.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comments" Target="comments.xml"/><Relationship Id="rId94" Type="http://schemas.openxmlformats.org/officeDocument/2006/relationships/image" Target="media/image41.jpeg"/><Relationship Id="rId99" Type="http://schemas.openxmlformats.org/officeDocument/2006/relationships/image" Target="media/image46.png"/><Relationship Id="rId101" Type="http://schemas.openxmlformats.org/officeDocument/2006/relationships/image" Target="media/image48.jpeg"/><Relationship Id="rId122" Type="http://schemas.openxmlformats.org/officeDocument/2006/relationships/image" Target="media/image69.png"/><Relationship Id="rId143" Type="http://schemas.openxmlformats.org/officeDocument/2006/relationships/image" Target="media/image90.jpeg"/><Relationship Id="rId148"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qucloud-my.sharepoint.com/personal/ga1402464_qu_edu_qa/Documents/Senior%20Project/ParQU%20Final/Report-Draft1.docx" TargetMode="External"/><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360.png"/><Relationship Id="rId112" Type="http://schemas.openxmlformats.org/officeDocument/2006/relationships/image" Target="media/image59.png"/><Relationship Id="rId133" Type="http://schemas.openxmlformats.org/officeDocument/2006/relationships/image" Target="media/image80.jpeg"/><Relationship Id="rId154" Type="http://schemas.openxmlformats.org/officeDocument/2006/relationships/image" Target="media/image100.png"/><Relationship Id="rId16" Type="http://schemas.openxmlformats.org/officeDocument/2006/relationships/hyperlink" Target="https://qucloud-my.sharepoint.com/personal/ga1402464_qu_edu_qa/Documents/Senior%20Project/ParQU%20Final/Report-Draft1.docx" TargetMode="External"/><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microsoft.com/office/2011/relationships/commentsExtended" Target="commentsExtended.xml"/><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jpeg"/><Relationship Id="rId90" Type="http://schemas.openxmlformats.org/officeDocument/2006/relationships/image" Target="media/image37.jpe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0.png"/><Relationship Id="rId134"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365D-419C-8A6C-40912AEDFC93}"/>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365D-419C-8A6C-40912AEDFC93}"/>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365D-419C-8A6C-40912AEDFC93}"/>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365D-419C-8A6C-40912AEDFC93}"/>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365D-419C-8A6C-40912AEDFC93}"/>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8D893-3FBF-4BB0-BBF0-C0A26D3C7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18967</Words>
  <Characters>108115</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126829</CharactersWithSpaces>
  <SharedDoc>false</SharedDoc>
  <HLinks>
    <vt:vector size="768" baseType="variant">
      <vt:variant>
        <vt:i4>2162696</vt:i4>
      </vt:variant>
      <vt:variant>
        <vt:i4>770</vt:i4>
      </vt:variant>
      <vt:variant>
        <vt:i4>0</vt:i4>
      </vt:variant>
      <vt:variant>
        <vt:i4>5</vt:i4>
      </vt:variant>
      <vt:variant>
        <vt:lpwstr/>
      </vt:variant>
      <vt:variant>
        <vt:lpwstr>_Toc6691718</vt:lpwstr>
      </vt:variant>
      <vt:variant>
        <vt:i4>2162696</vt:i4>
      </vt:variant>
      <vt:variant>
        <vt:i4>764</vt:i4>
      </vt:variant>
      <vt:variant>
        <vt:i4>0</vt:i4>
      </vt:variant>
      <vt:variant>
        <vt:i4>5</vt:i4>
      </vt:variant>
      <vt:variant>
        <vt:lpwstr/>
      </vt:variant>
      <vt:variant>
        <vt:lpwstr>_Toc6691717</vt:lpwstr>
      </vt:variant>
      <vt:variant>
        <vt:i4>2162696</vt:i4>
      </vt:variant>
      <vt:variant>
        <vt:i4>758</vt:i4>
      </vt:variant>
      <vt:variant>
        <vt:i4>0</vt:i4>
      </vt:variant>
      <vt:variant>
        <vt:i4>5</vt:i4>
      </vt:variant>
      <vt:variant>
        <vt:lpwstr/>
      </vt:variant>
      <vt:variant>
        <vt:lpwstr>_Toc6691716</vt:lpwstr>
      </vt:variant>
      <vt:variant>
        <vt:i4>2162696</vt:i4>
      </vt:variant>
      <vt:variant>
        <vt:i4>752</vt:i4>
      </vt:variant>
      <vt:variant>
        <vt:i4>0</vt:i4>
      </vt:variant>
      <vt:variant>
        <vt:i4>5</vt:i4>
      </vt:variant>
      <vt:variant>
        <vt:lpwstr/>
      </vt:variant>
      <vt:variant>
        <vt:lpwstr>_Toc6691715</vt:lpwstr>
      </vt:variant>
      <vt:variant>
        <vt:i4>2162696</vt:i4>
      </vt:variant>
      <vt:variant>
        <vt:i4>746</vt:i4>
      </vt:variant>
      <vt:variant>
        <vt:i4>0</vt:i4>
      </vt:variant>
      <vt:variant>
        <vt:i4>5</vt:i4>
      </vt:variant>
      <vt:variant>
        <vt:lpwstr/>
      </vt:variant>
      <vt:variant>
        <vt:lpwstr>_Toc6691714</vt:lpwstr>
      </vt:variant>
      <vt:variant>
        <vt:i4>2162696</vt:i4>
      </vt:variant>
      <vt:variant>
        <vt:i4>740</vt:i4>
      </vt:variant>
      <vt:variant>
        <vt:i4>0</vt:i4>
      </vt:variant>
      <vt:variant>
        <vt:i4>5</vt:i4>
      </vt:variant>
      <vt:variant>
        <vt:lpwstr/>
      </vt:variant>
      <vt:variant>
        <vt:lpwstr>_Toc6691713</vt:lpwstr>
      </vt:variant>
      <vt:variant>
        <vt:i4>2162696</vt:i4>
      </vt:variant>
      <vt:variant>
        <vt:i4>734</vt:i4>
      </vt:variant>
      <vt:variant>
        <vt:i4>0</vt:i4>
      </vt:variant>
      <vt:variant>
        <vt:i4>5</vt:i4>
      </vt:variant>
      <vt:variant>
        <vt:lpwstr/>
      </vt:variant>
      <vt:variant>
        <vt:lpwstr>_Toc6691712</vt:lpwstr>
      </vt:variant>
      <vt:variant>
        <vt:i4>2162696</vt:i4>
      </vt:variant>
      <vt:variant>
        <vt:i4>728</vt:i4>
      </vt:variant>
      <vt:variant>
        <vt:i4>0</vt:i4>
      </vt:variant>
      <vt:variant>
        <vt:i4>5</vt:i4>
      </vt:variant>
      <vt:variant>
        <vt:lpwstr/>
      </vt:variant>
      <vt:variant>
        <vt:lpwstr>_Toc6691711</vt:lpwstr>
      </vt:variant>
      <vt:variant>
        <vt:i4>2162696</vt:i4>
      </vt:variant>
      <vt:variant>
        <vt:i4>722</vt:i4>
      </vt:variant>
      <vt:variant>
        <vt:i4>0</vt:i4>
      </vt:variant>
      <vt:variant>
        <vt:i4>5</vt:i4>
      </vt:variant>
      <vt:variant>
        <vt:lpwstr/>
      </vt:variant>
      <vt:variant>
        <vt:lpwstr>_Toc6691710</vt:lpwstr>
      </vt:variant>
      <vt:variant>
        <vt:i4>2097160</vt:i4>
      </vt:variant>
      <vt:variant>
        <vt:i4>716</vt:i4>
      </vt:variant>
      <vt:variant>
        <vt:i4>0</vt:i4>
      </vt:variant>
      <vt:variant>
        <vt:i4>5</vt:i4>
      </vt:variant>
      <vt:variant>
        <vt:lpwstr/>
      </vt:variant>
      <vt:variant>
        <vt:lpwstr>_Toc6691709</vt:lpwstr>
      </vt:variant>
      <vt:variant>
        <vt:i4>2097160</vt:i4>
      </vt:variant>
      <vt:variant>
        <vt:i4>710</vt:i4>
      </vt:variant>
      <vt:variant>
        <vt:i4>0</vt:i4>
      </vt:variant>
      <vt:variant>
        <vt:i4>5</vt:i4>
      </vt:variant>
      <vt:variant>
        <vt:lpwstr/>
      </vt:variant>
      <vt:variant>
        <vt:lpwstr>_Toc6691708</vt:lpwstr>
      </vt:variant>
      <vt:variant>
        <vt:i4>2097160</vt:i4>
      </vt:variant>
      <vt:variant>
        <vt:i4>704</vt:i4>
      </vt:variant>
      <vt:variant>
        <vt:i4>0</vt:i4>
      </vt:variant>
      <vt:variant>
        <vt:i4>5</vt:i4>
      </vt:variant>
      <vt:variant>
        <vt:lpwstr/>
      </vt:variant>
      <vt:variant>
        <vt:lpwstr>_Toc6691707</vt:lpwstr>
      </vt:variant>
      <vt:variant>
        <vt:i4>2097160</vt:i4>
      </vt:variant>
      <vt:variant>
        <vt:i4>698</vt:i4>
      </vt:variant>
      <vt:variant>
        <vt:i4>0</vt:i4>
      </vt:variant>
      <vt:variant>
        <vt:i4>5</vt:i4>
      </vt:variant>
      <vt:variant>
        <vt:lpwstr/>
      </vt:variant>
      <vt:variant>
        <vt:lpwstr>_Toc6691706</vt:lpwstr>
      </vt:variant>
      <vt:variant>
        <vt:i4>2097160</vt:i4>
      </vt:variant>
      <vt:variant>
        <vt:i4>692</vt:i4>
      </vt:variant>
      <vt:variant>
        <vt:i4>0</vt:i4>
      </vt:variant>
      <vt:variant>
        <vt:i4>5</vt:i4>
      </vt:variant>
      <vt:variant>
        <vt:lpwstr/>
      </vt:variant>
      <vt:variant>
        <vt:lpwstr>_Toc6691705</vt:lpwstr>
      </vt:variant>
      <vt:variant>
        <vt:i4>2097160</vt:i4>
      </vt:variant>
      <vt:variant>
        <vt:i4>686</vt:i4>
      </vt:variant>
      <vt:variant>
        <vt:i4>0</vt:i4>
      </vt:variant>
      <vt:variant>
        <vt:i4>5</vt:i4>
      </vt:variant>
      <vt:variant>
        <vt:lpwstr/>
      </vt:variant>
      <vt:variant>
        <vt:lpwstr>_Toc6691704</vt:lpwstr>
      </vt:variant>
      <vt:variant>
        <vt:i4>2097160</vt:i4>
      </vt:variant>
      <vt:variant>
        <vt:i4>680</vt:i4>
      </vt:variant>
      <vt:variant>
        <vt:i4>0</vt:i4>
      </vt:variant>
      <vt:variant>
        <vt:i4>5</vt:i4>
      </vt:variant>
      <vt:variant>
        <vt:lpwstr/>
      </vt:variant>
      <vt:variant>
        <vt:lpwstr>_Toc6691703</vt:lpwstr>
      </vt:variant>
      <vt:variant>
        <vt:i4>5767255</vt:i4>
      </vt:variant>
      <vt:variant>
        <vt:i4>671</vt:i4>
      </vt:variant>
      <vt:variant>
        <vt:i4>0</vt:i4>
      </vt:variant>
      <vt:variant>
        <vt:i4>5</vt:i4>
      </vt:variant>
      <vt:variant>
        <vt:lpwstr>https://qucloud-my.sharepoint.com/personal/ga1402464_qu_edu_qa/Documents/Senior Project/Report-Draft1.docx</vt:lpwstr>
      </vt:variant>
      <vt:variant>
        <vt:lpwstr>_Toc6691686</vt:lpwstr>
      </vt:variant>
      <vt:variant>
        <vt:i4>2621449</vt:i4>
      </vt:variant>
      <vt:variant>
        <vt:i4>665</vt:i4>
      </vt:variant>
      <vt:variant>
        <vt:i4>0</vt:i4>
      </vt:variant>
      <vt:variant>
        <vt:i4>5</vt:i4>
      </vt:variant>
      <vt:variant>
        <vt:lpwstr/>
      </vt:variant>
      <vt:variant>
        <vt:lpwstr>_Toc6691685</vt:lpwstr>
      </vt:variant>
      <vt:variant>
        <vt:i4>2621449</vt:i4>
      </vt:variant>
      <vt:variant>
        <vt:i4>659</vt:i4>
      </vt:variant>
      <vt:variant>
        <vt:i4>0</vt:i4>
      </vt:variant>
      <vt:variant>
        <vt:i4>5</vt:i4>
      </vt:variant>
      <vt:variant>
        <vt:lpwstr/>
      </vt:variant>
      <vt:variant>
        <vt:lpwstr>_Toc6691684</vt:lpwstr>
      </vt:variant>
      <vt:variant>
        <vt:i4>2621449</vt:i4>
      </vt:variant>
      <vt:variant>
        <vt:i4>653</vt:i4>
      </vt:variant>
      <vt:variant>
        <vt:i4>0</vt:i4>
      </vt:variant>
      <vt:variant>
        <vt:i4>5</vt:i4>
      </vt:variant>
      <vt:variant>
        <vt:lpwstr/>
      </vt:variant>
      <vt:variant>
        <vt:lpwstr>_Toc6691683</vt:lpwstr>
      </vt:variant>
      <vt:variant>
        <vt:i4>2621449</vt:i4>
      </vt:variant>
      <vt:variant>
        <vt:i4>647</vt:i4>
      </vt:variant>
      <vt:variant>
        <vt:i4>0</vt:i4>
      </vt:variant>
      <vt:variant>
        <vt:i4>5</vt:i4>
      </vt:variant>
      <vt:variant>
        <vt:lpwstr/>
      </vt:variant>
      <vt:variant>
        <vt:lpwstr>_Toc6691682</vt:lpwstr>
      </vt:variant>
      <vt:variant>
        <vt:i4>2621449</vt:i4>
      </vt:variant>
      <vt:variant>
        <vt:i4>641</vt:i4>
      </vt:variant>
      <vt:variant>
        <vt:i4>0</vt:i4>
      </vt:variant>
      <vt:variant>
        <vt:i4>5</vt:i4>
      </vt:variant>
      <vt:variant>
        <vt:lpwstr/>
      </vt:variant>
      <vt:variant>
        <vt:lpwstr>_Toc6691681</vt:lpwstr>
      </vt:variant>
      <vt:variant>
        <vt:i4>2621449</vt:i4>
      </vt:variant>
      <vt:variant>
        <vt:i4>635</vt:i4>
      </vt:variant>
      <vt:variant>
        <vt:i4>0</vt:i4>
      </vt:variant>
      <vt:variant>
        <vt:i4>5</vt:i4>
      </vt:variant>
      <vt:variant>
        <vt:lpwstr/>
      </vt:variant>
      <vt:variant>
        <vt:lpwstr>_Toc6691680</vt:lpwstr>
      </vt:variant>
      <vt:variant>
        <vt:i4>2555913</vt:i4>
      </vt:variant>
      <vt:variant>
        <vt:i4>629</vt:i4>
      </vt:variant>
      <vt:variant>
        <vt:i4>0</vt:i4>
      </vt:variant>
      <vt:variant>
        <vt:i4>5</vt:i4>
      </vt:variant>
      <vt:variant>
        <vt:lpwstr/>
      </vt:variant>
      <vt:variant>
        <vt:lpwstr>_Toc6691679</vt:lpwstr>
      </vt:variant>
      <vt:variant>
        <vt:i4>2555913</vt:i4>
      </vt:variant>
      <vt:variant>
        <vt:i4>623</vt:i4>
      </vt:variant>
      <vt:variant>
        <vt:i4>0</vt:i4>
      </vt:variant>
      <vt:variant>
        <vt:i4>5</vt:i4>
      </vt:variant>
      <vt:variant>
        <vt:lpwstr/>
      </vt:variant>
      <vt:variant>
        <vt:lpwstr>_Toc6691678</vt:lpwstr>
      </vt:variant>
      <vt:variant>
        <vt:i4>2555913</vt:i4>
      </vt:variant>
      <vt:variant>
        <vt:i4>617</vt:i4>
      </vt:variant>
      <vt:variant>
        <vt:i4>0</vt:i4>
      </vt:variant>
      <vt:variant>
        <vt:i4>5</vt:i4>
      </vt:variant>
      <vt:variant>
        <vt:lpwstr/>
      </vt:variant>
      <vt:variant>
        <vt:lpwstr>_Toc6691677</vt:lpwstr>
      </vt:variant>
      <vt:variant>
        <vt:i4>5701719</vt:i4>
      </vt:variant>
      <vt:variant>
        <vt:i4>611</vt:i4>
      </vt:variant>
      <vt:variant>
        <vt:i4>0</vt:i4>
      </vt:variant>
      <vt:variant>
        <vt:i4>5</vt:i4>
      </vt:variant>
      <vt:variant>
        <vt:lpwstr>https://qucloud-my.sharepoint.com/personal/ga1402464_qu_edu_qa/Documents/Senior Project/Report-Draft1.docx</vt:lpwstr>
      </vt:variant>
      <vt:variant>
        <vt:lpwstr>_Toc6691676</vt:lpwstr>
      </vt:variant>
      <vt:variant>
        <vt:i4>5701719</vt:i4>
      </vt:variant>
      <vt:variant>
        <vt:i4>605</vt:i4>
      </vt:variant>
      <vt:variant>
        <vt:i4>0</vt:i4>
      </vt:variant>
      <vt:variant>
        <vt:i4>5</vt:i4>
      </vt:variant>
      <vt:variant>
        <vt:lpwstr>https://qucloud-my.sharepoint.com/personal/ga1402464_qu_edu_qa/Documents/Senior Project/Report-Draft1.docx</vt:lpwstr>
      </vt:variant>
      <vt:variant>
        <vt:lpwstr>_Toc6691675</vt:lpwstr>
      </vt:variant>
      <vt:variant>
        <vt:i4>5701719</vt:i4>
      </vt:variant>
      <vt:variant>
        <vt:i4>599</vt:i4>
      </vt:variant>
      <vt:variant>
        <vt:i4>0</vt:i4>
      </vt:variant>
      <vt:variant>
        <vt:i4>5</vt:i4>
      </vt:variant>
      <vt:variant>
        <vt:lpwstr>https://qucloud-my.sharepoint.com/personal/ga1402464_qu_edu_qa/Documents/Senior Project/Report-Draft1.docx</vt:lpwstr>
      </vt:variant>
      <vt:variant>
        <vt:lpwstr>_Toc6691674</vt:lpwstr>
      </vt:variant>
      <vt:variant>
        <vt:i4>5701719</vt:i4>
      </vt:variant>
      <vt:variant>
        <vt:i4>593</vt:i4>
      </vt:variant>
      <vt:variant>
        <vt:i4>0</vt:i4>
      </vt:variant>
      <vt:variant>
        <vt:i4>5</vt:i4>
      </vt:variant>
      <vt:variant>
        <vt:lpwstr>https://qucloud-my.sharepoint.com/personal/ga1402464_qu_edu_qa/Documents/Senior Project/Report-Draft1.docx</vt:lpwstr>
      </vt:variant>
      <vt:variant>
        <vt:lpwstr>_Toc6691673</vt:lpwstr>
      </vt:variant>
      <vt:variant>
        <vt:i4>5701719</vt:i4>
      </vt:variant>
      <vt:variant>
        <vt:i4>587</vt:i4>
      </vt:variant>
      <vt:variant>
        <vt:i4>0</vt:i4>
      </vt:variant>
      <vt:variant>
        <vt:i4>5</vt:i4>
      </vt:variant>
      <vt:variant>
        <vt:lpwstr>https://qucloud-my.sharepoint.com/personal/ga1402464_qu_edu_qa/Documents/Senior Project/Report-Draft1.docx</vt:lpwstr>
      </vt:variant>
      <vt:variant>
        <vt:lpwstr>_Toc6691672</vt:lpwstr>
      </vt:variant>
      <vt:variant>
        <vt:i4>5701719</vt:i4>
      </vt:variant>
      <vt:variant>
        <vt:i4>581</vt:i4>
      </vt:variant>
      <vt:variant>
        <vt:i4>0</vt:i4>
      </vt:variant>
      <vt:variant>
        <vt:i4>5</vt:i4>
      </vt:variant>
      <vt:variant>
        <vt:lpwstr>https://qucloud-my.sharepoint.com/personal/ga1402464_qu_edu_qa/Documents/Senior Project/Report-Draft1.docx</vt:lpwstr>
      </vt:variant>
      <vt:variant>
        <vt:lpwstr>_Toc6691671</vt:lpwstr>
      </vt:variant>
      <vt:variant>
        <vt:i4>2555913</vt:i4>
      </vt:variant>
      <vt:variant>
        <vt:i4>575</vt:i4>
      </vt:variant>
      <vt:variant>
        <vt:i4>0</vt:i4>
      </vt:variant>
      <vt:variant>
        <vt:i4>5</vt:i4>
      </vt:variant>
      <vt:variant>
        <vt:lpwstr/>
      </vt:variant>
      <vt:variant>
        <vt:lpwstr>_Toc6691670</vt:lpwstr>
      </vt:variant>
      <vt:variant>
        <vt:i4>5636183</vt:i4>
      </vt:variant>
      <vt:variant>
        <vt:i4>569</vt:i4>
      </vt:variant>
      <vt:variant>
        <vt:i4>0</vt:i4>
      </vt:variant>
      <vt:variant>
        <vt:i4>5</vt:i4>
      </vt:variant>
      <vt:variant>
        <vt:lpwstr>https://qucloud-my.sharepoint.com/personal/ga1402464_qu_edu_qa/Documents/Senior Project/Report-Draft1.docx</vt:lpwstr>
      </vt:variant>
      <vt:variant>
        <vt:lpwstr>_Toc6691669</vt:lpwstr>
      </vt:variant>
      <vt:variant>
        <vt:i4>5636183</vt:i4>
      </vt:variant>
      <vt:variant>
        <vt:i4>563</vt:i4>
      </vt:variant>
      <vt:variant>
        <vt:i4>0</vt:i4>
      </vt:variant>
      <vt:variant>
        <vt:i4>5</vt:i4>
      </vt:variant>
      <vt:variant>
        <vt:lpwstr>https://qucloud-my.sharepoint.com/personal/ga1402464_qu_edu_qa/Documents/Senior Project/Report-Draft1.docx</vt:lpwstr>
      </vt:variant>
      <vt:variant>
        <vt:lpwstr>_Toc6691668</vt:lpwstr>
      </vt:variant>
      <vt:variant>
        <vt:i4>2490377</vt:i4>
      </vt:variant>
      <vt:variant>
        <vt:i4>557</vt:i4>
      </vt:variant>
      <vt:variant>
        <vt:i4>0</vt:i4>
      </vt:variant>
      <vt:variant>
        <vt:i4>5</vt:i4>
      </vt:variant>
      <vt:variant>
        <vt:lpwstr/>
      </vt:variant>
      <vt:variant>
        <vt:lpwstr>_Toc6691667</vt:lpwstr>
      </vt:variant>
      <vt:variant>
        <vt:i4>2490377</vt:i4>
      </vt:variant>
      <vt:variant>
        <vt:i4>551</vt:i4>
      </vt:variant>
      <vt:variant>
        <vt:i4>0</vt:i4>
      </vt:variant>
      <vt:variant>
        <vt:i4>5</vt:i4>
      </vt:variant>
      <vt:variant>
        <vt:lpwstr/>
      </vt:variant>
      <vt:variant>
        <vt:lpwstr>_Toc6691666</vt:lpwstr>
      </vt:variant>
      <vt:variant>
        <vt:i4>5636183</vt:i4>
      </vt:variant>
      <vt:variant>
        <vt:i4>545</vt:i4>
      </vt:variant>
      <vt:variant>
        <vt:i4>0</vt:i4>
      </vt:variant>
      <vt:variant>
        <vt:i4>5</vt:i4>
      </vt:variant>
      <vt:variant>
        <vt:lpwstr>https://qucloud-my.sharepoint.com/personal/ga1402464_qu_edu_qa/Documents/Senior Project/Report-Draft1.docx</vt:lpwstr>
      </vt:variant>
      <vt:variant>
        <vt:lpwstr>_Toc6691665</vt:lpwstr>
      </vt:variant>
      <vt:variant>
        <vt:i4>5636183</vt:i4>
      </vt:variant>
      <vt:variant>
        <vt:i4>539</vt:i4>
      </vt:variant>
      <vt:variant>
        <vt:i4>0</vt:i4>
      </vt:variant>
      <vt:variant>
        <vt:i4>5</vt:i4>
      </vt:variant>
      <vt:variant>
        <vt:lpwstr>https://qucloud-my.sharepoint.com/personal/ga1402464_qu_edu_qa/Documents/Senior Project/Report-Draft1.docx</vt:lpwstr>
      </vt:variant>
      <vt:variant>
        <vt:lpwstr>_Toc6691664</vt:lpwstr>
      </vt:variant>
      <vt:variant>
        <vt:i4>5636183</vt:i4>
      </vt:variant>
      <vt:variant>
        <vt:i4>533</vt:i4>
      </vt:variant>
      <vt:variant>
        <vt:i4>0</vt:i4>
      </vt:variant>
      <vt:variant>
        <vt:i4>5</vt:i4>
      </vt:variant>
      <vt:variant>
        <vt:lpwstr>https://qucloud-my.sharepoint.com/personal/ga1402464_qu_edu_qa/Documents/Senior Project/Report-Draft1.docx</vt:lpwstr>
      </vt:variant>
      <vt:variant>
        <vt:lpwstr>_Toc6691663</vt:lpwstr>
      </vt:variant>
      <vt:variant>
        <vt:i4>5636183</vt:i4>
      </vt:variant>
      <vt:variant>
        <vt:i4>527</vt:i4>
      </vt:variant>
      <vt:variant>
        <vt:i4>0</vt:i4>
      </vt:variant>
      <vt:variant>
        <vt:i4>5</vt:i4>
      </vt:variant>
      <vt:variant>
        <vt:lpwstr>https://qucloud-my.sharepoint.com/personal/ga1402464_qu_edu_qa/Documents/Senior Project/Report-Draft1.docx</vt:lpwstr>
      </vt:variant>
      <vt:variant>
        <vt:lpwstr>_Toc6691662</vt:lpwstr>
      </vt:variant>
      <vt:variant>
        <vt:i4>2490377</vt:i4>
      </vt:variant>
      <vt:variant>
        <vt:i4>521</vt:i4>
      </vt:variant>
      <vt:variant>
        <vt:i4>0</vt:i4>
      </vt:variant>
      <vt:variant>
        <vt:i4>5</vt:i4>
      </vt:variant>
      <vt:variant>
        <vt:lpwstr/>
      </vt:variant>
      <vt:variant>
        <vt:lpwstr>_Toc6691661</vt:lpwstr>
      </vt:variant>
      <vt:variant>
        <vt:i4>2490377</vt:i4>
      </vt:variant>
      <vt:variant>
        <vt:i4>515</vt:i4>
      </vt:variant>
      <vt:variant>
        <vt:i4>0</vt:i4>
      </vt:variant>
      <vt:variant>
        <vt:i4>5</vt:i4>
      </vt:variant>
      <vt:variant>
        <vt:lpwstr/>
      </vt:variant>
      <vt:variant>
        <vt:lpwstr>_Toc6691660</vt:lpwstr>
      </vt:variant>
      <vt:variant>
        <vt:i4>2424841</vt:i4>
      </vt:variant>
      <vt:variant>
        <vt:i4>509</vt:i4>
      </vt:variant>
      <vt:variant>
        <vt:i4>0</vt:i4>
      </vt:variant>
      <vt:variant>
        <vt:i4>5</vt:i4>
      </vt:variant>
      <vt:variant>
        <vt:lpwstr/>
      </vt:variant>
      <vt:variant>
        <vt:lpwstr>_Toc6691659</vt:lpwstr>
      </vt:variant>
      <vt:variant>
        <vt:i4>2424841</vt:i4>
      </vt:variant>
      <vt:variant>
        <vt:i4>503</vt:i4>
      </vt:variant>
      <vt:variant>
        <vt:i4>0</vt:i4>
      </vt:variant>
      <vt:variant>
        <vt:i4>5</vt:i4>
      </vt:variant>
      <vt:variant>
        <vt:lpwstr/>
      </vt:variant>
      <vt:variant>
        <vt:lpwstr>_Toc6691658</vt:lpwstr>
      </vt:variant>
      <vt:variant>
        <vt:i4>2424841</vt:i4>
      </vt:variant>
      <vt:variant>
        <vt:i4>497</vt:i4>
      </vt:variant>
      <vt:variant>
        <vt:i4>0</vt:i4>
      </vt:variant>
      <vt:variant>
        <vt:i4>5</vt:i4>
      </vt:variant>
      <vt:variant>
        <vt:lpwstr/>
      </vt:variant>
      <vt:variant>
        <vt:lpwstr>_Toc6691657</vt:lpwstr>
      </vt:variant>
      <vt:variant>
        <vt:i4>2424841</vt:i4>
      </vt:variant>
      <vt:variant>
        <vt:i4>491</vt:i4>
      </vt:variant>
      <vt:variant>
        <vt:i4>0</vt:i4>
      </vt:variant>
      <vt:variant>
        <vt:i4>5</vt:i4>
      </vt:variant>
      <vt:variant>
        <vt:lpwstr/>
      </vt:variant>
      <vt:variant>
        <vt:lpwstr>_Toc6691656</vt:lpwstr>
      </vt:variant>
      <vt:variant>
        <vt:i4>2424841</vt:i4>
      </vt:variant>
      <vt:variant>
        <vt:i4>485</vt:i4>
      </vt:variant>
      <vt:variant>
        <vt:i4>0</vt:i4>
      </vt:variant>
      <vt:variant>
        <vt:i4>5</vt:i4>
      </vt:variant>
      <vt:variant>
        <vt:lpwstr/>
      </vt:variant>
      <vt:variant>
        <vt:lpwstr>_Toc6691655</vt:lpwstr>
      </vt:variant>
      <vt:variant>
        <vt:i4>2424841</vt:i4>
      </vt:variant>
      <vt:variant>
        <vt:i4>479</vt:i4>
      </vt:variant>
      <vt:variant>
        <vt:i4>0</vt:i4>
      </vt:variant>
      <vt:variant>
        <vt:i4>5</vt:i4>
      </vt:variant>
      <vt:variant>
        <vt:lpwstr/>
      </vt:variant>
      <vt:variant>
        <vt:lpwstr>_Toc6691654</vt:lpwstr>
      </vt:variant>
      <vt:variant>
        <vt:i4>2424841</vt:i4>
      </vt:variant>
      <vt:variant>
        <vt:i4>473</vt:i4>
      </vt:variant>
      <vt:variant>
        <vt:i4>0</vt:i4>
      </vt:variant>
      <vt:variant>
        <vt:i4>5</vt:i4>
      </vt:variant>
      <vt:variant>
        <vt:lpwstr/>
      </vt:variant>
      <vt:variant>
        <vt:lpwstr>_Toc6691653</vt:lpwstr>
      </vt:variant>
      <vt:variant>
        <vt:i4>5570647</vt:i4>
      </vt:variant>
      <vt:variant>
        <vt:i4>467</vt:i4>
      </vt:variant>
      <vt:variant>
        <vt:i4>0</vt:i4>
      </vt:variant>
      <vt:variant>
        <vt:i4>5</vt:i4>
      </vt:variant>
      <vt:variant>
        <vt:lpwstr>https://qucloud-my.sharepoint.com/personal/ga1402464_qu_edu_qa/Documents/Senior Project/Report-Draft1.docx</vt:lpwstr>
      </vt:variant>
      <vt:variant>
        <vt:lpwstr>_Toc6691652</vt:lpwstr>
      </vt:variant>
      <vt:variant>
        <vt:i4>5570647</vt:i4>
      </vt:variant>
      <vt:variant>
        <vt:i4>461</vt:i4>
      </vt:variant>
      <vt:variant>
        <vt:i4>0</vt:i4>
      </vt:variant>
      <vt:variant>
        <vt:i4>5</vt:i4>
      </vt:variant>
      <vt:variant>
        <vt:lpwstr>https://qucloud-my.sharepoint.com/personal/ga1402464_qu_edu_qa/Documents/Senior Project/Report-Draft1.docx</vt:lpwstr>
      </vt:variant>
      <vt:variant>
        <vt:lpwstr>_Toc6691651</vt:lpwstr>
      </vt:variant>
      <vt:variant>
        <vt:i4>2424841</vt:i4>
      </vt:variant>
      <vt:variant>
        <vt:i4>455</vt:i4>
      </vt:variant>
      <vt:variant>
        <vt:i4>0</vt:i4>
      </vt:variant>
      <vt:variant>
        <vt:i4>5</vt:i4>
      </vt:variant>
      <vt:variant>
        <vt:lpwstr/>
      </vt:variant>
      <vt:variant>
        <vt:lpwstr>_Toc6691650</vt:lpwstr>
      </vt:variant>
      <vt:variant>
        <vt:i4>2359305</vt:i4>
      </vt:variant>
      <vt:variant>
        <vt:i4>449</vt:i4>
      </vt:variant>
      <vt:variant>
        <vt:i4>0</vt:i4>
      </vt:variant>
      <vt:variant>
        <vt:i4>5</vt:i4>
      </vt:variant>
      <vt:variant>
        <vt:lpwstr/>
      </vt:variant>
      <vt:variant>
        <vt:lpwstr>_Toc6691649</vt:lpwstr>
      </vt:variant>
      <vt:variant>
        <vt:i4>5505111</vt:i4>
      </vt:variant>
      <vt:variant>
        <vt:i4>443</vt:i4>
      </vt:variant>
      <vt:variant>
        <vt:i4>0</vt:i4>
      </vt:variant>
      <vt:variant>
        <vt:i4>5</vt:i4>
      </vt:variant>
      <vt:variant>
        <vt:lpwstr>https://qucloud-my.sharepoint.com/personal/ga1402464_qu_edu_qa/Documents/Senior Project/Report-Draft1.docx</vt:lpwstr>
      </vt:variant>
      <vt:variant>
        <vt:lpwstr>_Toc6691648</vt:lpwstr>
      </vt:variant>
      <vt:variant>
        <vt:i4>5505111</vt:i4>
      </vt:variant>
      <vt:variant>
        <vt:i4>437</vt:i4>
      </vt:variant>
      <vt:variant>
        <vt:i4>0</vt:i4>
      </vt:variant>
      <vt:variant>
        <vt:i4>5</vt:i4>
      </vt:variant>
      <vt:variant>
        <vt:lpwstr>https://qucloud-my.sharepoint.com/personal/ga1402464_qu_edu_qa/Documents/Senior Project/Report-Draft1.docx</vt:lpwstr>
      </vt:variant>
      <vt:variant>
        <vt:lpwstr>_Toc6691647</vt:lpwstr>
      </vt:variant>
      <vt:variant>
        <vt:i4>2359305</vt:i4>
      </vt:variant>
      <vt:variant>
        <vt:i4>431</vt:i4>
      </vt:variant>
      <vt:variant>
        <vt:i4>0</vt:i4>
      </vt:variant>
      <vt:variant>
        <vt:i4>5</vt:i4>
      </vt:variant>
      <vt:variant>
        <vt:lpwstr/>
      </vt:variant>
      <vt:variant>
        <vt:lpwstr>_Toc6691646</vt:lpwstr>
      </vt:variant>
      <vt:variant>
        <vt:i4>2359305</vt:i4>
      </vt:variant>
      <vt:variant>
        <vt:i4>425</vt:i4>
      </vt:variant>
      <vt:variant>
        <vt:i4>0</vt:i4>
      </vt:variant>
      <vt:variant>
        <vt:i4>5</vt:i4>
      </vt:variant>
      <vt:variant>
        <vt:lpwstr/>
      </vt:variant>
      <vt:variant>
        <vt:lpwstr>_Toc6691645</vt:lpwstr>
      </vt:variant>
      <vt:variant>
        <vt:i4>2359305</vt:i4>
      </vt:variant>
      <vt:variant>
        <vt:i4>419</vt:i4>
      </vt:variant>
      <vt:variant>
        <vt:i4>0</vt:i4>
      </vt:variant>
      <vt:variant>
        <vt:i4>5</vt:i4>
      </vt:variant>
      <vt:variant>
        <vt:lpwstr/>
      </vt:variant>
      <vt:variant>
        <vt:lpwstr>_Toc6691644</vt:lpwstr>
      </vt:variant>
      <vt:variant>
        <vt:i4>2359305</vt:i4>
      </vt:variant>
      <vt:variant>
        <vt:i4>413</vt:i4>
      </vt:variant>
      <vt:variant>
        <vt:i4>0</vt:i4>
      </vt:variant>
      <vt:variant>
        <vt:i4>5</vt:i4>
      </vt:variant>
      <vt:variant>
        <vt:lpwstr/>
      </vt:variant>
      <vt:variant>
        <vt:lpwstr>_Toc6691643</vt:lpwstr>
      </vt:variant>
      <vt:variant>
        <vt:i4>2359305</vt:i4>
      </vt:variant>
      <vt:variant>
        <vt:i4>407</vt:i4>
      </vt:variant>
      <vt:variant>
        <vt:i4>0</vt:i4>
      </vt:variant>
      <vt:variant>
        <vt:i4>5</vt:i4>
      </vt:variant>
      <vt:variant>
        <vt:lpwstr/>
      </vt:variant>
      <vt:variant>
        <vt:lpwstr>_Toc6691642</vt:lpwstr>
      </vt:variant>
      <vt:variant>
        <vt:i4>5505111</vt:i4>
      </vt:variant>
      <vt:variant>
        <vt:i4>401</vt:i4>
      </vt:variant>
      <vt:variant>
        <vt:i4>0</vt:i4>
      </vt:variant>
      <vt:variant>
        <vt:i4>5</vt:i4>
      </vt:variant>
      <vt:variant>
        <vt:lpwstr>https://qucloud-my.sharepoint.com/personal/ga1402464_qu_edu_qa/Documents/Senior Project/Report-Draft1.docx</vt:lpwstr>
      </vt:variant>
      <vt:variant>
        <vt:lpwstr>_Toc6691641</vt:lpwstr>
      </vt:variant>
      <vt:variant>
        <vt:i4>2359305</vt:i4>
      </vt:variant>
      <vt:variant>
        <vt:i4>395</vt:i4>
      </vt:variant>
      <vt:variant>
        <vt:i4>0</vt:i4>
      </vt:variant>
      <vt:variant>
        <vt:i4>5</vt:i4>
      </vt:variant>
      <vt:variant>
        <vt:lpwstr/>
      </vt:variant>
      <vt:variant>
        <vt:lpwstr>_Toc6691640</vt:lpwstr>
      </vt:variant>
      <vt:variant>
        <vt:i4>2293769</vt:i4>
      </vt:variant>
      <vt:variant>
        <vt:i4>389</vt:i4>
      </vt:variant>
      <vt:variant>
        <vt:i4>0</vt:i4>
      </vt:variant>
      <vt:variant>
        <vt:i4>5</vt:i4>
      </vt:variant>
      <vt:variant>
        <vt:lpwstr/>
      </vt:variant>
      <vt:variant>
        <vt:lpwstr>_Toc6691639</vt:lpwstr>
      </vt:variant>
      <vt:variant>
        <vt:i4>2293769</vt:i4>
      </vt:variant>
      <vt:variant>
        <vt:i4>383</vt:i4>
      </vt:variant>
      <vt:variant>
        <vt:i4>0</vt:i4>
      </vt:variant>
      <vt:variant>
        <vt:i4>5</vt:i4>
      </vt:variant>
      <vt:variant>
        <vt:lpwstr/>
      </vt:variant>
      <vt:variant>
        <vt:lpwstr>_Toc6691638</vt:lpwstr>
      </vt:variant>
      <vt:variant>
        <vt:i4>5439575</vt:i4>
      </vt:variant>
      <vt:variant>
        <vt:i4>377</vt:i4>
      </vt:variant>
      <vt:variant>
        <vt:i4>0</vt:i4>
      </vt:variant>
      <vt:variant>
        <vt:i4>5</vt:i4>
      </vt:variant>
      <vt:variant>
        <vt:lpwstr>https://qucloud-my.sharepoint.com/personal/ga1402464_qu_edu_qa/Documents/Senior Project/Report-Draft1.docx</vt:lpwstr>
      </vt:variant>
      <vt:variant>
        <vt:lpwstr>_Toc6691637</vt:lpwstr>
      </vt:variant>
      <vt:variant>
        <vt:i4>5439575</vt:i4>
      </vt:variant>
      <vt:variant>
        <vt:i4>371</vt:i4>
      </vt:variant>
      <vt:variant>
        <vt:i4>0</vt:i4>
      </vt:variant>
      <vt:variant>
        <vt:i4>5</vt:i4>
      </vt:variant>
      <vt:variant>
        <vt:lpwstr>https://qucloud-my.sharepoint.com/personal/ga1402464_qu_edu_qa/Documents/Senior Project/Report-Draft1.docx</vt:lpwstr>
      </vt:variant>
      <vt:variant>
        <vt:lpwstr>_Toc6691636</vt:lpwstr>
      </vt:variant>
      <vt:variant>
        <vt:i4>5439575</vt:i4>
      </vt:variant>
      <vt:variant>
        <vt:i4>365</vt:i4>
      </vt:variant>
      <vt:variant>
        <vt:i4>0</vt:i4>
      </vt:variant>
      <vt:variant>
        <vt:i4>5</vt:i4>
      </vt:variant>
      <vt:variant>
        <vt:lpwstr>https://qucloud-my.sharepoint.com/personal/ga1402464_qu_edu_qa/Documents/Senior Project/Report-Draft1.docx</vt:lpwstr>
      </vt:variant>
      <vt:variant>
        <vt:lpwstr>_Toc6691635</vt:lpwstr>
      </vt:variant>
      <vt:variant>
        <vt:i4>5439575</vt:i4>
      </vt:variant>
      <vt:variant>
        <vt:i4>359</vt:i4>
      </vt:variant>
      <vt:variant>
        <vt:i4>0</vt:i4>
      </vt:variant>
      <vt:variant>
        <vt:i4>5</vt:i4>
      </vt:variant>
      <vt:variant>
        <vt:lpwstr>https://qucloud-my.sharepoint.com/personal/ga1402464_qu_edu_qa/Documents/Senior Project/Report-Draft1.docx</vt:lpwstr>
      </vt:variant>
      <vt:variant>
        <vt:lpwstr>_Toc6691634</vt:lpwstr>
      </vt:variant>
      <vt:variant>
        <vt:i4>5439575</vt:i4>
      </vt:variant>
      <vt:variant>
        <vt:i4>353</vt:i4>
      </vt:variant>
      <vt:variant>
        <vt:i4>0</vt:i4>
      </vt:variant>
      <vt:variant>
        <vt:i4>5</vt:i4>
      </vt:variant>
      <vt:variant>
        <vt:lpwstr>https://qucloud-my.sharepoint.com/personal/ga1402464_qu_edu_qa/Documents/Senior Project/Report-Draft1.docx</vt:lpwstr>
      </vt:variant>
      <vt:variant>
        <vt:lpwstr>_Toc6691633</vt:lpwstr>
      </vt:variant>
      <vt:variant>
        <vt:i4>5439575</vt:i4>
      </vt:variant>
      <vt:variant>
        <vt:i4>347</vt:i4>
      </vt:variant>
      <vt:variant>
        <vt:i4>0</vt:i4>
      </vt:variant>
      <vt:variant>
        <vt:i4>5</vt:i4>
      </vt:variant>
      <vt:variant>
        <vt:lpwstr>https://qucloud-my.sharepoint.com/personal/ga1402464_qu_edu_qa/Documents/Senior Project/Report-Draft1.docx</vt:lpwstr>
      </vt:variant>
      <vt:variant>
        <vt:lpwstr>_Toc6691632</vt:lpwstr>
      </vt:variant>
      <vt:variant>
        <vt:i4>5439575</vt:i4>
      </vt:variant>
      <vt:variant>
        <vt:i4>341</vt:i4>
      </vt:variant>
      <vt:variant>
        <vt:i4>0</vt:i4>
      </vt:variant>
      <vt:variant>
        <vt:i4>5</vt:i4>
      </vt:variant>
      <vt:variant>
        <vt:lpwstr>https://qucloud-my.sharepoint.com/personal/ga1402464_qu_edu_qa/Documents/Senior Project/Report-Draft1.docx</vt:lpwstr>
      </vt:variant>
      <vt:variant>
        <vt:lpwstr>_Toc6691631</vt:lpwstr>
      </vt:variant>
      <vt:variant>
        <vt:i4>5439575</vt:i4>
      </vt:variant>
      <vt:variant>
        <vt:i4>335</vt:i4>
      </vt:variant>
      <vt:variant>
        <vt:i4>0</vt:i4>
      </vt:variant>
      <vt:variant>
        <vt:i4>5</vt:i4>
      </vt:variant>
      <vt:variant>
        <vt:lpwstr>https://qucloud-my.sharepoint.com/personal/ga1402464_qu_edu_qa/Documents/Senior Project/Report-Draft1.docx</vt:lpwstr>
      </vt:variant>
      <vt:variant>
        <vt:lpwstr>_Toc6691630</vt:lpwstr>
      </vt:variant>
      <vt:variant>
        <vt:i4>5374039</vt:i4>
      </vt:variant>
      <vt:variant>
        <vt:i4>329</vt:i4>
      </vt:variant>
      <vt:variant>
        <vt:i4>0</vt:i4>
      </vt:variant>
      <vt:variant>
        <vt:i4>5</vt:i4>
      </vt:variant>
      <vt:variant>
        <vt:lpwstr>https://qucloud-my.sharepoint.com/personal/ga1402464_qu_edu_qa/Documents/Senior Project/Report-Draft1.docx</vt:lpwstr>
      </vt:variant>
      <vt:variant>
        <vt:lpwstr>_Toc6691629</vt:lpwstr>
      </vt:variant>
      <vt:variant>
        <vt:i4>2228233</vt:i4>
      </vt:variant>
      <vt:variant>
        <vt:i4>323</vt:i4>
      </vt:variant>
      <vt:variant>
        <vt:i4>0</vt:i4>
      </vt:variant>
      <vt:variant>
        <vt:i4>5</vt:i4>
      </vt:variant>
      <vt:variant>
        <vt:lpwstr/>
      </vt:variant>
      <vt:variant>
        <vt:lpwstr>_Toc6691628</vt:lpwstr>
      </vt:variant>
      <vt:variant>
        <vt:i4>5374039</vt:i4>
      </vt:variant>
      <vt:variant>
        <vt:i4>317</vt:i4>
      </vt:variant>
      <vt:variant>
        <vt:i4>0</vt:i4>
      </vt:variant>
      <vt:variant>
        <vt:i4>5</vt:i4>
      </vt:variant>
      <vt:variant>
        <vt:lpwstr>https://qucloud-my.sharepoint.com/personal/ga1402464_qu_edu_qa/Documents/Senior Project/Report-Draft1.docx</vt:lpwstr>
      </vt:variant>
      <vt:variant>
        <vt:lpwstr>_Toc6691627</vt:lpwstr>
      </vt:variant>
      <vt:variant>
        <vt:i4>5374039</vt:i4>
      </vt:variant>
      <vt:variant>
        <vt:i4>311</vt:i4>
      </vt:variant>
      <vt:variant>
        <vt:i4>0</vt:i4>
      </vt:variant>
      <vt:variant>
        <vt:i4>5</vt:i4>
      </vt:variant>
      <vt:variant>
        <vt:lpwstr>https://qucloud-my.sharepoint.com/personal/ga1402464_qu_edu_qa/Documents/Senior Project/Report-Draft1.docx</vt:lpwstr>
      </vt:variant>
      <vt:variant>
        <vt:lpwstr>_Toc6691626</vt:lpwstr>
      </vt:variant>
      <vt:variant>
        <vt:i4>5374039</vt:i4>
      </vt:variant>
      <vt:variant>
        <vt:i4>305</vt:i4>
      </vt:variant>
      <vt:variant>
        <vt:i4>0</vt:i4>
      </vt:variant>
      <vt:variant>
        <vt:i4>5</vt:i4>
      </vt:variant>
      <vt:variant>
        <vt:lpwstr>https://qucloud-my.sharepoint.com/personal/ga1402464_qu_edu_qa/Documents/Senior Project/Report-Draft1.docx</vt:lpwstr>
      </vt:variant>
      <vt:variant>
        <vt:lpwstr>_Toc6691625</vt:lpwstr>
      </vt:variant>
      <vt:variant>
        <vt:i4>5374039</vt:i4>
      </vt:variant>
      <vt:variant>
        <vt:i4>299</vt:i4>
      </vt:variant>
      <vt:variant>
        <vt:i4>0</vt:i4>
      </vt:variant>
      <vt:variant>
        <vt:i4>5</vt:i4>
      </vt:variant>
      <vt:variant>
        <vt:lpwstr>https://qucloud-my.sharepoint.com/personal/ga1402464_qu_edu_qa/Documents/Senior Project/Report-Draft1.docx</vt:lpwstr>
      </vt:variant>
      <vt:variant>
        <vt:lpwstr>_Toc6691624</vt:lpwstr>
      </vt:variant>
      <vt:variant>
        <vt:i4>5374039</vt:i4>
      </vt:variant>
      <vt:variant>
        <vt:i4>293</vt:i4>
      </vt:variant>
      <vt:variant>
        <vt:i4>0</vt:i4>
      </vt:variant>
      <vt:variant>
        <vt:i4>5</vt:i4>
      </vt:variant>
      <vt:variant>
        <vt:lpwstr>https://qucloud-my.sharepoint.com/personal/ga1402464_qu_edu_qa/Documents/Senior Project/Report-Draft1.docx</vt:lpwstr>
      </vt:variant>
      <vt:variant>
        <vt:lpwstr>_Toc6691623</vt:lpwstr>
      </vt:variant>
      <vt:variant>
        <vt:i4>5374039</vt:i4>
      </vt:variant>
      <vt:variant>
        <vt:i4>287</vt:i4>
      </vt:variant>
      <vt:variant>
        <vt:i4>0</vt:i4>
      </vt:variant>
      <vt:variant>
        <vt:i4>5</vt:i4>
      </vt:variant>
      <vt:variant>
        <vt:lpwstr>https://qucloud-my.sharepoint.com/personal/ga1402464_qu_edu_qa/Documents/Senior Project/Report-Draft1.docx</vt:lpwstr>
      </vt:variant>
      <vt:variant>
        <vt:lpwstr>_Toc6691622</vt:lpwstr>
      </vt:variant>
      <vt:variant>
        <vt:i4>5374039</vt:i4>
      </vt:variant>
      <vt:variant>
        <vt:i4>281</vt:i4>
      </vt:variant>
      <vt:variant>
        <vt:i4>0</vt:i4>
      </vt:variant>
      <vt:variant>
        <vt:i4>5</vt:i4>
      </vt:variant>
      <vt:variant>
        <vt:lpwstr>https://qucloud-my.sharepoint.com/personal/ga1402464_qu_edu_qa/Documents/Senior Project/Report-Draft1.docx</vt:lpwstr>
      </vt:variant>
      <vt:variant>
        <vt:lpwstr>_Toc6691621</vt:lpwstr>
      </vt:variant>
      <vt:variant>
        <vt:i4>5374039</vt:i4>
      </vt:variant>
      <vt:variant>
        <vt:i4>275</vt:i4>
      </vt:variant>
      <vt:variant>
        <vt:i4>0</vt:i4>
      </vt:variant>
      <vt:variant>
        <vt:i4>5</vt:i4>
      </vt:variant>
      <vt:variant>
        <vt:lpwstr>https://qucloud-my.sharepoint.com/personal/ga1402464_qu_edu_qa/Documents/Senior Project/Report-Draft1.docx</vt:lpwstr>
      </vt:variant>
      <vt:variant>
        <vt:lpwstr>_Toc6691620</vt:lpwstr>
      </vt:variant>
      <vt:variant>
        <vt:i4>5308503</vt:i4>
      </vt:variant>
      <vt:variant>
        <vt:i4>269</vt:i4>
      </vt:variant>
      <vt:variant>
        <vt:i4>0</vt:i4>
      </vt:variant>
      <vt:variant>
        <vt:i4>5</vt:i4>
      </vt:variant>
      <vt:variant>
        <vt:lpwstr>https://qucloud-my.sharepoint.com/personal/ga1402464_qu_edu_qa/Documents/Senior Project/Report-Draft1.docx</vt:lpwstr>
      </vt:variant>
      <vt:variant>
        <vt:lpwstr>_Toc6691619</vt:lpwstr>
      </vt:variant>
      <vt:variant>
        <vt:i4>5308503</vt:i4>
      </vt:variant>
      <vt:variant>
        <vt:i4>263</vt:i4>
      </vt:variant>
      <vt:variant>
        <vt:i4>0</vt:i4>
      </vt:variant>
      <vt:variant>
        <vt:i4>5</vt:i4>
      </vt:variant>
      <vt:variant>
        <vt:lpwstr>https://qucloud-my.sharepoint.com/personal/ga1402464_qu_edu_qa/Documents/Senior Project/Report-Draft1.docx</vt:lpwstr>
      </vt:variant>
      <vt:variant>
        <vt:lpwstr>_Toc6691618</vt:lpwstr>
      </vt:variant>
      <vt:variant>
        <vt:i4>2162697</vt:i4>
      </vt:variant>
      <vt:variant>
        <vt:i4>257</vt:i4>
      </vt:variant>
      <vt:variant>
        <vt:i4>0</vt:i4>
      </vt:variant>
      <vt:variant>
        <vt:i4>5</vt:i4>
      </vt:variant>
      <vt:variant>
        <vt:lpwstr/>
      </vt:variant>
      <vt:variant>
        <vt:lpwstr>_Toc6691617</vt:lpwstr>
      </vt:variant>
      <vt:variant>
        <vt:i4>2555913</vt:i4>
      </vt:variant>
      <vt:variant>
        <vt:i4>248</vt:i4>
      </vt:variant>
      <vt:variant>
        <vt:i4>0</vt:i4>
      </vt:variant>
      <vt:variant>
        <vt:i4>5</vt:i4>
      </vt:variant>
      <vt:variant>
        <vt:lpwstr/>
      </vt:variant>
      <vt:variant>
        <vt:lpwstr>_Toc6690667</vt:lpwstr>
      </vt:variant>
      <vt:variant>
        <vt:i4>2555913</vt:i4>
      </vt:variant>
      <vt:variant>
        <vt:i4>242</vt:i4>
      </vt:variant>
      <vt:variant>
        <vt:i4>0</vt:i4>
      </vt:variant>
      <vt:variant>
        <vt:i4>5</vt:i4>
      </vt:variant>
      <vt:variant>
        <vt:lpwstr/>
      </vt:variant>
      <vt:variant>
        <vt:lpwstr>_Toc6690666</vt:lpwstr>
      </vt:variant>
      <vt:variant>
        <vt:i4>2555913</vt:i4>
      </vt:variant>
      <vt:variant>
        <vt:i4>236</vt:i4>
      </vt:variant>
      <vt:variant>
        <vt:i4>0</vt:i4>
      </vt:variant>
      <vt:variant>
        <vt:i4>5</vt:i4>
      </vt:variant>
      <vt:variant>
        <vt:lpwstr/>
      </vt:variant>
      <vt:variant>
        <vt:lpwstr>_Toc6690665</vt:lpwstr>
      </vt:variant>
      <vt:variant>
        <vt:i4>2555913</vt:i4>
      </vt:variant>
      <vt:variant>
        <vt:i4>230</vt:i4>
      </vt:variant>
      <vt:variant>
        <vt:i4>0</vt:i4>
      </vt:variant>
      <vt:variant>
        <vt:i4>5</vt:i4>
      </vt:variant>
      <vt:variant>
        <vt:lpwstr/>
      </vt:variant>
      <vt:variant>
        <vt:lpwstr>_Toc6690664</vt:lpwstr>
      </vt:variant>
      <vt:variant>
        <vt:i4>2555913</vt:i4>
      </vt:variant>
      <vt:variant>
        <vt:i4>224</vt:i4>
      </vt:variant>
      <vt:variant>
        <vt:i4>0</vt:i4>
      </vt:variant>
      <vt:variant>
        <vt:i4>5</vt:i4>
      </vt:variant>
      <vt:variant>
        <vt:lpwstr/>
      </vt:variant>
      <vt:variant>
        <vt:lpwstr>_Toc6690663</vt:lpwstr>
      </vt:variant>
      <vt:variant>
        <vt:i4>2555913</vt:i4>
      </vt:variant>
      <vt:variant>
        <vt:i4>218</vt:i4>
      </vt:variant>
      <vt:variant>
        <vt:i4>0</vt:i4>
      </vt:variant>
      <vt:variant>
        <vt:i4>5</vt:i4>
      </vt:variant>
      <vt:variant>
        <vt:lpwstr/>
      </vt:variant>
      <vt:variant>
        <vt:lpwstr>_Toc6690662</vt:lpwstr>
      </vt:variant>
      <vt:variant>
        <vt:i4>2555913</vt:i4>
      </vt:variant>
      <vt:variant>
        <vt:i4>212</vt:i4>
      </vt:variant>
      <vt:variant>
        <vt:i4>0</vt:i4>
      </vt:variant>
      <vt:variant>
        <vt:i4>5</vt:i4>
      </vt:variant>
      <vt:variant>
        <vt:lpwstr/>
      </vt:variant>
      <vt:variant>
        <vt:lpwstr>_Toc6690661</vt:lpwstr>
      </vt:variant>
      <vt:variant>
        <vt:i4>2555913</vt:i4>
      </vt:variant>
      <vt:variant>
        <vt:i4>206</vt:i4>
      </vt:variant>
      <vt:variant>
        <vt:i4>0</vt:i4>
      </vt:variant>
      <vt:variant>
        <vt:i4>5</vt:i4>
      </vt:variant>
      <vt:variant>
        <vt:lpwstr/>
      </vt:variant>
      <vt:variant>
        <vt:lpwstr>_Toc6690660</vt:lpwstr>
      </vt:variant>
      <vt:variant>
        <vt:i4>2359305</vt:i4>
      </vt:variant>
      <vt:variant>
        <vt:i4>200</vt:i4>
      </vt:variant>
      <vt:variant>
        <vt:i4>0</vt:i4>
      </vt:variant>
      <vt:variant>
        <vt:i4>5</vt:i4>
      </vt:variant>
      <vt:variant>
        <vt:lpwstr/>
      </vt:variant>
      <vt:variant>
        <vt:lpwstr>_Toc6690659</vt:lpwstr>
      </vt:variant>
      <vt:variant>
        <vt:i4>2359305</vt:i4>
      </vt:variant>
      <vt:variant>
        <vt:i4>194</vt:i4>
      </vt:variant>
      <vt:variant>
        <vt:i4>0</vt:i4>
      </vt:variant>
      <vt:variant>
        <vt:i4>5</vt:i4>
      </vt:variant>
      <vt:variant>
        <vt:lpwstr/>
      </vt:variant>
      <vt:variant>
        <vt:lpwstr>_Toc6690658</vt:lpwstr>
      </vt:variant>
      <vt:variant>
        <vt:i4>2359305</vt:i4>
      </vt:variant>
      <vt:variant>
        <vt:i4>188</vt:i4>
      </vt:variant>
      <vt:variant>
        <vt:i4>0</vt:i4>
      </vt:variant>
      <vt:variant>
        <vt:i4>5</vt:i4>
      </vt:variant>
      <vt:variant>
        <vt:lpwstr/>
      </vt:variant>
      <vt:variant>
        <vt:lpwstr>_Toc6690657</vt:lpwstr>
      </vt:variant>
      <vt:variant>
        <vt:i4>2359305</vt:i4>
      </vt:variant>
      <vt:variant>
        <vt:i4>182</vt:i4>
      </vt:variant>
      <vt:variant>
        <vt:i4>0</vt:i4>
      </vt:variant>
      <vt:variant>
        <vt:i4>5</vt:i4>
      </vt:variant>
      <vt:variant>
        <vt:lpwstr/>
      </vt:variant>
      <vt:variant>
        <vt:lpwstr>_Toc6690656</vt:lpwstr>
      </vt:variant>
      <vt:variant>
        <vt:i4>2359305</vt:i4>
      </vt:variant>
      <vt:variant>
        <vt:i4>176</vt:i4>
      </vt:variant>
      <vt:variant>
        <vt:i4>0</vt:i4>
      </vt:variant>
      <vt:variant>
        <vt:i4>5</vt:i4>
      </vt:variant>
      <vt:variant>
        <vt:lpwstr/>
      </vt:variant>
      <vt:variant>
        <vt:lpwstr>_Toc6690655</vt:lpwstr>
      </vt:variant>
      <vt:variant>
        <vt:i4>2359305</vt:i4>
      </vt:variant>
      <vt:variant>
        <vt:i4>170</vt:i4>
      </vt:variant>
      <vt:variant>
        <vt:i4>0</vt:i4>
      </vt:variant>
      <vt:variant>
        <vt:i4>5</vt:i4>
      </vt:variant>
      <vt:variant>
        <vt:lpwstr/>
      </vt:variant>
      <vt:variant>
        <vt:lpwstr>_Toc6690654</vt:lpwstr>
      </vt:variant>
      <vt:variant>
        <vt:i4>2359305</vt:i4>
      </vt:variant>
      <vt:variant>
        <vt:i4>164</vt:i4>
      </vt:variant>
      <vt:variant>
        <vt:i4>0</vt:i4>
      </vt:variant>
      <vt:variant>
        <vt:i4>5</vt:i4>
      </vt:variant>
      <vt:variant>
        <vt:lpwstr/>
      </vt:variant>
      <vt:variant>
        <vt:lpwstr>_Toc6690653</vt:lpwstr>
      </vt:variant>
      <vt:variant>
        <vt:i4>2359305</vt:i4>
      </vt:variant>
      <vt:variant>
        <vt:i4>158</vt:i4>
      </vt:variant>
      <vt:variant>
        <vt:i4>0</vt:i4>
      </vt:variant>
      <vt:variant>
        <vt:i4>5</vt:i4>
      </vt:variant>
      <vt:variant>
        <vt:lpwstr/>
      </vt:variant>
      <vt:variant>
        <vt:lpwstr>_Toc6690652</vt:lpwstr>
      </vt:variant>
      <vt:variant>
        <vt:i4>2359305</vt:i4>
      </vt:variant>
      <vt:variant>
        <vt:i4>152</vt:i4>
      </vt:variant>
      <vt:variant>
        <vt:i4>0</vt:i4>
      </vt:variant>
      <vt:variant>
        <vt:i4>5</vt:i4>
      </vt:variant>
      <vt:variant>
        <vt:lpwstr/>
      </vt:variant>
      <vt:variant>
        <vt:lpwstr>_Toc6690651</vt:lpwstr>
      </vt:variant>
      <vt:variant>
        <vt:i4>2359305</vt:i4>
      </vt:variant>
      <vt:variant>
        <vt:i4>146</vt:i4>
      </vt:variant>
      <vt:variant>
        <vt:i4>0</vt:i4>
      </vt:variant>
      <vt:variant>
        <vt:i4>5</vt:i4>
      </vt:variant>
      <vt:variant>
        <vt:lpwstr/>
      </vt:variant>
      <vt:variant>
        <vt:lpwstr>_Toc6690650</vt:lpwstr>
      </vt:variant>
      <vt:variant>
        <vt:i4>2424841</vt:i4>
      </vt:variant>
      <vt:variant>
        <vt:i4>140</vt:i4>
      </vt:variant>
      <vt:variant>
        <vt:i4>0</vt:i4>
      </vt:variant>
      <vt:variant>
        <vt:i4>5</vt:i4>
      </vt:variant>
      <vt:variant>
        <vt:lpwstr/>
      </vt:variant>
      <vt:variant>
        <vt:lpwstr>_Toc6690649</vt:lpwstr>
      </vt:variant>
      <vt:variant>
        <vt:i4>2424841</vt:i4>
      </vt:variant>
      <vt:variant>
        <vt:i4>134</vt:i4>
      </vt:variant>
      <vt:variant>
        <vt:i4>0</vt:i4>
      </vt:variant>
      <vt:variant>
        <vt:i4>5</vt:i4>
      </vt:variant>
      <vt:variant>
        <vt:lpwstr/>
      </vt:variant>
      <vt:variant>
        <vt:lpwstr>_Toc6690648</vt:lpwstr>
      </vt:variant>
      <vt:variant>
        <vt:i4>2424841</vt:i4>
      </vt:variant>
      <vt:variant>
        <vt:i4>128</vt:i4>
      </vt:variant>
      <vt:variant>
        <vt:i4>0</vt:i4>
      </vt:variant>
      <vt:variant>
        <vt:i4>5</vt:i4>
      </vt:variant>
      <vt:variant>
        <vt:lpwstr/>
      </vt:variant>
      <vt:variant>
        <vt:lpwstr>_Toc6690647</vt:lpwstr>
      </vt:variant>
      <vt:variant>
        <vt:i4>2424841</vt:i4>
      </vt:variant>
      <vt:variant>
        <vt:i4>122</vt:i4>
      </vt:variant>
      <vt:variant>
        <vt:i4>0</vt:i4>
      </vt:variant>
      <vt:variant>
        <vt:i4>5</vt:i4>
      </vt:variant>
      <vt:variant>
        <vt:lpwstr/>
      </vt:variant>
      <vt:variant>
        <vt:lpwstr>_Toc6690646</vt:lpwstr>
      </vt:variant>
      <vt:variant>
        <vt:i4>2424841</vt:i4>
      </vt:variant>
      <vt:variant>
        <vt:i4>116</vt:i4>
      </vt:variant>
      <vt:variant>
        <vt:i4>0</vt:i4>
      </vt:variant>
      <vt:variant>
        <vt:i4>5</vt:i4>
      </vt:variant>
      <vt:variant>
        <vt:lpwstr/>
      </vt:variant>
      <vt:variant>
        <vt:lpwstr>_Toc6690645</vt:lpwstr>
      </vt:variant>
      <vt:variant>
        <vt:i4>2424841</vt:i4>
      </vt:variant>
      <vt:variant>
        <vt:i4>110</vt:i4>
      </vt:variant>
      <vt:variant>
        <vt:i4>0</vt:i4>
      </vt:variant>
      <vt:variant>
        <vt:i4>5</vt:i4>
      </vt:variant>
      <vt:variant>
        <vt:lpwstr/>
      </vt:variant>
      <vt:variant>
        <vt:lpwstr>_Toc6690644</vt:lpwstr>
      </vt:variant>
      <vt:variant>
        <vt:i4>2424841</vt:i4>
      </vt:variant>
      <vt:variant>
        <vt:i4>104</vt:i4>
      </vt:variant>
      <vt:variant>
        <vt:i4>0</vt:i4>
      </vt:variant>
      <vt:variant>
        <vt:i4>5</vt:i4>
      </vt:variant>
      <vt:variant>
        <vt:lpwstr/>
      </vt:variant>
      <vt:variant>
        <vt:lpwstr>_Toc6690643</vt:lpwstr>
      </vt:variant>
      <vt:variant>
        <vt:i4>2424841</vt:i4>
      </vt:variant>
      <vt:variant>
        <vt:i4>98</vt:i4>
      </vt:variant>
      <vt:variant>
        <vt:i4>0</vt:i4>
      </vt:variant>
      <vt:variant>
        <vt:i4>5</vt:i4>
      </vt:variant>
      <vt:variant>
        <vt:lpwstr/>
      </vt:variant>
      <vt:variant>
        <vt:lpwstr>_Toc6690642</vt:lpwstr>
      </vt:variant>
      <vt:variant>
        <vt:i4>2424841</vt:i4>
      </vt:variant>
      <vt:variant>
        <vt:i4>92</vt:i4>
      </vt:variant>
      <vt:variant>
        <vt:i4>0</vt:i4>
      </vt:variant>
      <vt:variant>
        <vt:i4>5</vt:i4>
      </vt:variant>
      <vt:variant>
        <vt:lpwstr/>
      </vt:variant>
      <vt:variant>
        <vt:lpwstr>_Toc6690641</vt:lpwstr>
      </vt:variant>
      <vt:variant>
        <vt:i4>2424841</vt:i4>
      </vt:variant>
      <vt:variant>
        <vt:i4>86</vt:i4>
      </vt:variant>
      <vt:variant>
        <vt:i4>0</vt:i4>
      </vt:variant>
      <vt:variant>
        <vt:i4>5</vt:i4>
      </vt:variant>
      <vt:variant>
        <vt:lpwstr/>
      </vt:variant>
      <vt:variant>
        <vt:lpwstr>_Toc6690640</vt:lpwstr>
      </vt:variant>
      <vt:variant>
        <vt:i4>2228233</vt:i4>
      </vt:variant>
      <vt:variant>
        <vt:i4>80</vt:i4>
      </vt:variant>
      <vt:variant>
        <vt:i4>0</vt:i4>
      </vt:variant>
      <vt:variant>
        <vt:i4>5</vt:i4>
      </vt:variant>
      <vt:variant>
        <vt:lpwstr/>
      </vt:variant>
      <vt:variant>
        <vt:lpwstr>_Toc6690639</vt:lpwstr>
      </vt:variant>
      <vt:variant>
        <vt:i4>2228233</vt:i4>
      </vt:variant>
      <vt:variant>
        <vt:i4>74</vt:i4>
      </vt:variant>
      <vt:variant>
        <vt:i4>0</vt:i4>
      </vt:variant>
      <vt:variant>
        <vt:i4>5</vt:i4>
      </vt:variant>
      <vt:variant>
        <vt:lpwstr/>
      </vt:variant>
      <vt:variant>
        <vt:lpwstr>_Toc6690638</vt:lpwstr>
      </vt:variant>
      <vt:variant>
        <vt:i4>2228233</vt:i4>
      </vt:variant>
      <vt:variant>
        <vt:i4>68</vt:i4>
      </vt:variant>
      <vt:variant>
        <vt:i4>0</vt:i4>
      </vt:variant>
      <vt:variant>
        <vt:i4>5</vt:i4>
      </vt:variant>
      <vt:variant>
        <vt:lpwstr/>
      </vt:variant>
      <vt:variant>
        <vt:lpwstr>_Toc6690637</vt:lpwstr>
      </vt:variant>
      <vt:variant>
        <vt:i4>2228233</vt:i4>
      </vt:variant>
      <vt:variant>
        <vt:i4>62</vt:i4>
      </vt:variant>
      <vt:variant>
        <vt:i4>0</vt:i4>
      </vt:variant>
      <vt:variant>
        <vt:i4>5</vt:i4>
      </vt:variant>
      <vt:variant>
        <vt:lpwstr/>
      </vt:variant>
      <vt:variant>
        <vt:lpwstr>_Toc6690636</vt:lpwstr>
      </vt:variant>
      <vt:variant>
        <vt:i4>2228233</vt:i4>
      </vt:variant>
      <vt:variant>
        <vt:i4>56</vt:i4>
      </vt:variant>
      <vt:variant>
        <vt:i4>0</vt:i4>
      </vt:variant>
      <vt:variant>
        <vt:i4>5</vt:i4>
      </vt:variant>
      <vt:variant>
        <vt:lpwstr/>
      </vt:variant>
      <vt:variant>
        <vt:lpwstr>_Toc6690635</vt:lpwstr>
      </vt:variant>
      <vt:variant>
        <vt:i4>2228233</vt:i4>
      </vt:variant>
      <vt:variant>
        <vt:i4>50</vt:i4>
      </vt:variant>
      <vt:variant>
        <vt:i4>0</vt:i4>
      </vt:variant>
      <vt:variant>
        <vt:i4>5</vt:i4>
      </vt:variant>
      <vt:variant>
        <vt:lpwstr/>
      </vt:variant>
      <vt:variant>
        <vt:lpwstr>_Toc6690634</vt:lpwstr>
      </vt:variant>
      <vt:variant>
        <vt:i4>2228233</vt:i4>
      </vt:variant>
      <vt:variant>
        <vt:i4>44</vt:i4>
      </vt:variant>
      <vt:variant>
        <vt:i4>0</vt:i4>
      </vt:variant>
      <vt:variant>
        <vt:i4>5</vt:i4>
      </vt:variant>
      <vt:variant>
        <vt:lpwstr/>
      </vt:variant>
      <vt:variant>
        <vt:lpwstr>_Toc6690633</vt:lpwstr>
      </vt:variant>
      <vt:variant>
        <vt:i4>2228233</vt:i4>
      </vt:variant>
      <vt:variant>
        <vt:i4>38</vt:i4>
      </vt:variant>
      <vt:variant>
        <vt:i4>0</vt:i4>
      </vt:variant>
      <vt:variant>
        <vt:i4>5</vt:i4>
      </vt:variant>
      <vt:variant>
        <vt:lpwstr/>
      </vt:variant>
      <vt:variant>
        <vt:lpwstr>_Toc6690632</vt:lpwstr>
      </vt:variant>
      <vt:variant>
        <vt:i4>2228233</vt:i4>
      </vt:variant>
      <vt:variant>
        <vt:i4>32</vt:i4>
      </vt:variant>
      <vt:variant>
        <vt:i4>0</vt:i4>
      </vt:variant>
      <vt:variant>
        <vt:i4>5</vt:i4>
      </vt:variant>
      <vt:variant>
        <vt:lpwstr/>
      </vt:variant>
      <vt:variant>
        <vt:lpwstr>_Toc6690631</vt:lpwstr>
      </vt:variant>
      <vt:variant>
        <vt:i4>2228233</vt:i4>
      </vt:variant>
      <vt:variant>
        <vt:i4>26</vt:i4>
      </vt:variant>
      <vt:variant>
        <vt:i4>0</vt:i4>
      </vt:variant>
      <vt:variant>
        <vt:i4>5</vt:i4>
      </vt:variant>
      <vt:variant>
        <vt:lpwstr/>
      </vt:variant>
      <vt:variant>
        <vt:lpwstr>_Toc6690630</vt:lpwstr>
      </vt:variant>
      <vt:variant>
        <vt:i4>2293769</vt:i4>
      </vt:variant>
      <vt:variant>
        <vt:i4>20</vt:i4>
      </vt:variant>
      <vt:variant>
        <vt:i4>0</vt:i4>
      </vt:variant>
      <vt:variant>
        <vt:i4>5</vt:i4>
      </vt:variant>
      <vt:variant>
        <vt:lpwstr/>
      </vt:variant>
      <vt:variant>
        <vt:lpwstr>_Toc6690629</vt:lpwstr>
      </vt:variant>
      <vt:variant>
        <vt:i4>2293769</vt:i4>
      </vt:variant>
      <vt:variant>
        <vt:i4>14</vt:i4>
      </vt:variant>
      <vt:variant>
        <vt:i4>0</vt:i4>
      </vt:variant>
      <vt:variant>
        <vt:i4>5</vt:i4>
      </vt:variant>
      <vt:variant>
        <vt:lpwstr/>
      </vt:variant>
      <vt:variant>
        <vt:lpwstr>_Toc6690628</vt:lpwstr>
      </vt:variant>
      <vt:variant>
        <vt:i4>2293769</vt:i4>
      </vt:variant>
      <vt:variant>
        <vt:i4>8</vt:i4>
      </vt:variant>
      <vt:variant>
        <vt:i4>0</vt:i4>
      </vt:variant>
      <vt:variant>
        <vt:i4>5</vt:i4>
      </vt:variant>
      <vt:variant>
        <vt:lpwstr/>
      </vt:variant>
      <vt:variant>
        <vt:lpwstr>_Toc6690627</vt:lpwstr>
      </vt:variant>
      <vt:variant>
        <vt:i4>2293769</vt:i4>
      </vt:variant>
      <vt:variant>
        <vt:i4>2</vt:i4>
      </vt:variant>
      <vt:variant>
        <vt:i4>0</vt:i4>
      </vt:variant>
      <vt:variant>
        <vt:i4>5</vt:i4>
      </vt:variant>
      <vt:variant>
        <vt:lpwstr/>
      </vt:variant>
      <vt:variant>
        <vt:lpwstr>_Toc6690626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2</cp:revision>
  <dcterms:created xsi:type="dcterms:W3CDTF">2019-04-22T13:59:00Z</dcterms:created>
  <dcterms:modified xsi:type="dcterms:W3CDTF">2019-04-22T13:59:00Z</dcterms:modified>
</cp:coreProperties>
</file>