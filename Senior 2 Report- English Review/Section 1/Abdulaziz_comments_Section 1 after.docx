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23B980" w14:textId="77777777" w:rsidR="00D94A42" w:rsidRPr="00D94A42" w:rsidRDefault="00D94A42" w:rsidP="00D94A42">
      <w:pPr>
        <w:keepNext/>
        <w:keepLines/>
        <w:numPr>
          <w:ilvl w:val="0"/>
          <w:numId w:val="1"/>
        </w:numPr>
        <w:spacing w:before="480" w:after="240" w:line="276" w:lineRule="auto"/>
        <w:outlineLvl w:val="0"/>
        <w:rPr>
          <w:rFonts w:ascii="Cambria" w:eastAsia="Times New Roman" w:hAnsi="Cambria" w:cs="Times New Roman"/>
          <w:b/>
          <w:bCs/>
          <w:color w:val="365F91"/>
          <w:sz w:val="28"/>
          <w:szCs w:val="28"/>
        </w:rPr>
      </w:pPr>
      <w:bookmarkStart w:id="0" w:name="_Toc1153059"/>
      <w:bookmarkStart w:id="1" w:name="_Toc1230676"/>
      <w:bookmarkStart w:id="2" w:name="_Toc274166446"/>
      <w:r w:rsidRPr="00D94A42">
        <w:rPr>
          <w:rFonts w:ascii="Cambria" w:eastAsia="Times New Roman" w:hAnsi="Cambria" w:cs="Times New Roman"/>
          <w:b/>
          <w:bCs/>
          <w:color w:val="365F91"/>
          <w:sz w:val="28"/>
          <w:szCs w:val="28"/>
        </w:rPr>
        <w:t>Introduction and Motivation</w:t>
      </w:r>
      <w:bookmarkEnd w:id="0"/>
      <w:bookmarkEnd w:id="1"/>
    </w:p>
    <w:bookmarkEnd w:id="2"/>
    <w:p w14:paraId="5D901434" w14:textId="3F2B45D8"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 xml:space="preserve">Wherever a person goes to in a country with high population density areas, a parking issue will most likely be present. There is no difference in the case of Qatar as it is becoming more density populated, and one crowded place in the country is Qatar University (QU). Students in QU have </w:t>
      </w:r>
      <w:commentRangeStart w:id="3"/>
      <w:r w:rsidRPr="00D94A42">
        <w:rPr>
          <w:rFonts w:ascii="Calibri" w:eastAsia="Times New Roman" w:hAnsi="Calibri" w:cs="Arial"/>
          <w:sz w:val="22"/>
          <w:szCs w:val="22"/>
        </w:rPr>
        <w:t>started becoming more independent in their everyday life</w:t>
      </w:r>
      <w:commentRangeEnd w:id="3"/>
      <w:r w:rsidR="008A0EDB">
        <w:rPr>
          <w:rStyle w:val="CommentReference"/>
        </w:rPr>
        <w:commentReference w:id="3"/>
      </w:r>
      <w:r w:rsidRPr="00D94A42">
        <w:rPr>
          <w:rFonts w:ascii="Calibri" w:eastAsia="Times New Roman" w:hAnsi="Calibri" w:cs="Arial"/>
          <w:sz w:val="22"/>
          <w:szCs w:val="22"/>
        </w:rPr>
        <w:t xml:space="preserve">, and that involves driving a car. The number of students at QU owning a car is </w:t>
      </w:r>
      <w:ins w:id="4" w:author="Abdulaziz Alali" w:date="2019-03-08T11:09:00Z">
        <w:r w:rsidR="00D8129B">
          <w:rPr>
            <w:rFonts w:ascii="Calibri" w:eastAsia="Times New Roman" w:hAnsi="Calibri" w:cs="Arial"/>
            <w:sz w:val="22"/>
            <w:szCs w:val="22"/>
          </w:rPr>
          <w:t xml:space="preserve">rapidly </w:t>
        </w:r>
      </w:ins>
      <w:r w:rsidRPr="00D94A42">
        <w:rPr>
          <w:rFonts w:ascii="Calibri" w:eastAsia="Times New Roman" w:hAnsi="Calibri" w:cs="Arial"/>
          <w:sz w:val="22"/>
          <w:szCs w:val="22"/>
        </w:rPr>
        <w:t xml:space="preserve">increasing </w:t>
      </w:r>
      <w:del w:id="5" w:author="Abdulaziz Alali" w:date="2019-03-08T11:09:00Z">
        <w:r w:rsidRPr="00D94A42" w:rsidDel="00D8129B">
          <w:rPr>
            <w:rFonts w:ascii="Calibri" w:eastAsia="Times New Roman" w:hAnsi="Calibri" w:cs="Arial"/>
            <w:sz w:val="22"/>
            <w:szCs w:val="22"/>
          </w:rPr>
          <w:delText>d</w:delText>
        </w:r>
        <w:commentRangeStart w:id="6"/>
        <w:r w:rsidRPr="00D94A42" w:rsidDel="00D8129B">
          <w:rPr>
            <w:rFonts w:ascii="Calibri" w:eastAsia="Times New Roman" w:hAnsi="Calibri" w:cs="Arial"/>
            <w:sz w:val="22"/>
            <w:szCs w:val="22"/>
          </w:rPr>
          <w:delText>rastically</w:delText>
        </w:r>
      </w:del>
      <w:commentRangeEnd w:id="6"/>
      <w:r w:rsidR="00D8129B">
        <w:rPr>
          <w:rStyle w:val="CommentReference"/>
        </w:rPr>
        <w:commentReference w:id="6"/>
      </w:r>
      <w:del w:id="7" w:author="Abdulaziz Alali" w:date="2019-03-08T11:09:00Z">
        <w:r w:rsidRPr="00D94A42" w:rsidDel="00D8129B">
          <w:rPr>
            <w:rFonts w:ascii="Calibri" w:eastAsia="Times New Roman" w:hAnsi="Calibri" w:cs="Arial"/>
            <w:sz w:val="22"/>
            <w:szCs w:val="22"/>
          </w:rPr>
          <w:delText xml:space="preserve"> </w:delText>
        </w:r>
      </w:del>
      <w:r w:rsidRPr="00D94A42">
        <w:rPr>
          <w:rFonts w:ascii="Calibri" w:eastAsia="Times New Roman" w:hAnsi="Calibri" w:cs="Arial"/>
          <w:sz w:val="22"/>
          <w:szCs w:val="22"/>
        </w:rPr>
        <w:t>each year, not to mention the increasing number of students QU accepts each year</w:t>
      </w:r>
      <w:del w:id="8" w:author="Abdulaziz Alali" w:date="2019-03-08T11:09:00Z">
        <w:r w:rsidRPr="00D94A42" w:rsidDel="00D8129B">
          <w:rPr>
            <w:rFonts w:ascii="Calibri" w:eastAsia="Times New Roman" w:hAnsi="Calibri" w:cs="Arial"/>
            <w:sz w:val="22"/>
            <w:szCs w:val="22"/>
          </w:rPr>
          <w:delText xml:space="preserve">, </w:delText>
        </w:r>
      </w:del>
      <w:ins w:id="9" w:author="Abdulaziz Alali" w:date="2019-03-08T11:09:00Z">
        <w:r w:rsidR="00D8129B">
          <w:rPr>
            <w:rFonts w:ascii="Calibri" w:eastAsia="Times New Roman" w:hAnsi="Calibri" w:cs="Arial"/>
            <w:sz w:val="22"/>
            <w:szCs w:val="22"/>
          </w:rPr>
          <w:t>.</w:t>
        </w:r>
        <w:r w:rsidR="00D8129B" w:rsidRPr="00D94A42">
          <w:rPr>
            <w:rFonts w:ascii="Calibri" w:eastAsia="Times New Roman" w:hAnsi="Calibri" w:cs="Arial"/>
            <w:sz w:val="22"/>
            <w:szCs w:val="22"/>
          </w:rPr>
          <w:t xml:space="preserve"> </w:t>
        </w:r>
      </w:ins>
      <w:del w:id="10" w:author="Abdulaziz Alali" w:date="2019-03-08T11:09:00Z">
        <w:r w:rsidRPr="00D94A42" w:rsidDel="00D8129B">
          <w:rPr>
            <w:rFonts w:ascii="Calibri" w:eastAsia="Times New Roman" w:hAnsi="Calibri" w:cs="Arial"/>
            <w:sz w:val="22"/>
            <w:szCs w:val="22"/>
          </w:rPr>
          <w:delText xml:space="preserve">both </w:delText>
        </w:r>
      </w:del>
      <w:ins w:id="11" w:author="Abdulaziz Alali" w:date="2019-03-08T11:09:00Z">
        <w:r w:rsidR="00D8129B">
          <w:rPr>
            <w:rFonts w:ascii="Calibri" w:eastAsia="Times New Roman" w:hAnsi="Calibri" w:cs="Arial"/>
            <w:sz w:val="22"/>
            <w:szCs w:val="22"/>
          </w:rPr>
          <w:t>B</w:t>
        </w:r>
        <w:r w:rsidR="00D8129B" w:rsidRPr="00D94A42">
          <w:rPr>
            <w:rFonts w:ascii="Calibri" w:eastAsia="Times New Roman" w:hAnsi="Calibri" w:cs="Arial"/>
            <w:sz w:val="22"/>
            <w:szCs w:val="22"/>
          </w:rPr>
          <w:t xml:space="preserve">oth </w:t>
        </w:r>
      </w:ins>
      <w:r w:rsidRPr="00D94A42">
        <w:rPr>
          <w:rFonts w:ascii="Calibri" w:eastAsia="Times New Roman" w:hAnsi="Calibri" w:cs="Arial"/>
          <w:sz w:val="22"/>
          <w:szCs w:val="22"/>
        </w:rPr>
        <w:t xml:space="preserve">of which have led to the demand for more parking spots. </w:t>
      </w:r>
      <w:commentRangeStart w:id="12"/>
      <w:r w:rsidRPr="00D94A42">
        <w:rPr>
          <w:rFonts w:ascii="Calibri" w:eastAsia="Times New Roman" w:hAnsi="Calibri" w:cs="Arial"/>
          <w:sz w:val="22"/>
          <w:szCs w:val="22"/>
        </w:rPr>
        <w:t>As Qatar University students, we are personally motivated to come up with a solution to this problem.</w:t>
      </w:r>
      <w:commentRangeEnd w:id="12"/>
      <w:r w:rsidR="00D8129B">
        <w:rPr>
          <w:rStyle w:val="CommentReference"/>
        </w:rPr>
        <w:commentReference w:id="12"/>
      </w:r>
    </w:p>
    <w:p w14:paraId="7B63EB46" w14:textId="77777777" w:rsidR="00D94A42" w:rsidRPr="00D94A42" w:rsidRDefault="00D94A42" w:rsidP="00D94A42">
      <w:pPr>
        <w:keepNext/>
        <w:keepLines/>
        <w:numPr>
          <w:ilvl w:val="1"/>
          <w:numId w:val="1"/>
        </w:numPr>
        <w:tabs>
          <w:tab w:val="left" w:pos="540"/>
        </w:tabs>
        <w:spacing w:before="240" w:after="240" w:line="276" w:lineRule="auto"/>
        <w:ind w:left="540" w:hanging="540"/>
        <w:outlineLvl w:val="1"/>
        <w:rPr>
          <w:rFonts w:ascii="Cambria" w:eastAsia="Times New Roman" w:hAnsi="Cambria" w:cs="Times New Roman"/>
          <w:b/>
          <w:bCs/>
          <w:color w:val="365F91"/>
          <w:sz w:val="26"/>
          <w:szCs w:val="26"/>
        </w:rPr>
      </w:pPr>
      <w:bookmarkStart w:id="13" w:name="_Toc368128750"/>
      <w:bookmarkStart w:id="14" w:name="_Toc1153060"/>
      <w:bookmarkStart w:id="15" w:name="_Toc1230677"/>
      <w:r w:rsidRPr="00D94A42">
        <w:rPr>
          <w:rFonts w:ascii="Cambria" w:eastAsia="Times New Roman" w:hAnsi="Cambria" w:cs="Times New Roman"/>
          <w:b/>
          <w:bCs/>
          <w:color w:val="365F91"/>
          <w:sz w:val="26"/>
          <w:szCs w:val="26"/>
        </w:rPr>
        <w:t>Problem statement</w:t>
      </w:r>
      <w:bookmarkEnd w:id="13"/>
      <w:bookmarkEnd w:id="14"/>
      <w:bookmarkEnd w:id="15"/>
    </w:p>
    <w:p w14:paraId="69F766FA" w14:textId="41AB9323" w:rsidR="00D94A42" w:rsidRPr="00D94A42" w:rsidRDefault="00D94A42" w:rsidP="00267E47">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 xml:space="preserve">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w:t>
      </w:r>
      <w:commentRangeStart w:id="16"/>
      <w:r w:rsidRPr="00D94A42">
        <w:rPr>
          <w:rFonts w:ascii="Calibri" w:eastAsia="Times New Roman" w:hAnsi="Calibri" w:cs="Arial"/>
          <w:sz w:val="22"/>
          <w:szCs w:val="22"/>
        </w:rPr>
        <w:t xml:space="preserve">ten thousand </w:t>
      </w:r>
      <w:commentRangeEnd w:id="16"/>
      <w:r w:rsidR="00BC229B">
        <w:rPr>
          <w:rStyle w:val="CommentReference"/>
        </w:rPr>
        <w:commentReference w:id="16"/>
      </w:r>
      <w:r w:rsidRPr="00D94A42">
        <w:rPr>
          <w:rFonts w:ascii="Calibri" w:eastAsia="Times New Roman" w:hAnsi="Calibri" w:cs="Arial"/>
          <w:sz w:val="22"/>
          <w:szCs w:val="22"/>
        </w:rPr>
        <w:t>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53368625" w14:textId="77777777" w:rsidR="00D94A42" w:rsidRPr="00D94A42" w:rsidRDefault="00D94A42" w:rsidP="00D94A42">
      <w:pPr>
        <w:keepNext/>
        <w:autoSpaceDE w:val="0"/>
        <w:autoSpaceDN w:val="0"/>
        <w:adjustRightInd w:val="0"/>
        <w:jc w:val="center"/>
        <w:rPr>
          <w:rFonts w:ascii="Calibri" w:eastAsia="Times New Roman" w:hAnsi="Calibri" w:cs="Arial"/>
          <w:sz w:val="22"/>
          <w:szCs w:val="22"/>
        </w:rPr>
      </w:pPr>
      <w:r w:rsidRPr="00D94A42">
        <w:rPr>
          <w:rFonts w:ascii="Calibri" w:eastAsia="Times New Roman" w:hAnsi="Calibri" w:cs="Arial"/>
          <w:noProof/>
          <w:sz w:val="22"/>
          <w:szCs w:val="22"/>
        </w:rPr>
        <w:drawing>
          <wp:inline distT="0" distB="0" distL="0" distR="0" wp14:anchorId="02CB6A84" wp14:editId="50C1F171">
            <wp:extent cx="5595087" cy="2611120"/>
            <wp:effectExtent l="19050" t="19050" r="24765" b="17780"/>
            <wp:docPr id="1" name="Picture 1"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rgbClr val="1F497D"/>
                      </a:solidFill>
                    </a:ln>
                    <a:extLst>
                      <a:ext uri="{53640926-AAD7-44D8-BBD7-CCE9431645EC}">
                        <a14:shadowObscured xmlns:a14="http://schemas.microsoft.com/office/drawing/2010/main"/>
                      </a:ext>
                    </a:extLst>
                  </pic:spPr>
                </pic:pic>
              </a:graphicData>
            </a:graphic>
          </wp:inline>
        </w:drawing>
      </w:r>
    </w:p>
    <w:p w14:paraId="6DC526E9" w14:textId="77777777" w:rsidR="00D94A42" w:rsidRPr="00D94A42" w:rsidRDefault="00D94A42" w:rsidP="00D94A42">
      <w:pPr>
        <w:spacing w:after="200"/>
        <w:jc w:val="center"/>
        <w:rPr>
          <w:rFonts w:ascii="Calibri" w:eastAsia="Times New Roman" w:hAnsi="Calibri" w:cs="Arial"/>
          <w:b/>
          <w:bCs/>
          <w:color w:val="4472C4" w:themeColor="accent5"/>
          <w:sz w:val="18"/>
          <w:szCs w:val="18"/>
        </w:rPr>
      </w:pPr>
      <w:bookmarkStart w:id="17" w:name="_Toc1229447"/>
      <w:r w:rsidRPr="00D94A42">
        <w:rPr>
          <w:rFonts w:ascii="Calibri" w:eastAsia="Times New Roman" w:hAnsi="Calibri" w:cs="Arial"/>
          <w:b/>
          <w:bCs/>
          <w:color w:val="4472C4" w:themeColor="accent5"/>
          <w:sz w:val="18"/>
          <w:szCs w:val="18"/>
        </w:rPr>
        <w:t xml:space="preserve">Figure </w:t>
      </w:r>
      <w:r w:rsidRPr="000869D9">
        <w:rPr>
          <w:rFonts w:ascii="Calibri" w:eastAsia="Times New Roman" w:hAnsi="Calibri" w:cs="Arial"/>
          <w:b/>
          <w:bCs/>
          <w:color w:val="4472C4" w:themeColor="accent5"/>
          <w:sz w:val="18"/>
          <w:szCs w:val="18"/>
        </w:rPr>
        <w:t>1</w:t>
      </w:r>
      <w:r w:rsidRPr="00D94A42">
        <w:rPr>
          <w:rFonts w:ascii="Calibri" w:eastAsia="Times New Roman" w:hAnsi="Calibri" w:cs="Arial"/>
          <w:b/>
          <w:bCs/>
          <w:color w:val="4472C4" w:themeColor="accent5"/>
          <w:sz w:val="18"/>
          <w:szCs w:val="18"/>
        </w:rPr>
        <w:noBreakHyphen/>
      </w:r>
      <w:r w:rsidRPr="00D94A42">
        <w:rPr>
          <w:rFonts w:ascii="Calibri" w:eastAsia="Times New Roman" w:hAnsi="Calibri" w:cs="Arial"/>
          <w:b/>
          <w:bCs/>
          <w:noProof/>
          <w:color w:val="4472C4" w:themeColor="accent5"/>
          <w:sz w:val="18"/>
          <w:szCs w:val="18"/>
        </w:rPr>
        <w:fldChar w:fldCharType="begin"/>
      </w:r>
      <w:r w:rsidRPr="00D94A42">
        <w:rPr>
          <w:rFonts w:ascii="Calibri" w:eastAsia="Times New Roman" w:hAnsi="Calibri" w:cs="Arial"/>
          <w:b/>
          <w:bCs/>
          <w:noProof/>
          <w:color w:val="4472C4" w:themeColor="accent5"/>
          <w:sz w:val="18"/>
          <w:szCs w:val="18"/>
        </w:rPr>
        <w:instrText xml:space="preserve"> SEQ Figure \* ARABIC \s 1 </w:instrText>
      </w:r>
      <w:r w:rsidRPr="00D94A42">
        <w:rPr>
          <w:rFonts w:ascii="Calibri" w:eastAsia="Times New Roman" w:hAnsi="Calibri" w:cs="Arial"/>
          <w:b/>
          <w:bCs/>
          <w:noProof/>
          <w:color w:val="4472C4" w:themeColor="accent5"/>
          <w:sz w:val="18"/>
          <w:szCs w:val="18"/>
        </w:rPr>
        <w:fldChar w:fldCharType="separate"/>
      </w:r>
      <w:r w:rsidRPr="000869D9">
        <w:rPr>
          <w:rFonts w:ascii="Calibri" w:eastAsia="Times New Roman" w:hAnsi="Calibri" w:cs="Arial"/>
          <w:b/>
          <w:bCs/>
          <w:noProof/>
          <w:color w:val="4472C4" w:themeColor="accent5"/>
          <w:sz w:val="18"/>
          <w:szCs w:val="18"/>
        </w:rPr>
        <w:t>1</w:t>
      </w:r>
      <w:r w:rsidRPr="00D94A42">
        <w:rPr>
          <w:rFonts w:ascii="Calibri" w:eastAsia="Times New Roman" w:hAnsi="Calibri" w:cs="Arial"/>
          <w:b/>
          <w:bCs/>
          <w:noProof/>
          <w:color w:val="4472C4" w:themeColor="accent5"/>
          <w:sz w:val="18"/>
          <w:szCs w:val="18"/>
        </w:rPr>
        <w:fldChar w:fldCharType="end"/>
      </w:r>
      <w:r w:rsidRPr="00D94A42">
        <w:rPr>
          <w:rFonts w:ascii="Calibri" w:eastAsia="Times New Roman" w:hAnsi="Calibri" w:cs="Arial"/>
          <w:b/>
          <w:bCs/>
          <w:color w:val="4472C4" w:themeColor="accent5"/>
          <w:sz w:val="18"/>
          <w:szCs w:val="18"/>
        </w:rPr>
        <w:t>: Statistics from Survey</w:t>
      </w:r>
      <w:bookmarkEnd w:id="17"/>
    </w:p>
    <w:p w14:paraId="3F72A0F2"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 xml:space="preserve">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w:t>
      </w:r>
      <w:commentRangeStart w:id="18"/>
      <w:r w:rsidRPr="00D94A42">
        <w:rPr>
          <w:rFonts w:ascii="Calibri" w:eastAsia="Times New Roman" w:hAnsi="Calibri" w:cs="Arial"/>
          <w:sz w:val="22"/>
          <w:szCs w:val="22"/>
        </w:rPr>
        <w:t>u</w:t>
      </w:r>
      <w:commentRangeEnd w:id="18"/>
      <w:r w:rsidR="00CF61B9">
        <w:rPr>
          <w:rStyle w:val="CommentReference"/>
        </w:rPr>
        <w:commentReference w:id="18"/>
      </w:r>
      <w:r w:rsidRPr="00D94A42">
        <w:rPr>
          <w:rFonts w:ascii="Calibri" w:eastAsia="Times New Roman" w:hAnsi="Calibri" w:cs="Arial"/>
          <w:sz w:val="22"/>
          <w:szCs w:val="22"/>
        </w:rPr>
        <w:t xml:space="preserve">niversity. Many sarcastic and critical tweets have discussed this issue, as displayed in Figures </w:t>
      </w:r>
      <w:commentRangeStart w:id="19"/>
      <w:r w:rsidRPr="00D94A42">
        <w:rPr>
          <w:rFonts w:ascii="Calibri" w:eastAsia="Times New Roman" w:hAnsi="Calibri" w:cs="Arial"/>
          <w:sz w:val="22"/>
          <w:szCs w:val="22"/>
        </w:rPr>
        <w:t xml:space="preserve">1-2 </w:t>
      </w:r>
      <w:commentRangeEnd w:id="19"/>
      <w:r w:rsidR="00FA7F21">
        <w:rPr>
          <w:rStyle w:val="CommentReference"/>
        </w:rPr>
        <w:commentReference w:id="19"/>
      </w:r>
      <w:r w:rsidRPr="00D94A42">
        <w:rPr>
          <w:rFonts w:ascii="Calibri" w:eastAsia="Times New Roman" w:hAnsi="Calibri" w:cs="Arial"/>
          <w:sz w:val="22"/>
          <w:szCs w:val="22"/>
        </w:rPr>
        <w:t>until 1-5.</w:t>
      </w:r>
    </w:p>
    <w:p w14:paraId="2B9537C3"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noProof/>
          <w:sz w:val="22"/>
          <w:szCs w:val="22"/>
        </w:rPr>
        <w:lastRenderedPageBreak/>
        <w:drawing>
          <wp:anchor distT="0" distB="0" distL="114300" distR="114300" simplePos="0" relativeHeight="251670528" behindDoc="0" locked="0" layoutInCell="1" allowOverlap="1" wp14:anchorId="3B584B54" wp14:editId="454EA6BD">
            <wp:simplePos x="0" y="0"/>
            <wp:positionH relativeFrom="column">
              <wp:posOffset>-180513</wp:posOffset>
            </wp:positionH>
            <wp:positionV relativeFrom="page">
              <wp:posOffset>803910</wp:posOffset>
            </wp:positionV>
            <wp:extent cx="3035935" cy="1497330"/>
            <wp:effectExtent l="19050" t="19050" r="12065" b="266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drawing>
          <wp:anchor distT="0" distB="0" distL="114300" distR="114300" simplePos="0" relativeHeight="251671552" behindDoc="0" locked="0" layoutInCell="1" allowOverlap="1" wp14:anchorId="755F769A" wp14:editId="6A55D8E5">
            <wp:simplePos x="0" y="0"/>
            <wp:positionH relativeFrom="column">
              <wp:posOffset>3140883</wp:posOffset>
            </wp:positionH>
            <wp:positionV relativeFrom="page">
              <wp:posOffset>803910</wp:posOffset>
            </wp:positionV>
            <wp:extent cx="2868930" cy="1497965"/>
            <wp:effectExtent l="19050" t="19050" r="26670" b="260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88F122" w14:textId="77777777" w:rsidR="00D94A42" w:rsidRPr="00D94A42" w:rsidRDefault="00D94A42" w:rsidP="00D94A42">
      <w:pPr>
        <w:autoSpaceDE w:val="0"/>
        <w:autoSpaceDN w:val="0"/>
        <w:adjustRightInd w:val="0"/>
        <w:jc w:val="both"/>
        <w:rPr>
          <w:rFonts w:ascii="Calibri" w:eastAsia="Times New Roman" w:hAnsi="Calibri" w:cs="Arial"/>
          <w:sz w:val="22"/>
          <w:szCs w:val="22"/>
        </w:rPr>
      </w:pPr>
    </w:p>
    <w:p w14:paraId="1E976F29" w14:textId="77777777" w:rsidR="00D94A42" w:rsidRPr="00D94A42" w:rsidRDefault="00D94A42" w:rsidP="00D94A42">
      <w:pPr>
        <w:autoSpaceDE w:val="0"/>
        <w:autoSpaceDN w:val="0"/>
        <w:adjustRightInd w:val="0"/>
        <w:jc w:val="both"/>
        <w:rPr>
          <w:rFonts w:ascii="Calibri" w:eastAsia="Times New Roman" w:hAnsi="Calibri" w:cs="Arial"/>
          <w:sz w:val="22"/>
          <w:szCs w:val="22"/>
        </w:rPr>
      </w:pPr>
    </w:p>
    <w:p w14:paraId="32902826" w14:textId="77777777" w:rsidR="00D94A42" w:rsidRPr="00D94A42" w:rsidRDefault="00D94A42" w:rsidP="00D94A42">
      <w:pPr>
        <w:autoSpaceDE w:val="0"/>
        <w:autoSpaceDN w:val="0"/>
        <w:adjustRightInd w:val="0"/>
        <w:jc w:val="both"/>
        <w:rPr>
          <w:rFonts w:ascii="Calibri" w:eastAsia="Times New Roman" w:hAnsi="Calibri" w:cs="Arial"/>
          <w:color w:val="000000"/>
          <w:sz w:val="22"/>
          <w:szCs w:val="22"/>
        </w:rPr>
      </w:pPr>
    </w:p>
    <w:p w14:paraId="5F6112BE"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A18F42B"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1A5BD3BD"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FD6C364"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74624" behindDoc="0" locked="0" layoutInCell="1" allowOverlap="1" wp14:anchorId="7A6EB935" wp14:editId="04C4154D">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52F326D1" w14:textId="77777777" w:rsidR="00D94A42" w:rsidRPr="000869D9" w:rsidRDefault="00D94A42" w:rsidP="00D94A42">
                            <w:pPr>
                              <w:pStyle w:val="Caption"/>
                              <w:jc w:val="center"/>
                              <w:rPr>
                                <w:b/>
                                <w:bCs/>
                                <w:i w:val="0"/>
                                <w:iCs w:val="0"/>
                                <w:noProof/>
                                <w:color w:val="4472C4" w:themeColor="accent5"/>
                              </w:rPr>
                            </w:pPr>
                            <w:bookmarkStart w:id="20" w:name="_Toc1229448"/>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2</w:t>
                            </w:r>
                            <w:r w:rsidRPr="000869D9">
                              <w:rPr>
                                <w:b/>
                                <w:bCs/>
                                <w:i w:val="0"/>
                                <w:iCs w:val="0"/>
                                <w:noProof/>
                                <w:color w:val="4472C4" w:themeColor="accent5"/>
                              </w:rPr>
                              <w:fldChar w:fldCharType="end"/>
                            </w:r>
                            <w:r w:rsidRPr="000869D9">
                              <w:rPr>
                                <w:b/>
                                <w:bCs/>
                                <w:i w:val="0"/>
                                <w:iCs w:val="0"/>
                                <w:color w:val="4472C4" w:themeColor="accent5"/>
                              </w:rPr>
                              <w:t>: Tweet from Twitter about the parking problem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6EB935" id="_x0000_t202" coordsize="21600,21600" o:spt="202" path="m,l,21600r21600,l21600,xe">
                <v:stroke joinstyle="miter"/>
                <v:path gradientshapeok="t" o:connecttype="rect"/>
              </v:shapetype>
              <v:shape id="Text Box 32" o:spid="_x0000_s1026" type="#_x0000_t202" style="position:absolute;left:0;text-align:left;margin-left:-14.2pt;margin-top:11.5pt;width:239.05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qtMgIAAGIEAAAOAAAAZHJzL2Uyb0RvYy54bWysVFFv2yAQfp+0/4B4X+wkar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" stroked="f">
                <v:textbox style="mso-fit-shape-to-text:t" inset="0,0,0,0">
                  <w:txbxContent>
                    <w:p w14:paraId="52F326D1" w14:textId="77777777" w:rsidR="00D94A42" w:rsidRPr="000869D9" w:rsidRDefault="00D94A42" w:rsidP="00D94A42">
                      <w:pPr>
                        <w:pStyle w:val="Caption"/>
                        <w:jc w:val="center"/>
                        <w:rPr>
                          <w:b/>
                          <w:bCs/>
                          <w:i w:val="0"/>
                          <w:iCs w:val="0"/>
                          <w:noProof/>
                          <w:color w:val="4472C4" w:themeColor="accent5"/>
                        </w:rPr>
                      </w:pPr>
                      <w:bookmarkStart w:id="21" w:name="_Toc1229448"/>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2</w:t>
                      </w:r>
                      <w:r w:rsidRPr="000869D9">
                        <w:rPr>
                          <w:b/>
                          <w:bCs/>
                          <w:i w:val="0"/>
                          <w:iCs w:val="0"/>
                          <w:noProof/>
                          <w:color w:val="4472C4" w:themeColor="accent5"/>
                        </w:rPr>
                        <w:fldChar w:fldCharType="end"/>
                      </w:r>
                      <w:r w:rsidRPr="000869D9">
                        <w:rPr>
                          <w:b/>
                          <w:bCs/>
                          <w:i w:val="0"/>
                          <w:iCs w:val="0"/>
                          <w:color w:val="4472C4" w:themeColor="accent5"/>
                        </w:rPr>
                        <w:t>: Tweet from Twitter about the parking problem</w:t>
                      </w:r>
                      <w:bookmarkEnd w:id="21"/>
                    </w:p>
                  </w:txbxContent>
                </v:textbox>
              </v:shape>
            </w:pict>
          </mc:Fallback>
        </mc:AlternateContent>
      </w:r>
      <w:r w:rsidRPr="00D94A42">
        <w:rPr>
          <w:rFonts w:ascii="Calibri" w:eastAsia="Times New Roman" w:hAnsi="Calibri" w:cs="Arial"/>
          <w:noProof/>
          <w:sz w:val="22"/>
          <w:szCs w:val="22"/>
        </w:rPr>
        <mc:AlternateContent>
          <mc:Choice Requires="wps">
            <w:drawing>
              <wp:anchor distT="0" distB="0" distL="114300" distR="114300" simplePos="0" relativeHeight="251675648" behindDoc="0" locked="0" layoutInCell="1" allowOverlap="1" wp14:anchorId="7171E5F0" wp14:editId="398F2684">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A3E0131" w14:textId="77777777" w:rsidR="00D94A42" w:rsidRPr="000869D9" w:rsidRDefault="00D94A42" w:rsidP="00D94A42">
                            <w:pPr>
                              <w:pStyle w:val="Caption"/>
                              <w:jc w:val="center"/>
                              <w:rPr>
                                <w:b/>
                                <w:bCs/>
                                <w:i w:val="0"/>
                                <w:iCs w:val="0"/>
                                <w:noProof/>
                                <w:color w:val="4472C4" w:themeColor="accent5"/>
                              </w:rPr>
                            </w:pPr>
                            <w:bookmarkStart w:id="22" w:name="_Toc1229449"/>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3</w:t>
                            </w:r>
                            <w:r w:rsidRPr="000869D9">
                              <w:rPr>
                                <w:b/>
                                <w:bCs/>
                                <w:i w:val="0"/>
                                <w:iCs w:val="0"/>
                                <w:noProof/>
                                <w:color w:val="4472C4" w:themeColor="accent5"/>
                              </w:rPr>
                              <w:fldChar w:fldCharType="end"/>
                            </w:r>
                            <w:r w:rsidRPr="000869D9">
                              <w:rPr>
                                <w:b/>
                                <w:bCs/>
                                <w:i w:val="0"/>
                                <w:iCs w:val="0"/>
                                <w:color w:val="4472C4" w:themeColor="accent5"/>
                              </w:rPr>
                              <w:t>: Tweet from Twitter about the parking problem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1E5F0" id="Text Box 33" o:spid="_x0000_s1027" type="#_x0000_t202" style="position:absolute;left:0;text-align:left;margin-left:246.8pt;margin-top:11.4pt;width:222pt;height:21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KRMA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" stroked="f">
                <v:textbox style="mso-fit-shape-to-text:t" inset="0,0,0,0">
                  <w:txbxContent>
                    <w:p w14:paraId="5A3E0131" w14:textId="77777777" w:rsidR="00D94A42" w:rsidRPr="000869D9" w:rsidRDefault="00D94A42" w:rsidP="00D94A42">
                      <w:pPr>
                        <w:pStyle w:val="Caption"/>
                        <w:jc w:val="center"/>
                        <w:rPr>
                          <w:b/>
                          <w:bCs/>
                          <w:i w:val="0"/>
                          <w:iCs w:val="0"/>
                          <w:noProof/>
                          <w:color w:val="4472C4" w:themeColor="accent5"/>
                        </w:rPr>
                      </w:pPr>
                      <w:bookmarkStart w:id="23" w:name="_Toc1229449"/>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3</w:t>
                      </w:r>
                      <w:r w:rsidRPr="000869D9">
                        <w:rPr>
                          <w:b/>
                          <w:bCs/>
                          <w:i w:val="0"/>
                          <w:iCs w:val="0"/>
                          <w:noProof/>
                          <w:color w:val="4472C4" w:themeColor="accent5"/>
                        </w:rPr>
                        <w:fldChar w:fldCharType="end"/>
                      </w:r>
                      <w:r w:rsidRPr="000869D9">
                        <w:rPr>
                          <w:b/>
                          <w:bCs/>
                          <w:i w:val="0"/>
                          <w:iCs w:val="0"/>
                          <w:color w:val="4472C4" w:themeColor="accent5"/>
                        </w:rPr>
                        <w:t>: Tweet from Twitter about the parking problem</w:t>
                      </w:r>
                      <w:bookmarkEnd w:id="23"/>
                    </w:p>
                  </w:txbxContent>
                </v:textbox>
              </v:shape>
            </w:pict>
          </mc:Fallback>
        </mc:AlternateContent>
      </w:r>
    </w:p>
    <w:p w14:paraId="7D12A2F9"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F032DE1"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r w:rsidRPr="00D94A42">
        <w:rPr>
          <w:rFonts w:ascii="Calibri" w:eastAsia="Times New Roman" w:hAnsi="Calibri" w:cs="Arial"/>
          <w:noProof/>
          <w:sz w:val="22"/>
          <w:szCs w:val="22"/>
        </w:rPr>
        <w:drawing>
          <wp:anchor distT="0" distB="0" distL="114300" distR="114300" simplePos="0" relativeHeight="251672576" behindDoc="0" locked="0" layoutInCell="1" allowOverlap="1" wp14:anchorId="43C57962" wp14:editId="09CE7FDE">
            <wp:simplePos x="0" y="0"/>
            <wp:positionH relativeFrom="column">
              <wp:posOffset>3138112</wp:posOffset>
            </wp:positionH>
            <wp:positionV relativeFrom="page">
              <wp:posOffset>2745682</wp:posOffset>
            </wp:positionV>
            <wp:extent cx="2865755" cy="3141345"/>
            <wp:effectExtent l="19050" t="19050" r="10795" b="209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drawing>
          <wp:anchor distT="0" distB="0" distL="114300" distR="114300" simplePos="0" relativeHeight="251669504" behindDoc="0" locked="0" layoutInCell="1" allowOverlap="1" wp14:anchorId="520C2444" wp14:editId="36D81C85">
            <wp:simplePos x="0" y="0"/>
            <wp:positionH relativeFrom="margin">
              <wp:posOffset>-175029</wp:posOffset>
            </wp:positionH>
            <wp:positionV relativeFrom="page">
              <wp:posOffset>2747010</wp:posOffset>
            </wp:positionV>
            <wp:extent cx="3032125" cy="1925955"/>
            <wp:effectExtent l="19050" t="19050" r="15875" b="171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0401A8"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5CC0599B"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5A3A6566"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0D50EEF2"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74EB7B2C"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08E14F35"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6A8606C"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487E39B"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C337904"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4DB661C6"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68D1C22B"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r w:rsidRPr="00D94A42">
        <w:rPr>
          <w:rFonts w:ascii="Calibri" w:eastAsia="Times New Roman" w:hAnsi="Calibri" w:cs="Arial"/>
          <w:noProof/>
          <w:sz w:val="22"/>
          <w:szCs w:val="22"/>
        </w:rPr>
        <w:drawing>
          <wp:anchor distT="0" distB="0" distL="114300" distR="114300" simplePos="0" relativeHeight="251673600" behindDoc="0" locked="0" layoutInCell="1" allowOverlap="1" wp14:anchorId="1BCAEFAA" wp14:editId="5358FBF6">
            <wp:simplePos x="0" y="0"/>
            <wp:positionH relativeFrom="margin">
              <wp:posOffset>-176530</wp:posOffset>
            </wp:positionH>
            <wp:positionV relativeFrom="page">
              <wp:posOffset>4689764</wp:posOffset>
            </wp:positionV>
            <wp:extent cx="3059430" cy="1260475"/>
            <wp:effectExtent l="19050" t="19050" r="26670" b="158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12D246"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37199B6D"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6C6C6FD3"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170AD995"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1649DA36"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A44FC1F"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3388F513"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82E9C24"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1F28DA6F"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76672" behindDoc="0" locked="0" layoutInCell="1" allowOverlap="1" wp14:anchorId="17C6F6D8" wp14:editId="46F87437">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66049BD8" w14:textId="77777777" w:rsidR="00D94A42" w:rsidRPr="000869D9" w:rsidRDefault="00D94A42" w:rsidP="00D94A42">
                            <w:pPr>
                              <w:pStyle w:val="Caption"/>
                              <w:jc w:val="center"/>
                              <w:rPr>
                                <w:rFonts w:ascii="Calibri" w:hAnsi="Calibri"/>
                                <w:b/>
                                <w:bCs/>
                                <w:i w:val="0"/>
                                <w:iCs w:val="0"/>
                                <w:noProof/>
                                <w:color w:val="4472C4" w:themeColor="accent5"/>
                              </w:rPr>
                            </w:pPr>
                            <w:bookmarkStart w:id="24" w:name="_Toc1229451"/>
                            <w:r w:rsidRPr="000869D9">
                              <w:rPr>
                                <w:rFonts w:ascii="Calibri" w:hAnsi="Calibri"/>
                                <w:b/>
                                <w:bCs/>
                                <w:i w:val="0"/>
                                <w:iCs w:val="0"/>
                                <w:color w:val="4472C4" w:themeColor="accent5"/>
                              </w:rPr>
                              <w:t xml:space="preserve">Figure </w:t>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STYLEREF 1 \s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cs/>
                              </w:rPr>
                              <w:t>‎</w:t>
                            </w:r>
                            <w:r w:rsidRPr="000869D9">
                              <w:rPr>
                                <w:rFonts w:ascii="Calibri" w:hAnsi="Calibri"/>
                                <w:b/>
                                <w:bCs/>
                                <w:i w:val="0"/>
                                <w:iCs w:val="0"/>
                                <w:noProof/>
                                <w:color w:val="4472C4" w:themeColor="accent5"/>
                              </w:rPr>
                              <w:t>1</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noBreakHyphen/>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SEQ Figure \* ARABIC \s 1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rPr>
                              <w:t>5</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t>: Tweet from Twitter about the parking problem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6F6D8" id="Text Box 34" o:spid="_x0000_s1028" type="#_x0000_t202" style="position:absolute;left:0;text-align:left;margin-left:247.1pt;margin-top:4.15pt;width:240.9pt;height:2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AeWsRs0AgAAaQQAAA4AAAAAAAAAAAAA&#10;AAAALgIAAGRycy9lMm9Eb2MueG1sUEsBAi0AFAAGAAgAAAAhAGrUlSngAAAACAEAAA8AAAAAAAAA&#10;AAAAAAAAjgQAAGRycy9kb3ducmV2LnhtbFBLBQYAAAAABAAEAPMAAACbBQAAAAA=&#10;" stroked="f">
                <v:textbox style="mso-fit-shape-to-text:t" inset="0,0,0,0">
                  <w:txbxContent>
                    <w:p w14:paraId="66049BD8" w14:textId="77777777" w:rsidR="00D94A42" w:rsidRPr="000869D9" w:rsidRDefault="00D94A42" w:rsidP="00D94A42">
                      <w:pPr>
                        <w:pStyle w:val="Caption"/>
                        <w:jc w:val="center"/>
                        <w:rPr>
                          <w:rFonts w:ascii="Calibri" w:hAnsi="Calibri"/>
                          <w:b/>
                          <w:bCs/>
                          <w:i w:val="0"/>
                          <w:iCs w:val="0"/>
                          <w:noProof/>
                          <w:color w:val="4472C4" w:themeColor="accent5"/>
                        </w:rPr>
                      </w:pPr>
                      <w:bookmarkStart w:id="25" w:name="_Toc1229451"/>
                      <w:r w:rsidRPr="000869D9">
                        <w:rPr>
                          <w:rFonts w:ascii="Calibri" w:hAnsi="Calibri"/>
                          <w:b/>
                          <w:bCs/>
                          <w:i w:val="0"/>
                          <w:iCs w:val="0"/>
                          <w:color w:val="4472C4" w:themeColor="accent5"/>
                        </w:rPr>
                        <w:t xml:space="preserve">Figure </w:t>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STYLEREF 1 \s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cs/>
                        </w:rPr>
                        <w:t>‎</w:t>
                      </w:r>
                      <w:r w:rsidRPr="000869D9">
                        <w:rPr>
                          <w:rFonts w:ascii="Calibri" w:hAnsi="Calibri"/>
                          <w:b/>
                          <w:bCs/>
                          <w:i w:val="0"/>
                          <w:iCs w:val="0"/>
                          <w:noProof/>
                          <w:color w:val="4472C4" w:themeColor="accent5"/>
                        </w:rPr>
                        <w:t>1</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noBreakHyphen/>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SEQ Figure \* ARABIC \s 1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rPr>
                        <w:t>5</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t>: Tweet from Twitter about the parking problem</w:t>
                      </w:r>
                      <w:bookmarkEnd w:id="25"/>
                    </w:p>
                  </w:txbxContent>
                </v:textbox>
              </v:shape>
            </w:pict>
          </mc:Fallback>
        </mc:AlternateContent>
      </w:r>
      <w:r w:rsidRPr="00D94A42">
        <w:rPr>
          <w:rFonts w:ascii="Calibri" w:eastAsia="Times New Roman" w:hAnsi="Calibri" w:cs="Arial"/>
          <w:noProof/>
          <w:sz w:val="22"/>
          <w:szCs w:val="22"/>
        </w:rPr>
        <mc:AlternateContent>
          <mc:Choice Requires="wps">
            <w:drawing>
              <wp:anchor distT="0" distB="0" distL="114300" distR="114300" simplePos="0" relativeHeight="251677696" behindDoc="0" locked="0" layoutInCell="1" allowOverlap="1" wp14:anchorId="448F4137" wp14:editId="46C5AFA6">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4C15A616" w14:textId="77777777" w:rsidR="00D94A42" w:rsidRPr="000869D9" w:rsidRDefault="00D94A42" w:rsidP="00D94A42">
                            <w:pPr>
                              <w:pStyle w:val="Caption"/>
                              <w:jc w:val="center"/>
                              <w:rPr>
                                <w:rFonts w:ascii="Calibri" w:hAnsi="Calibri"/>
                                <w:b/>
                                <w:bCs/>
                                <w:i w:val="0"/>
                                <w:iCs w:val="0"/>
                                <w:noProof/>
                                <w:color w:val="4472C4" w:themeColor="accent5"/>
                              </w:rPr>
                            </w:pPr>
                            <w:bookmarkStart w:id="26" w:name="_Toc1229450"/>
                            <w:r w:rsidRPr="000869D9">
                              <w:rPr>
                                <w:rFonts w:ascii="Calibri" w:hAnsi="Calibri"/>
                                <w:b/>
                                <w:bCs/>
                                <w:i w:val="0"/>
                                <w:iCs w:val="0"/>
                                <w:color w:val="4472C4" w:themeColor="accent5"/>
                              </w:rPr>
                              <w:t xml:space="preserve">Figure </w:t>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STYLEREF 1 \s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cs/>
                              </w:rPr>
                              <w:t>‎</w:t>
                            </w:r>
                            <w:r w:rsidRPr="000869D9">
                              <w:rPr>
                                <w:rFonts w:ascii="Calibri" w:hAnsi="Calibri"/>
                                <w:b/>
                                <w:bCs/>
                                <w:i w:val="0"/>
                                <w:iCs w:val="0"/>
                                <w:noProof/>
                                <w:color w:val="4472C4" w:themeColor="accent5"/>
                              </w:rPr>
                              <w:t>1</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noBreakHyphen/>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SEQ Figure \* ARABIC \s 1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rPr>
                              <w:t>4</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t>: Tweet from Twitter about the parking problem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F4137" id="Text Box 35" o:spid="_x0000_s1029" type="#_x0000_t202" style="position:absolute;left:0;text-align:left;margin-left:-5.3pt;margin-top:4.1pt;width:225.6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" stroked="f">
                <v:textbox style="mso-fit-shape-to-text:t" inset="0,0,0,0">
                  <w:txbxContent>
                    <w:p w14:paraId="4C15A616" w14:textId="77777777" w:rsidR="00D94A42" w:rsidRPr="000869D9" w:rsidRDefault="00D94A42" w:rsidP="00D94A42">
                      <w:pPr>
                        <w:pStyle w:val="Caption"/>
                        <w:jc w:val="center"/>
                        <w:rPr>
                          <w:rFonts w:ascii="Calibri" w:hAnsi="Calibri"/>
                          <w:b/>
                          <w:bCs/>
                          <w:i w:val="0"/>
                          <w:iCs w:val="0"/>
                          <w:noProof/>
                          <w:color w:val="4472C4" w:themeColor="accent5"/>
                        </w:rPr>
                      </w:pPr>
                      <w:bookmarkStart w:id="27" w:name="_Toc1229450"/>
                      <w:r w:rsidRPr="000869D9">
                        <w:rPr>
                          <w:rFonts w:ascii="Calibri" w:hAnsi="Calibri"/>
                          <w:b/>
                          <w:bCs/>
                          <w:i w:val="0"/>
                          <w:iCs w:val="0"/>
                          <w:color w:val="4472C4" w:themeColor="accent5"/>
                        </w:rPr>
                        <w:t xml:space="preserve">Figure </w:t>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STYLEREF 1 \s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cs/>
                        </w:rPr>
                        <w:t>‎</w:t>
                      </w:r>
                      <w:r w:rsidRPr="000869D9">
                        <w:rPr>
                          <w:rFonts w:ascii="Calibri" w:hAnsi="Calibri"/>
                          <w:b/>
                          <w:bCs/>
                          <w:i w:val="0"/>
                          <w:iCs w:val="0"/>
                          <w:noProof/>
                          <w:color w:val="4472C4" w:themeColor="accent5"/>
                        </w:rPr>
                        <w:t>1</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noBreakHyphen/>
                      </w:r>
                      <w:r w:rsidRPr="000869D9">
                        <w:rPr>
                          <w:rFonts w:ascii="Calibri" w:hAnsi="Calibri"/>
                          <w:b/>
                          <w:bCs/>
                          <w:i w:val="0"/>
                          <w:iCs w:val="0"/>
                          <w:noProof/>
                          <w:color w:val="4472C4" w:themeColor="accent5"/>
                        </w:rPr>
                        <w:fldChar w:fldCharType="begin"/>
                      </w:r>
                      <w:r w:rsidRPr="000869D9">
                        <w:rPr>
                          <w:rFonts w:ascii="Calibri" w:hAnsi="Calibri"/>
                          <w:b/>
                          <w:bCs/>
                          <w:i w:val="0"/>
                          <w:iCs w:val="0"/>
                          <w:noProof/>
                          <w:color w:val="4472C4" w:themeColor="accent5"/>
                        </w:rPr>
                        <w:instrText xml:space="preserve"> SEQ Figure \* ARABIC \s 1 </w:instrText>
                      </w:r>
                      <w:r w:rsidRPr="000869D9">
                        <w:rPr>
                          <w:rFonts w:ascii="Calibri" w:hAnsi="Calibri"/>
                          <w:b/>
                          <w:bCs/>
                          <w:i w:val="0"/>
                          <w:iCs w:val="0"/>
                          <w:noProof/>
                          <w:color w:val="4472C4" w:themeColor="accent5"/>
                        </w:rPr>
                        <w:fldChar w:fldCharType="separate"/>
                      </w:r>
                      <w:r w:rsidRPr="000869D9">
                        <w:rPr>
                          <w:rFonts w:ascii="Calibri" w:hAnsi="Calibri"/>
                          <w:b/>
                          <w:bCs/>
                          <w:i w:val="0"/>
                          <w:iCs w:val="0"/>
                          <w:noProof/>
                          <w:color w:val="4472C4" w:themeColor="accent5"/>
                        </w:rPr>
                        <w:t>4</w:t>
                      </w:r>
                      <w:r w:rsidRPr="000869D9">
                        <w:rPr>
                          <w:rFonts w:ascii="Calibri" w:hAnsi="Calibri"/>
                          <w:b/>
                          <w:bCs/>
                          <w:i w:val="0"/>
                          <w:iCs w:val="0"/>
                          <w:noProof/>
                          <w:color w:val="4472C4" w:themeColor="accent5"/>
                        </w:rPr>
                        <w:fldChar w:fldCharType="end"/>
                      </w:r>
                      <w:r w:rsidRPr="000869D9">
                        <w:rPr>
                          <w:rFonts w:ascii="Calibri" w:hAnsi="Calibri"/>
                          <w:b/>
                          <w:bCs/>
                          <w:i w:val="0"/>
                          <w:iCs w:val="0"/>
                          <w:color w:val="4472C4" w:themeColor="accent5"/>
                        </w:rPr>
                        <w:t>: Tweet from Twitter about the parking problem</w:t>
                      </w:r>
                      <w:bookmarkEnd w:id="27"/>
                    </w:p>
                  </w:txbxContent>
                </v:textbox>
              </v:shape>
            </w:pict>
          </mc:Fallback>
        </mc:AlternateContent>
      </w:r>
    </w:p>
    <w:p w14:paraId="7D50A77E" w14:textId="77777777" w:rsidR="00D94A42" w:rsidRPr="00D94A42" w:rsidRDefault="00D94A42" w:rsidP="00D94A42">
      <w:pPr>
        <w:autoSpaceDE w:val="0"/>
        <w:autoSpaceDN w:val="0"/>
        <w:adjustRightInd w:val="0"/>
        <w:rPr>
          <w:rFonts w:ascii="Calibri" w:eastAsia="Times New Roman" w:hAnsi="Calibri" w:cs="Arial"/>
          <w:b/>
          <w:bCs/>
          <w:sz w:val="22"/>
          <w:szCs w:val="22"/>
          <w:u w:val="single"/>
        </w:rPr>
      </w:pPr>
    </w:p>
    <w:p w14:paraId="1A367E71" w14:textId="255A73E9" w:rsidR="00D94A42" w:rsidRPr="00D94A42" w:rsidRDefault="00D94A42" w:rsidP="00D94A42">
      <w:pPr>
        <w:autoSpaceDE w:val="0"/>
        <w:autoSpaceDN w:val="0"/>
        <w:adjustRightInd w:val="0"/>
        <w:spacing w:line="276" w:lineRule="auto"/>
        <w:rPr>
          <w:rFonts w:ascii="Calibri" w:eastAsia="Times New Roman" w:hAnsi="Calibri" w:cs="Arial"/>
          <w:sz w:val="22"/>
          <w:szCs w:val="22"/>
        </w:rPr>
      </w:pPr>
      <w:r w:rsidRPr="00D94A42">
        <w:rPr>
          <w:rFonts w:ascii="Calibri" w:eastAsia="Times New Roman" w:hAnsi="Calibri" w:cs="Arial"/>
          <w:sz w:val="22"/>
          <w:szCs w:val="22"/>
        </w:rPr>
        <w:t>The problem has transcended student conversation</w:t>
      </w:r>
      <w:ins w:id="28" w:author="Abdulaziz Alali" w:date="2019-03-08T11:17:00Z">
        <w:r w:rsidR="004D1B1C">
          <w:rPr>
            <w:rFonts w:ascii="Calibri" w:eastAsia="Times New Roman" w:hAnsi="Calibri" w:cs="Arial"/>
            <w:sz w:val="22"/>
            <w:szCs w:val="22"/>
          </w:rPr>
          <w:t>s</w:t>
        </w:r>
      </w:ins>
      <w:r w:rsidRPr="00D94A42">
        <w:rPr>
          <w:rFonts w:ascii="Calibri" w:eastAsia="Times New Roman" w:hAnsi="Calibri" w:cs="Arial"/>
          <w:sz w:val="22"/>
          <w:szCs w:val="22"/>
        </w:rPr>
        <w:t xml:space="preserve"> to become the talk of the media in Qatar. Figures 1-6 up to 1-11 show headlines from prominent local newspapers (Al-Raya, Al-</w:t>
      </w:r>
      <w:proofErr w:type="spellStart"/>
      <w:r w:rsidRPr="00D94A42">
        <w:rPr>
          <w:rFonts w:ascii="Calibri" w:eastAsia="Times New Roman" w:hAnsi="Calibri" w:cs="Arial"/>
          <w:sz w:val="22"/>
          <w:szCs w:val="22"/>
        </w:rPr>
        <w:t>Watan</w:t>
      </w:r>
      <w:proofErr w:type="spellEnd"/>
      <w:r w:rsidRPr="00D94A42">
        <w:rPr>
          <w:rFonts w:ascii="Calibri" w:eastAsia="Times New Roman" w:hAnsi="Calibri" w:cs="Arial"/>
          <w:sz w:val="22"/>
          <w:szCs w:val="22"/>
        </w:rPr>
        <w:t>, Al-Arab and Al-</w:t>
      </w:r>
      <w:proofErr w:type="spellStart"/>
      <w:r w:rsidRPr="00D94A42">
        <w:rPr>
          <w:rFonts w:ascii="Calibri" w:eastAsia="Times New Roman" w:hAnsi="Calibri" w:cs="Arial"/>
          <w:sz w:val="22"/>
          <w:szCs w:val="22"/>
        </w:rPr>
        <w:t>Sharq</w:t>
      </w:r>
      <w:proofErr w:type="spellEnd"/>
      <w:r w:rsidRPr="00D94A42">
        <w:rPr>
          <w:rFonts w:ascii="Calibri" w:eastAsia="Times New Roman" w:hAnsi="Calibri" w:cs="Arial"/>
          <w:sz w:val="22"/>
          <w:szCs w:val="22"/>
        </w:rPr>
        <w:t xml:space="preserve">) that discuss the parking problem at Qatar University and its impact [4]. The articles made mention of the fact that the effects of this problem were not only limited to students and staff but also impacted the </w:t>
      </w:r>
      <w:del w:id="29" w:author="Abdulaziz Alali" w:date="2019-03-08T11:18:00Z">
        <w:r w:rsidRPr="00D94A42" w:rsidDel="004D1B1C">
          <w:rPr>
            <w:rFonts w:ascii="Calibri" w:eastAsia="Times New Roman" w:hAnsi="Calibri" w:cs="Arial"/>
            <w:sz w:val="22"/>
            <w:szCs w:val="22"/>
          </w:rPr>
          <w:delText xml:space="preserve">university’s </w:delText>
        </w:r>
      </w:del>
      <w:ins w:id="30" w:author="Abdulaziz Alali" w:date="2019-03-08T11:18:00Z">
        <w:r w:rsidR="004D1B1C">
          <w:rPr>
            <w:rFonts w:ascii="Calibri" w:eastAsia="Times New Roman" w:hAnsi="Calibri" w:cs="Arial"/>
            <w:sz w:val="22"/>
            <w:szCs w:val="22"/>
          </w:rPr>
          <w:t>U</w:t>
        </w:r>
        <w:r w:rsidR="004D1B1C" w:rsidRPr="00D94A42">
          <w:rPr>
            <w:rFonts w:ascii="Calibri" w:eastAsia="Times New Roman" w:hAnsi="Calibri" w:cs="Arial"/>
            <w:sz w:val="22"/>
            <w:szCs w:val="22"/>
          </w:rPr>
          <w:t xml:space="preserve">niversity’s </w:t>
        </w:r>
      </w:ins>
      <w:r w:rsidRPr="00D94A42">
        <w:rPr>
          <w:rFonts w:ascii="Calibri" w:eastAsia="Times New Roman" w:hAnsi="Calibri" w:cs="Arial"/>
          <w:sz w:val="22"/>
          <w:szCs w:val="22"/>
        </w:rPr>
        <w:t>visiting guests who come for events, ceremonies, seminars or conferences.</w:t>
      </w:r>
    </w:p>
    <w:p w14:paraId="379D7DA8"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2FEA703F"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4FE0EF09"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w:drawing>
          <wp:anchor distT="0" distB="0" distL="114300" distR="114300" simplePos="0" relativeHeight="251665408" behindDoc="0" locked="0" layoutInCell="1" allowOverlap="1" wp14:anchorId="28F056E3" wp14:editId="2742054D">
            <wp:simplePos x="0" y="0"/>
            <wp:positionH relativeFrom="column">
              <wp:posOffset>3135923</wp:posOffset>
            </wp:positionH>
            <wp:positionV relativeFrom="paragraph">
              <wp:posOffset>-181708</wp:posOffset>
            </wp:positionV>
            <wp:extent cx="2692156" cy="1493210"/>
            <wp:effectExtent l="19050" t="19050" r="13335" b="120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mc:AlternateContent>
          <mc:Choice Requires="wps">
            <w:drawing>
              <wp:anchor distT="0" distB="0" distL="114300" distR="114300" simplePos="0" relativeHeight="251678720" behindDoc="0" locked="0" layoutInCell="1" allowOverlap="1" wp14:anchorId="2AD235B6" wp14:editId="5D635FAE">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FCCA499" w14:textId="77777777" w:rsidR="00D94A42" w:rsidRPr="000869D9" w:rsidRDefault="00D94A42" w:rsidP="00D94A42">
                            <w:pPr>
                              <w:pStyle w:val="Caption"/>
                              <w:jc w:val="center"/>
                              <w:rPr>
                                <w:b/>
                                <w:bCs/>
                                <w:i w:val="0"/>
                                <w:iCs w:val="0"/>
                                <w:noProof/>
                                <w:color w:val="4472C4" w:themeColor="accent5"/>
                              </w:rPr>
                            </w:pPr>
                            <w:bookmarkStart w:id="31" w:name="_Toc1229452"/>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6</w:t>
                            </w:r>
                            <w:r w:rsidRPr="000869D9">
                              <w:rPr>
                                <w:b/>
                                <w:bCs/>
                                <w:i w:val="0"/>
                                <w:iCs w:val="0"/>
                                <w:noProof/>
                                <w:color w:val="4472C4" w:themeColor="accent5"/>
                              </w:rPr>
                              <w:fldChar w:fldCharType="end"/>
                            </w:r>
                            <w:r w:rsidRPr="000869D9">
                              <w:rPr>
                                <w:b/>
                                <w:bCs/>
                                <w:i w:val="0"/>
                                <w:iCs w:val="0"/>
                                <w:color w:val="4472C4" w:themeColor="accent5"/>
                              </w:rPr>
                              <w:t>: Article from Al-</w:t>
                            </w:r>
                            <w:proofErr w:type="spellStart"/>
                            <w:r w:rsidRPr="000869D9">
                              <w:rPr>
                                <w:b/>
                                <w:bCs/>
                                <w:i w:val="0"/>
                                <w:iCs w:val="0"/>
                                <w:color w:val="4472C4" w:themeColor="accent5"/>
                              </w:rPr>
                              <w:t>Sharq</w:t>
                            </w:r>
                            <w:proofErr w:type="spellEnd"/>
                            <w:r w:rsidRPr="000869D9">
                              <w:rPr>
                                <w:b/>
                                <w:bCs/>
                                <w:i w:val="0"/>
                                <w:iCs w:val="0"/>
                                <w:color w:val="4472C4" w:themeColor="accent5"/>
                              </w:rPr>
                              <w:t xml:space="preserve">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235B6" id="Text Box 41" o:spid="_x0000_s1030" type="#_x0000_t202" style="position:absolute;margin-left:-21.65pt;margin-top:109.45pt;width:229.8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" stroked="f">
                <v:textbox style="mso-fit-shape-to-text:t" inset="0,0,0,0">
                  <w:txbxContent>
                    <w:p w14:paraId="3FCCA499" w14:textId="77777777" w:rsidR="00D94A42" w:rsidRPr="000869D9" w:rsidRDefault="00D94A42" w:rsidP="00D94A42">
                      <w:pPr>
                        <w:pStyle w:val="Caption"/>
                        <w:jc w:val="center"/>
                        <w:rPr>
                          <w:b/>
                          <w:bCs/>
                          <w:i w:val="0"/>
                          <w:iCs w:val="0"/>
                          <w:noProof/>
                          <w:color w:val="4472C4" w:themeColor="accent5"/>
                        </w:rPr>
                      </w:pPr>
                      <w:bookmarkStart w:id="32" w:name="_Toc1229452"/>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6</w:t>
                      </w:r>
                      <w:r w:rsidRPr="000869D9">
                        <w:rPr>
                          <w:b/>
                          <w:bCs/>
                          <w:i w:val="0"/>
                          <w:iCs w:val="0"/>
                          <w:noProof/>
                          <w:color w:val="4472C4" w:themeColor="accent5"/>
                        </w:rPr>
                        <w:fldChar w:fldCharType="end"/>
                      </w:r>
                      <w:r w:rsidRPr="000869D9">
                        <w:rPr>
                          <w:b/>
                          <w:bCs/>
                          <w:i w:val="0"/>
                          <w:iCs w:val="0"/>
                          <w:color w:val="4472C4" w:themeColor="accent5"/>
                        </w:rPr>
                        <w:t>: Article from Al-</w:t>
                      </w:r>
                      <w:proofErr w:type="spellStart"/>
                      <w:r w:rsidRPr="000869D9">
                        <w:rPr>
                          <w:b/>
                          <w:bCs/>
                          <w:i w:val="0"/>
                          <w:iCs w:val="0"/>
                          <w:color w:val="4472C4" w:themeColor="accent5"/>
                        </w:rPr>
                        <w:t>Sharq</w:t>
                      </w:r>
                      <w:proofErr w:type="spellEnd"/>
                      <w:r w:rsidRPr="000869D9">
                        <w:rPr>
                          <w:b/>
                          <w:bCs/>
                          <w:i w:val="0"/>
                          <w:iCs w:val="0"/>
                          <w:color w:val="4472C4" w:themeColor="accent5"/>
                        </w:rPr>
                        <w:t xml:space="preserve"> Newspaper</w:t>
                      </w:r>
                      <w:bookmarkEnd w:id="32"/>
                    </w:p>
                  </w:txbxContent>
                </v:textbox>
              </v:shape>
            </w:pict>
          </mc:Fallback>
        </mc:AlternateContent>
      </w:r>
      <w:r w:rsidRPr="00D94A42">
        <w:rPr>
          <w:rFonts w:ascii="Calibri" w:eastAsia="Times New Roman" w:hAnsi="Calibri" w:cs="Arial"/>
          <w:noProof/>
          <w:sz w:val="22"/>
          <w:szCs w:val="22"/>
        </w:rPr>
        <w:drawing>
          <wp:anchor distT="0" distB="0" distL="114300" distR="114300" simplePos="0" relativeHeight="251667456" behindDoc="0" locked="0" layoutInCell="1" allowOverlap="1" wp14:anchorId="485A8AE0" wp14:editId="548E8618">
            <wp:simplePos x="0" y="0"/>
            <wp:positionH relativeFrom="column">
              <wp:posOffset>-275492</wp:posOffset>
            </wp:positionH>
            <wp:positionV relativeFrom="paragraph">
              <wp:posOffset>-175846</wp:posOffset>
            </wp:positionV>
            <wp:extent cx="2919046" cy="1508560"/>
            <wp:effectExtent l="19050" t="19050" r="15240" b="158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F176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267233F9"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0640919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61EAFF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12525E18"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CF088D2"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2BDD2C8" w14:textId="3249D745"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74C0B1D" w14:textId="55D44144" w:rsidR="00D94A42" w:rsidRPr="00D94A42" w:rsidRDefault="000869D9"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79744" behindDoc="0" locked="0" layoutInCell="1" allowOverlap="1" wp14:anchorId="7ABB34EF" wp14:editId="3F17800C">
                <wp:simplePos x="0" y="0"/>
                <wp:positionH relativeFrom="column">
                  <wp:posOffset>3136825</wp:posOffset>
                </wp:positionH>
                <wp:positionV relativeFrom="paragraph">
                  <wp:posOffset>30779</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01974CA8" w14:textId="77777777" w:rsidR="00D94A42" w:rsidRPr="000869D9" w:rsidRDefault="00D94A42" w:rsidP="00D94A42">
                            <w:pPr>
                              <w:pStyle w:val="Caption"/>
                              <w:jc w:val="center"/>
                              <w:rPr>
                                <w:b/>
                                <w:bCs/>
                                <w:i w:val="0"/>
                                <w:iCs w:val="0"/>
                                <w:noProof/>
                                <w:color w:val="4472C4" w:themeColor="accent5"/>
                              </w:rPr>
                            </w:pPr>
                            <w:bookmarkStart w:id="33" w:name="_Toc1229453"/>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7</w:t>
                            </w:r>
                            <w:r w:rsidRPr="000869D9">
                              <w:rPr>
                                <w:b/>
                                <w:bCs/>
                                <w:i w:val="0"/>
                                <w:iCs w:val="0"/>
                                <w:noProof/>
                                <w:color w:val="4472C4" w:themeColor="accent5"/>
                              </w:rPr>
                              <w:fldChar w:fldCharType="end"/>
                            </w:r>
                            <w:r w:rsidRPr="000869D9">
                              <w:rPr>
                                <w:b/>
                                <w:bCs/>
                                <w:i w:val="0"/>
                                <w:iCs w:val="0"/>
                                <w:color w:val="4472C4" w:themeColor="accent5"/>
                              </w:rPr>
                              <w:t>: Headline from Al-Raya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B34EF" id="Text Box 46" o:spid="_x0000_s1031" type="#_x0000_t202" style="position:absolute;margin-left:247pt;margin-top:2.4pt;width:211.95pt;height:2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4sNQIAAGkEAAAOAAAAZHJzL2Uyb0RvYy54bWysVMFu2zAMvQ/YPwi6L06CNV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" stroked="f">
                <v:textbox style="mso-fit-shape-to-text:t" inset="0,0,0,0">
                  <w:txbxContent>
                    <w:p w14:paraId="01974CA8" w14:textId="77777777" w:rsidR="00D94A42" w:rsidRPr="000869D9" w:rsidRDefault="00D94A42" w:rsidP="00D94A42">
                      <w:pPr>
                        <w:pStyle w:val="Caption"/>
                        <w:jc w:val="center"/>
                        <w:rPr>
                          <w:b/>
                          <w:bCs/>
                          <w:i w:val="0"/>
                          <w:iCs w:val="0"/>
                          <w:noProof/>
                          <w:color w:val="4472C4" w:themeColor="accent5"/>
                        </w:rPr>
                      </w:pPr>
                      <w:bookmarkStart w:id="34" w:name="_Toc1229453"/>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7</w:t>
                      </w:r>
                      <w:r w:rsidRPr="000869D9">
                        <w:rPr>
                          <w:b/>
                          <w:bCs/>
                          <w:i w:val="0"/>
                          <w:iCs w:val="0"/>
                          <w:noProof/>
                          <w:color w:val="4472C4" w:themeColor="accent5"/>
                        </w:rPr>
                        <w:fldChar w:fldCharType="end"/>
                      </w:r>
                      <w:r w:rsidRPr="000869D9">
                        <w:rPr>
                          <w:b/>
                          <w:bCs/>
                          <w:i w:val="0"/>
                          <w:iCs w:val="0"/>
                          <w:color w:val="4472C4" w:themeColor="accent5"/>
                        </w:rPr>
                        <w:t>: Headline from Al-Raya Newspaper</w:t>
                      </w:r>
                      <w:bookmarkEnd w:id="34"/>
                    </w:p>
                  </w:txbxContent>
                </v:textbox>
              </v:shape>
            </w:pict>
          </mc:Fallback>
        </mc:AlternateContent>
      </w:r>
    </w:p>
    <w:p w14:paraId="7B5323CF"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F91B8F5"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5471531D"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w:lastRenderedPageBreak/>
        <w:drawing>
          <wp:anchor distT="0" distB="0" distL="114300" distR="114300" simplePos="0" relativeHeight="251664384" behindDoc="0" locked="0" layoutInCell="1" allowOverlap="1" wp14:anchorId="1A4C3290" wp14:editId="783C8D5C">
            <wp:simplePos x="0" y="0"/>
            <wp:positionH relativeFrom="column">
              <wp:posOffset>-173759</wp:posOffset>
            </wp:positionH>
            <wp:positionV relativeFrom="paragraph">
              <wp:posOffset>462</wp:posOffset>
            </wp:positionV>
            <wp:extent cx="2936094" cy="1546570"/>
            <wp:effectExtent l="19050" t="19050" r="17145" b="158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drawing>
          <wp:anchor distT="0" distB="0" distL="114300" distR="114300" simplePos="0" relativeHeight="251663360" behindDoc="0" locked="0" layoutInCell="1" allowOverlap="1" wp14:anchorId="4607F476" wp14:editId="3A3A3E64">
            <wp:simplePos x="0" y="0"/>
            <wp:positionH relativeFrom="column">
              <wp:posOffset>3138516</wp:posOffset>
            </wp:positionH>
            <wp:positionV relativeFrom="paragraph">
              <wp:posOffset>4907</wp:posOffset>
            </wp:positionV>
            <wp:extent cx="2737338" cy="1598930"/>
            <wp:effectExtent l="19050" t="19050" r="25400" b="203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t xml:space="preserve"> </w:t>
      </w:r>
    </w:p>
    <w:p w14:paraId="1A8E5DA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62AB622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63E22D04"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6E5D608"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6A50DA1A"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ACC188C"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42D68B6D"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BAFA2E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5C09244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81792" behindDoc="0" locked="0" layoutInCell="1" allowOverlap="1" wp14:anchorId="67784EE7" wp14:editId="0D77E630">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79389039" w14:textId="77777777" w:rsidR="00D94A42" w:rsidRPr="000869D9" w:rsidRDefault="00D94A42" w:rsidP="00D94A42">
                            <w:pPr>
                              <w:pStyle w:val="Caption"/>
                              <w:jc w:val="center"/>
                              <w:rPr>
                                <w:b/>
                                <w:bCs/>
                                <w:i w:val="0"/>
                                <w:iCs w:val="0"/>
                                <w:noProof/>
                                <w:color w:val="4472C4" w:themeColor="accent5"/>
                              </w:rPr>
                            </w:pPr>
                            <w:bookmarkStart w:id="35" w:name="_Toc1229454"/>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8</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84EE7" id="Text Box 49" o:spid="_x0000_s1032" type="#_x0000_t202" style="position:absolute;margin-left:-4.65pt;margin-top:14.1pt;width:215.5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DwkVLFNAIAAGkEAAAOAAAAAAAAAAAA&#10;AAAAAC4CAABkcnMvZTJvRG9jLnhtbFBLAQItABQABgAIAAAAIQD4dro64QAAAAgBAAAPAAAAAAAA&#10;AAAAAAAAAI4EAABkcnMvZG93bnJldi54bWxQSwUGAAAAAAQABADzAAAAnAUAAAAA&#10;" stroked="f">
                <v:textbox style="mso-fit-shape-to-text:t" inset="0,0,0,0">
                  <w:txbxContent>
                    <w:p w14:paraId="79389039" w14:textId="77777777" w:rsidR="00D94A42" w:rsidRPr="000869D9" w:rsidRDefault="00D94A42" w:rsidP="00D94A42">
                      <w:pPr>
                        <w:pStyle w:val="Caption"/>
                        <w:jc w:val="center"/>
                        <w:rPr>
                          <w:b/>
                          <w:bCs/>
                          <w:i w:val="0"/>
                          <w:iCs w:val="0"/>
                          <w:noProof/>
                          <w:color w:val="4472C4" w:themeColor="accent5"/>
                        </w:rPr>
                      </w:pPr>
                      <w:bookmarkStart w:id="36" w:name="_Toc1229454"/>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8</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36"/>
                    </w:p>
                  </w:txbxContent>
                </v:textbox>
              </v:shape>
            </w:pict>
          </mc:Fallback>
        </mc:AlternateContent>
      </w:r>
    </w:p>
    <w:p w14:paraId="65C17FA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80768" behindDoc="0" locked="0" layoutInCell="1" allowOverlap="1" wp14:anchorId="4BC672FD" wp14:editId="17362C8E">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B645898" w14:textId="77777777" w:rsidR="00D94A42" w:rsidRPr="000869D9" w:rsidRDefault="00D94A42" w:rsidP="00D94A42">
                            <w:pPr>
                              <w:pStyle w:val="Caption"/>
                              <w:jc w:val="center"/>
                              <w:rPr>
                                <w:b/>
                                <w:bCs/>
                                <w:i w:val="0"/>
                                <w:iCs w:val="0"/>
                                <w:noProof/>
                                <w:color w:val="4472C4" w:themeColor="accent5"/>
                              </w:rPr>
                            </w:pPr>
                            <w:bookmarkStart w:id="37" w:name="_Toc1229455"/>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9</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672FD" id="Text Box 47" o:spid="_x0000_s1033" type="#_x0000_t202" style="position:absolute;margin-left:238.1pt;margin-top:1.2pt;width:231.15pt;height:2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" stroked="f">
                <v:textbox style="mso-fit-shape-to-text:t" inset="0,0,0,0">
                  <w:txbxContent>
                    <w:p w14:paraId="1B645898" w14:textId="77777777" w:rsidR="00D94A42" w:rsidRPr="000869D9" w:rsidRDefault="00D94A42" w:rsidP="00D94A42">
                      <w:pPr>
                        <w:pStyle w:val="Caption"/>
                        <w:jc w:val="center"/>
                        <w:rPr>
                          <w:b/>
                          <w:bCs/>
                          <w:i w:val="0"/>
                          <w:iCs w:val="0"/>
                          <w:noProof/>
                          <w:color w:val="4472C4" w:themeColor="accent5"/>
                        </w:rPr>
                      </w:pPr>
                      <w:bookmarkStart w:id="38" w:name="_Toc1229455"/>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9</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38"/>
                    </w:p>
                  </w:txbxContent>
                </v:textbox>
              </v:shape>
            </w:pict>
          </mc:Fallback>
        </mc:AlternateContent>
      </w:r>
    </w:p>
    <w:p w14:paraId="4B4AE490" w14:textId="77777777" w:rsidR="00D94A42" w:rsidRPr="00D94A42" w:rsidRDefault="00D94A42" w:rsidP="00D94A42">
      <w:pPr>
        <w:tabs>
          <w:tab w:val="left" w:pos="3567"/>
        </w:tabs>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Calibri"/>
          <w:bCs/>
          <w:color w:val="FF0000"/>
          <w:sz w:val="22"/>
          <w:szCs w:val="22"/>
        </w:rPr>
        <w:tab/>
      </w:r>
    </w:p>
    <w:p w14:paraId="132F3950"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r w:rsidRPr="00D94A42">
        <w:rPr>
          <w:rFonts w:ascii="Calibri" w:eastAsia="Times New Roman" w:hAnsi="Calibri" w:cs="Arial"/>
          <w:noProof/>
          <w:sz w:val="22"/>
          <w:szCs w:val="22"/>
        </w:rPr>
        <w:drawing>
          <wp:anchor distT="0" distB="0" distL="114300" distR="114300" simplePos="0" relativeHeight="251666432" behindDoc="0" locked="0" layoutInCell="1" allowOverlap="1" wp14:anchorId="1457F27E" wp14:editId="0CFE9A60">
            <wp:simplePos x="0" y="0"/>
            <wp:positionH relativeFrom="column">
              <wp:posOffset>-290541</wp:posOffset>
            </wp:positionH>
            <wp:positionV relativeFrom="paragraph">
              <wp:posOffset>128674</wp:posOffset>
            </wp:positionV>
            <wp:extent cx="2989385" cy="2072491"/>
            <wp:effectExtent l="19050" t="19050" r="20955" b="2349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w:drawing>
          <wp:anchor distT="0" distB="0" distL="114300" distR="114300" simplePos="0" relativeHeight="251668480" behindDoc="0" locked="0" layoutInCell="1" allowOverlap="1" wp14:anchorId="1E751D1C" wp14:editId="0DEA728C">
            <wp:simplePos x="0" y="0"/>
            <wp:positionH relativeFrom="column">
              <wp:posOffset>3139151</wp:posOffset>
            </wp:positionH>
            <wp:positionV relativeFrom="paragraph">
              <wp:posOffset>128674</wp:posOffset>
            </wp:positionV>
            <wp:extent cx="2759847" cy="2061210"/>
            <wp:effectExtent l="19050" t="19050" r="21590" b="152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B6731A"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136A7966"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6C0066F"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FC3BBFF"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53100039"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27E57BB3"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29C75892"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5F9DAB02"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3EB660FD"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75B3AE03" w14:textId="77777777" w:rsidR="00D94A42" w:rsidRPr="00D94A42" w:rsidRDefault="00D94A42" w:rsidP="00D94A42">
      <w:pPr>
        <w:autoSpaceDE w:val="0"/>
        <w:autoSpaceDN w:val="0"/>
        <w:adjustRightInd w:val="0"/>
        <w:rPr>
          <w:rFonts w:ascii="Calibri" w:eastAsia="Times New Roman" w:hAnsi="Calibri" w:cs="Calibri"/>
          <w:bCs/>
          <w:color w:val="FF0000"/>
          <w:sz w:val="22"/>
          <w:szCs w:val="22"/>
        </w:rPr>
      </w:pPr>
    </w:p>
    <w:p w14:paraId="09279CB5" w14:textId="77777777" w:rsidR="00D94A42" w:rsidRPr="00D94A42" w:rsidRDefault="00D94A42" w:rsidP="00D94A42">
      <w:pPr>
        <w:spacing w:after="200" w:line="276" w:lineRule="auto"/>
        <w:rPr>
          <w:rFonts w:ascii="Calibri" w:eastAsia="Times New Roman" w:hAnsi="Calibri" w:cs="Arial"/>
          <w:sz w:val="22"/>
          <w:szCs w:val="22"/>
        </w:rPr>
      </w:pPr>
    </w:p>
    <w:p w14:paraId="4FB389B8"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noProof/>
          <w:sz w:val="22"/>
          <w:szCs w:val="22"/>
        </w:rPr>
        <mc:AlternateContent>
          <mc:Choice Requires="wps">
            <w:drawing>
              <wp:anchor distT="0" distB="0" distL="114300" distR="114300" simplePos="0" relativeHeight="251682816" behindDoc="0" locked="0" layoutInCell="1" allowOverlap="1" wp14:anchorId="76392140" wp14:editId="08BD7D87">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56E7EEE9" w14:textId="77777777" w:rsidR="00D94A42" w:rsidRPr="000869D9" w:rsidRDefault="00D94A42" w:rsidP="00D94A42">
                            <w:pPr>
                              <w:pStyle w:val="Caption"/>
                              <w:jc w:val="center"/>
                              <w:rPr>
                                <w:b/>
                                <w:bCs/>
                                <w:i w:val="0"/>
                                <w:iCs w:val="0"/>
                                <w:noProof/>
                                <w:color w:val="4472C4" w:themeColor="accent5"/>
                              </w:rPr>
                            </w:pPr>
                            <w:bookmarkStart w:id="39" w:name="_Toc1229456"/>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10</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92140" id="Text Box 50" o:spid="_x0000_s1034" type="#_x0000_t202" style="position:absolute;margin-left:-22.9pt;margin-top:7.75pt;width:235.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ColL0I0AgAAaQQAAA4AAAAAAAAAAAAA&#10;AAAALgIAAGRycy9lMm9Eb2MueG1sUEsBAi0AFAAGAAgAAAAhACXw2urgAAAACQEAAA8AAAAAAAAA&#10;AAAAAAAAjgQAAGRycy9kb3ducmV2LnhtbFBLBQYAAAAABAAEAPMAAACbBQAAAAA=&#10;" stroked="f">
                <v:textbox style="mso-fit-shape-to-text:t" inset="0,0,0,0">
                  <w:txbxContent>
                    <w:p w14:paraId="56E7EEE9" w14:textId="77777777" w:rsidR="00D94A42" w:rsidRPr="000869D9" w:rsidRDefault="00D94A42" w:rsidP="00D94A42">
                      <w:pPr>
                        <w:pStyle w:val="Caption"/>
                        <w:jc w:val="center"/>
                        <w:rPr>
                          <w:b/>
                          <w:bCs/>
                          <w:i w:val="0"/>
                          <w:iCs w:val="0"/>
                          <w:noProof/>
                          <w:color w:val="4472C4" w:themeColor="accent5"/>
                        </w:rPr>
                      </w:pPr>
                      <w:bookmarkStart w:id="40" w:name="_Toc1229456"/>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10</w:t>
                      </w:r>
                      <w:r w:rsidRPr="000869D9">
                        <w:rPr>
                          <w:b/>
                          <w:bCs/>
                          <w:i w:val="0"/>
                          <w:iCs w:val="0"/>
                          <w:noProof/>
                          <w:color w:val="4472C4" w:themeColor="accent5"/>
                        </w:rPr>
                        <w:fldChar w:fldCharType="end"/>
                      </w:r>
                      <w:r w:rsidRPr="000869D9">
                        <w:rPr>
                          <w:b/>
                          <w:bCs/>
                          <w:i w:val="0"/>
                          <w:iCs w:val="0"/>
                          <w:color w:val="4472C4" w:themeColor="accent5"/>
                        </w:rPr>
                        <w:t>: Headline from Al-Arab Newspaper</w:t>
                      </w:r>
                      <w:bookmarkEnd w:id="40"/>
                    </w:p>
                  </w:txbxContent>
                </v:textbox>
              </v:shape>
            </w:pict>
          </mc:Fallback>
        </mc:AlternateContent>
      </w:r>
      <w:r w:rsidRPr="00D94A42">
        <w:rPr>
          <w:rFonts w:ascii="Calibri" w:eastAsia="Times New Roman" w:hAnsi="Calibri" w:cs="Arial"/>
          <w:noProof/>
          <w:sz w:val="22"/>
          <w:szCs w:val="22"/>
        </w:rPr>
        <mc:AlternateContent>
          <mc:Choice Requires="wps">
            <w:drawing>
              <wp:anchor distT="0" distB="0" distL="114300" distR="114300" simplePos="0" relativeHeight="251683840" behindDoc="0" locked="0" layoutInCell="1" allowOverlap="1" wp14:anchorId="68855F75" wp14:editId="5FAC0D47">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311DD64E" w14:textId="77777777" w:rsidR="00D94A42" w:rsidRPr="000869D9" w:rsidRDefault="00D94A42" w:rsidP="00D94A42">
                            <w:pPr>
                              <w:pStyle w:val="Caption"/>
                              <w:jc w:val="center"/>
                              <w:rPr>
                                <w:b/>
                                <w:bCs/>
                                <w:i w:val="0"/>
                                <w:iCs w:val="0"/>
                                <w:noProof/>
                                <w:color w:val="4472C4" w:themeColor="accent5"/>
                              </w:rPr>
                            </w:pPr>
                            <w:bookmarkStart w:id="41" w:name="_Toc1229457"/>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11</w:t>
                            </w:r>
                            <w:r w:rsidRPr="000869D9">
                              <w:rPr>
                                <w:b/>
                                <w:bCs/>
                                <w:i w:val="0"/>
                                <w:iCs w:val="0"/>
                                <w:noProof/>
                                <w:color w:val="4472C4" w:themeColor="accent5"/>
                              </w:rPr>
                              <w:fldChar w:fldCharType="end"/>
                            </w:r>
                            <w:r w:rsidRPr="000869D9">
                              <w:rPr>
                                <w:b/>
                                <w:bCs/>
                                <w:i w:val="0"/>
                                <w:iCs w:val="0"/>
                                <w:color w:val="4472C4" w:themeColor="accent5"/>
                              </w:rPr>
                              <w:t>: Headline from Al-</w:t>
                            </w:r>
                            <w:proofErr w:type="spellStart"/>
                            <w:r w:rsidRPr="000869D9">
                              <w:rPr>
                                <w:b/>
                                <w:bCs/>
                                <w:i w:val="0"/>
                                <w:iCs w:val="0"/>
                                <w:color w:val="4472C4" w:themeColor="accent5"/>
                              </w:rPr>
                              <w:t>Watan</w:t>
                            </w:r>
                            <w:proofErr w:type="spellEnd"/>
                            <w:r w:rsidRPr="000869D9">
                              <w:rPr>
                                <w:b/>
                                <w:bCs/>
                                <w:i w:val="0"/>
                                <w:iCs w:val="0"/>
                                <w:color w:val="4472C4" w:themeColor="accent5"/>
                              </w:rPr>
                              <w:t xml:space="preserve"> Newspaper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55F75" id="Text Box 51" o:spid="_x0000_s1035" type="#_x0000_t202" style="position:absolute;margin-left:247.2pt;margin-top:7.6pt;width:217.3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" stroked="f">
                <v:textbox style="mso-fit-shape-to-text:t" inset="0,0,0,0">
                  <w:txbxContent>
                    <w:p w14:paraId="311DD64E" w14:textId="77777777" w:rsidR="00D94A42" w:rsidRPr="000869D9" w:rsidRDefault="00D94A42" w:rsidP="00D94A42">
                      <w:pPr>
                        <w:pStyle w:val="Caption"/>
                        <w:jc w:val="center"/>
                        <w:rPr>
                          <w:b/>
                          <w:bCs/>
                          <w:i w:val="0"/>
                          <w:iCs w:val="0"/>
                          <w:noProof/>
                          <w:color w:val="4472C4" w:themeColor="accent5"/>
                        </w:rPr>
                      </w:pPr>
                      <w:bookmarkStart w:id="42" w:name="_Toc1229457"/>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11</w:t>
                      </w:r>
                      <w:r w:rsidRPr="000869D9">
                        <w:rPr>
                          <w:b/>
                          <w:bCs/>
                          <w:i w:val="0"/>
                          <w:iCs w:val="0"/>
                          <w:noProof/>
                          <w:color w:val="4472C4" w:themeColor="accent5"/>
                        </w:rPr>
                        <w:fldChar w:fldCharType="end"/>
                      </w:r>
                      <w:r w:rsidRPr="000869D9">
                        <w:rPr>
                          <w:b/>
                          <w:bCs/>
                          <w:i w:val="0"/>
                          <w:iCs w:val="0"/>
                          <w:color w:val="4472C4" w:themeColor="accent5"/>
                        </w:rPr>
                        <w:t>: Headline from Al-</w:t>
                      </w:r>
                      <w:proofErr w:type="spellStart"/>
                      <w:r w:rsidRPr="000869D9">
                        <w:rPr>
                          <w:b/>
                          <w:bCs/>
                          <w:i w:val="0"/>
                          <w:iCs w:val="0"/>
                          <w:color w:val="4472C4" w:themeColor="accent5"/>
                        </w:rPr>
                        <w:t>Watan</w:t>
                      </w:r>
                      <w:proofErr w:type="spellEnd"/>
                      <w:r w:rsidRPr="000869D9">
                        <w:rPr>
                          <w:b/>
                          <w:bCs/>
                          <w:i w:val="0"/>
                          <w:iCs w:val="0"/>
                          <w:color w:val="4472C4" w:themeColor="accent5"/>
                        </w:rPr>
                        <w:t xml:space="preserve"> Newspaper</w:t>
                      </w:r>
                      <w:bookmarkEnd w:id="42"/>
                    </w:p>
                  </w:txbxContent>
                </v:textbox>
              </v:shape>
            </w:pict>
          </mc:Fallback>
        </mc:AlternateContent>
      </w:r>
    </w:p>
    <w:p w14:paraId="35B73A00" w14:textId="77777777" w:rsidR="00D94A42" w:rsidRPr="00D94A42" w:rsidRDefault="00D94A42" w:rsidP="00D94A42">
      <w:pPr>
        <w:spacing w:after="200" w:line="276" w:lineRule="auto"/>
        <w:rPr>
          <w:rFonts w:ascii="Calibri" w:eastAsia="Times New Roman" w:hAnsi="Calibri" w:cs="Arial"/>
          <w:sz w:val="22"/>
          <w:szCs w:val="22"/>
        </w:rPr>
      </w:pPr>
    </w:p>
    <w:p w14:paraId="5138E9E4" w14:textId="77777777" w:rsidR="00D94A42" w:rsidRPr="00D94A42" w:rsidRDefault="00D94A42" w:rsidP="00D94A42">
      <w:pPr>
        <w:autoSpaceDE w:val="0"/>
        <w:autoSpaceDN w:val="0"/>
        <w:adjustRightInd w:val="0"/>
        <w:jc w:val="both"/>
        <w:rPr>
          <w:rFonts w:ascii="Calibri" w:eastAsia="Times New Roman" w:hAnsi="Calibri" w:cs="Arial"/>
          <w:b/>
          <w:bCs/>
          <w:color w:val="000000"/>
          <w:sz w:val="22"/>
          <w:szCs w:val="22"/>
          <w:u w:val="single"/>
        </w:rPr>
      </w:pPr>
      <w:r w:rsidRPr="00D94A42">
        <w:rPr>
          <w:rFonts w:ascii="Calibri" w:eastAsia="Times New Roman" w:hAnsi="Calibri" w:cs="Arial"/>
          <w:b/>
          <w:bCs/>
          <w:color w:val="000000"/>
          <w:sz w:val="22"/>
          <w:szCs w:val="22"/>
          <w:u w:val="single"/>
        </w:rPr>
        <w:t>Impact</w:t>
      </w:r>
    </w:p>
    <w:p w14:paraId="0F71AC25" w14:textId="77777777" w:rsidR="00D94A42" w:rsidRPr="00D94A42" w:rsidRDefault="00D94A42" w:rsidP="00D94A42">
      <w:pPr>
        <w:autoSpaceDE w:val="0"/>
        <w:autoSpaceDN w:val="0"/>
        <w:adjustRightInd w:val="0"/>
        <w:spacing w:line="276" w:lineRule="auto"/>
        <w:jc w:val="both"/>
        <w:rPr>
          <w:rFonts w:ascii="Calibri" w:eastAsia="Times New Roman" w:hAnsi="Calibri" w:cs="Arial"/>
          <w:b/>
          <w:bCs/>
          <w:color w:val="000000"/>
          <w:sz w:val="22"/>
          <w:szCs w:val="22"/>
          <w:u w:val="single"/>
        </w:rPr>
      </w:pPr>
    </w:p>
    <w:p w14:paraId="16E5B287"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People looking for an empty parking spot constitutes one of the most significant causes of congestion, and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4FEA988" w14:textId="77777777" w:rsidR="00D94A42" w:rsidRPr="00D94A42" w:rsidRDefault="00D94A42" w:rsidP="00D94A42">
      <w:pPr>
        <w:autoSpaceDE w:val="0"/>
        <w:autoSpaceDN w:val="0"/>
        <w:adjustRightInd w:val="0"/>
        <w:jc w:val="both"/>
        <w:rPr>
          <w:rFonts w:ascii="Calibri" w:eastAsia="Times New Roman" w:hAnsi="Calibri" w:cs="Arial"/>
          <w:sz w:val="22"/>
          <w:szCs w:val="22"/>
        </w:rPr>
      </w:pPr>
    </w:p>
    <w:p w14:paraId="38BA7AA2" w14:textId="77777777" w:rsidR="00D94A42" w:rsidRPr="00D94A42" w:rsidRDefault="00D94A42" w:rsidP="00D94A42">
      <w:pPr>
        <w:keepNext/>
        <w:autoSpaceDE w:val="0"/>
        <w:autoSpaceDN w:val="0"/>
        <w:adjustRightInd w:val="0"/>
        <w:jc w:val="center"/>
        <w:rPr>
          <w:rFonts w:ascii="Calibri" w:eastAsia="Times New Roman" w:hAnsi="Calibri" w:cs="Arial"/>
          <w:sz w:val="22"/>
          <w:szCs w:val="22"/>
        </w:rPr>
      </w:pPr>
      <w:r w:rsidRPr="00D94A42">
        <w:rPr>
          <w:rFonts w:ascii="Calibri" w:eastAsia="Times New Roman" w:hAnsi="Calibri" w:cs="Arial"/>
          <w:noProof/>
          <w:sz w:val="22"/>
          <w:szCs w:val="22"/>
        </w:rPr>
        <w:lastRenderedPageBreak/>
        <w:drawing>
          <wp:inline distT="0" distB="0" distL="0" distR="0" wp14:anchorId="66864DB5" wp14:editId="49600EB1">
            <wp:extent cx="4594030" cy="2297015"/>
            <wp:effectExtent l="19050" t="19050" r="16510" b="27305"/>
            <wp:docPr id="13" name="Picture 13"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rgbClr val="1F497D"/>
                      </a:solidFill>
                    </a:ln>
                  </pic:spPr>
                </pic:pic>
              </a:graphicData>
            </a:graphic>
          </wp:inline>
        </w:drawing>
      </w:r>
    </w:p>
    <w:p w14:paraId="64FF637A" w14:textId="77777777" w:rsidR="00D94A42" w:rsidRPr="00D94A42" w:rsidRDefault="00D94A42" w:rsidP="00D94A42">
      <w:pPr>
        <w:spacing w:after="200"/>
        <w:jc w:val="center"/>
        <w:rPr>
          <w:rFonts w:ascii="Calibri" w:eastAsia="Times New Roman" w:hAnsi="Calibri" w:cs="Arial"/>
          <w:b/>
          <w:bCs/>
          <w:color w:val="4472C4" w:themeColor="accent5"/>
          <w:sz w:val="18"/>
          <w:szCs w:val="18"/>
          <w:highlight w:val="yellow"/>
        </w:rPr>
      </w:pPr>
      <w:bookmarkStart w:id="43" w:name="_Toc531732103"/>
      <w:bookmarkStart w:id="44" w:name="_Toc1153348"/>
      <w:bookmarkStart w:id="45" w:name="_Toc1229458"/>
      <w:r w:rsidRPr="00D94A42">
        <w:rPr>
          <w:rFonts w:ascii="Calibri" w:eastAsia="Times New Roman" w:hAnsi="Calibri" w:cs="Arial"/>
          <w:b/>
          <w:bCs/>
          <w:color w:val="4472C4" w:themeColor="accent5"/>
          <w:sz w:val="18"/>
          <w:szCs w:val="18"/>
        </w:rPr>
        <w:t xml:space="preserve">Figure </w:t>
      </w:r>
      <w:r w:rsidRPr="000869D9">
        <w:rPr>
          <w:rFonts w:ascii="Calibri" w:eastAsia="Times New Roman" w:hAnsi="Calibri" w:cs="Arial"/>
          <w:b/>
          <w:bCs/>
          <w:noProof/>
          <w:color w:val="4472C4" w:themeColor="accent5"/>
          <w:sz w:val="18"/>
          <w:szCs w:val="18"/>
        </w:rPr>
        <w:t>1</w:t>
      </w:r>
      <w:r w:rsidRPr="00D94A42">
        <w:rPr>
          <w:rFonts w:ascii="Calibri" w:eastAsia="Times New Roman" w:hAnsi="Calibri" w:cs="Arial"/>
          <w:b/>
          <w:bCs/>
          <w:color w:val="4472C4" w:themeColor="accent5"/>
          <w:sz w:val="18"/>
          <w:szCs w:val="18"/>
        </w:rPr>
        <w:noBreakHyphen/>
      </w:r>
      <w:r w:rsidRPr="00D94A42">
        <w:rPr>
          <w:rFonts w:ascii="Calibri" w:eastAsia="Times New Roman" w:hAnsi="Calibri" w:cs="Arial"/>
          <w:b/>
          <w:bCs/>
          <w:noProof/>
          <w:color w:val="4472C4" w:themeColor="accent5"/>
          <w:sz w:val="18"/>
          <w:szCs w:val="18"/>
        </w:rPr>
        <w:fldChar w:fldCharType="begin"/>
      </w:r>
      <w:r w:rsidRPr="00D94A42">
        <w:rPr>
          <w:rFonts w:ascii="Calibri" w:eastAsia="Times New Roman" w:hAnsi="Calibri" w:cs="Arial"/>
          <w:b/>
          <w:bCs/>
          <w:noProof/>
          <w:color w:val="4472C4" w:themeColor="accent5"/>
          <w:sz w:val="18"/>
          <w:szCs w:val="18"/>
        </w:rPr>
        <w:instrText xml:space="preserve"> SEQ Figure \* ARABIC \s 1 </w:instrText>
      </w:r>
      <w:r w:rsidRPr="00D94A42">
        <w:rPr>
          <w:rFonts w:ascii="Calibri" w:eastAsia="Times New Roman" w:hAnsi="Calibri" w:cs="Arial"/>
          <w:b/>
          <w:bCs/>
          <w:noProof/>
          <w:color w:val="4472C4" w:themeColor="accent5"/>
          <w:sz w:val="18"/>
          <w:szCs w:val="18"/>
        </w:rPr>
        <w:fldChar w:fldCharType="separate"/>
      </w:r>
      <w:r w:rsidRPr="000869D9">
        <w:rPr>
          <w:rFonts w:ascii="Calibri" w:eastAsia="Times New Roman" w:hAnsi="Calibri" w:cs="Arial"/>
          <w:b/>
          <w:bCs/>
          <w:noProof/>
          <w:color w:val="4472C4" w:themeColor="accent5"/>
          <w:sz w:val="18"/>
          <w:szCs w:val="18"/>
        </w:rPr>
        <w:t>12</w:t>
      </w:r>
      <w:r w:rsidRPr="00D94A42">
        <w:rPr>
          <w:rFonts w:ascii="Calibri" w:eastAsia="Times New Roman" w:hAnsi="Calibri" w:cs="Arial"/>
          <w:b/>
          <w:bCs/>
          <w:noProof/>
          <w:color w:val="4472C4" w:themeColor="accent5"/>
          <w:sz w:val="18"/>
          <w:szCs w:val="18"/>
        </w:rPr>
        <w:fldChar w:fldCharType="end"/>
      </w:r>
      <w:r w:rsidRPr="00D94A42">
        <w:rPr>
          <w:rFonts w:ascii="Calibri" w:eastAsia="Times New Roman" w:hAnsi="Calibri" w:cs="Arial"/>
          <w:b/>
          <w:bCs/>
          <w:color w:val="4472C4" w:themeColor="accent5"/>
          <w:sz w:val="18"/>
          <w:szCs w:val="18"/>
        </w:rPr>
        <w:t>: Statistics from Survey</w:t>
      </w:r>
      <w:bookmarkEnd w:id="43"/>
      <w:bookmarkEnd w:id="44"/>
      <w:bookmarkEnd w:id="45"/>
    </w:p>
    <w:p w14:paraId="34983C3A" w14:textId="77777777" w:rsidR="00D94A42" w:rsidRPr="00D94A42" w:rsidRDefault="00D94A42" w:rsidP="00D94A42">
      <w:pPr>
        <w:autoSpaceDE w:val="0"/>
        <w:autoSpaceDN w:val="0"/>
        <w:adjustRightInd w:val="0"/>
        <w:rPr>
          <w:rFonts w:ascii="Calibri" w:eastAsia="Times New Roman" w:hAnsi="Calibri" w:cs="Arial"/>
          <w:sz w:val="22"/>
          <w:szCs w:val="22"/>
          <w:highlight w:val="yellow"/>
        </w:rPr>
      </w:pPr>
    </w:p>
    <w:p w14:paraId="4F4B4F0B" w14:textId="77777777" w:rsidR="00D94A42" w:rsidRPr="00D94A42" w:rsidRDefault="00D94A42" w:rsidP="00D94A42">
      <w:pPr>
        <w:autoSpaceDE w:val="0"/>
        <w:autoSpaceDN w:val="0"/>
        <w:adjustRightInd w:val="0"/>
        <w:spacing w:line="276" w:lineRule="auto"/>
        <w:rPr>
          <w:rFonts w:ascii="Calibri" w:eastAsia="Times New Roman" w:hAnsi="Calibri" w:cs="Arial"/>
          <w:sz w:val="22"/>
          <w:szCs w:val="22"/>
        </w:rPr>
      </w:pPr>
      <w:commentRangeStart w:id="46"/>
      <w:r w:rsidRPr="00D94A42">
        <w:rPr>
          <w:rFonts w:ascii="Calibri" w:eastAsia="Times New Roman" w:hAnsi="Calibri" w:cs="Arial"/>
          <w:sz w:val="22"/>
          <w:szCs w:val="22"/>
        </w:rPr>
        <w:t>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w:t>
      </w:r>
      <w:commentRangeEnd w:id="46"/>
      <w:r w:rsidR="004D1B1C">
        <w:rPr>
          <w:rStyle w:val="CommentReference"/>
        </w:rPr>
        <w:commentReference w:id="46"/>
      </w:r>
    </w:p>
    <w:p w14:paraId="172427E6" w14:textId="77777777" w:rsidR="00D94A42" w:rsidRPr="00D94A42" w:rsidRDefault="00D94A42" w:rsidP="00D94A42">
      <w:pPr>
        <w:autoSpaceDE w:val="0"/>
        <w:autoSpaceDN w:val="0"/>
        <w:adjustRightInd w:val="0"/>
        <w:spacing w:line="276" w:lineRule="auto"/>
        <w:rPr>
          <w:rFonts w:ascii="Calibri" w:eastAsia="Times New Roman" w:hAnsi="Calibri" w:cs="Arial"/>
          <w:sz w:val="22"/>
          <w:szCs w:val="22"/>
        </w:rPr>
      </w:pPr>
    </w:p>
    <w:p w14:paraId="611B604B"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724A10DC" w14:textId="77777777" w:rsidR="00D94A42" w:rsidRPr="00D94A42" w:rsidRDefault="00D94A42" w:rsidP="00D94A42">
      <w:pPr>
        <w:autoSpaceDE w:val="0"/>
        <w:autoSpaceDN w:val="0"/>
        <w:adjustRightInd w:val="0"/>
        <w:spacing w:line="276" w:lineRule="auto"/>
        <w:rPr>
          <w:rFonts w:ascii="Calibri" w:eastAsia="Times New Roman" w:hAnsi="Calibri" w:cs="Arial"/>
          <w:sz w:val="22"/>
          <w:szCs w:val="22"/>
        </w:rPr>
      </w:pPr>
    </w:p>
    <w:p w14:paraId="1E75AC2E" w14:textId="77777777" w:rsidR="00D94A42" w:rsidRPr="00D94A42" w:rsidRDefault="00D94A42" w:rsidP="00D94A42">
      <w:pPr>
        <w:autoSpaceDE w:val="0"/>
        <w:autoSpaceDN w:val="0"/>
        <w:adjustRightInd w:val="0"/>
        <w:jc w:val="both"/>
        <w:rPr>
          <w:rFonts w:ascii="Calibri" w:eastAsia="Times New Roman" w:hAnsi="Calibri" w:cs="Arial"/>
          <w:color w:val="FF0000"/>
          <w:sz w:val="4"/>
          <w:szCs w:val="4"/>
        </w:rPr>
      </w:pPr>
    </w:p>
    <w:p w14:paraId="235B15B0" w14:textId="77777777" w:rsidR="00D94A42" w:rsidRPr="00D94A42" w:rsidRDefault="00D94A42" w:rsidP="00D94A42">
      <w:pPr>
        <w:autoSpaceDE w:val="0"/>
        <w:autoSpaceDN w:val="0"/>
        <w:adjustRightInd w:val="0"/>
        <w:jc w:val="both"/>
        <w:rPr>
          <w:rFonts w:ascii="Calibri" w:eastAsia="Times New Roman" w:hAnsi="Calibri" w:cs="Arial"/>
          <w:sz w:val="14"/>
          <w:szCs w:val="14"/>
          <w:lang w:bidi="ar-QA"/>
        </w:rPr>
      </w:pPr>
    </w:p>
    <w:p w14:paraId="785BC485"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r w:rsidRPr="00D94A42">
        <w:rPr>
          <w:rFonts w:ascii="Calibri" w:eastAsia="Times New Roman" w:hAnsi="Calibri" w:cs="Arial"/>
          <w:noProof/>
          <w:sz w:val="22"/>
          <w:szCs w:val="22"/>
        </w:rPr>
        <mc:AlternateContent>
          <mc:Choice Requires="wps">
            <w:drawing>
              <wp:anchor distT="0" distB="0" distL="114300" distR="114300" simplePos="0" relativeHeight="251661312" behindDoc="0" locked="0" layoutInCell="1" allowOverlap="1" wp14:anchorId="05207266" wp14:editId="48D15B37">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0073692C" w14:textId="77777777" w:rsidR="00D94A42" w:rsidRPr="000869D9" w:rsidRDefault="00D94A42" w:rsidP="00D94A42">
                            <w:pPr>
                              <w:pStyle w:val="Caption"/>
                              <w:jc w:val="center"/>
                              <w:rPr>
                                <w:b/>
                                <w:bCs/>
                                <w:i w:val="0"/>
                                <w:iCs w:val="0"/>
                                <w:noProof/>
                                <w:color w:val="4472C4" w:themeColor="accent5"/>
                              </w:rPr>
                            </w:pPr>
                            <w:bookmarkStart w:id="47" w:name="_Toc531732104"/>
                            <w:bookmarkStart w:id="48" w:name="_Toc1153349"/>
                            <w:bookmarkStart w:id="49" w:name="_Toc1229459"/>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13</w:t>
                            </w:r>
                            <w:r w:rsidRPr="000869D9">
                              <w:rPr>
                                <w:b/>
                                <w:bCs/>
                                <w:i w:val="0"/>
                                <w:iCs w:val="0"/>
                                <w:noProof/>
                                <w:color w:val="4472C4" w:themeColor="accent5"/>
                              </w:rPr>
                              <w:fldChar w:fldCharType="end"/>
                            </w:r>
                            <w:r w:rsidRPr="000869D9">
                              <w:rPr>
                                <w:b/>
                                <w:bCs/>
                                <w:i w:val="0"/>
                                <w:iCs w:val="0"/>
                                <w:color w:val="4472C4" w:themeColor="accent5"/>
                              </w:rPr>
                              <w:t>: Vehicles in Qatar University parked illegally</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07266" id="Text Box 95" o:spid="_x0000_s1036" type="#_x0000_t202" style="position:absolute;left:0;text-align:left;margin-left:-19.3pt;margin-top:197.8pt;width:312.4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tXHCmzQCAABqBAAADgAAAAAAAAAA&#10;AAAAAAAuAgAAZHJzL2Uyb0RvYy54bWxQSwECLQAUAAYACAAAACEAVGLi7eIAAAALAQAADwAAAAAA&#10;AAAAAAAAAACOBAAAZHJzL2Rvd25yZXYueG1sUEsFBgAAAAAEAAQA8wAAAJ0FAAAAAA==&#10;" stroked="f">
                <v:textbox style="mso-fit-shape-to-text:t" inset="0,0,0,0">
                  <w:txbxContent>
                    <w:p w14:paraId="0073692C" w14:textId="77777777" w:rsidR="00D94A42" w:rsidRPr="000869D9" w:rsidRDefault="00D94A42" w:rsidP="00D94A42">
                      <w:pPr>
                        <w:pStyle w:val="Caption"/>
                        <w:jc w:val="center"/>
                        <w:rPr>
                          <w:b/>
                          <w:bCs/>
                          <w:i w:val="0"/>
                          <w:iCs w:val="0"/>
                          <w:noProof/>
                          <w:color w:val="4472C4" w:themeColor="accent5"/>
                        </w:rPr>
                      </w:pPr>
                      <w:bookmarkStart w:id="50" w:name="_Toc531732104"/>
                      <w:bookmarkStart w:id="51" w:name="_Toc1153349"/>
                      <w:bookmarkStart w:id="52" w:name="_Toc1229459"/>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13</w:t>
                      </w:r>
                      <w:r w:rsidRPr="000869D9">
                        <w:rPr>
                          <w:b/>
                          <w:bCs/>
                          <w:i w:val="0"/>
                          <w:iCs w:val="0"/>
                          <w:noProof/>
                          <w:color w:val="4472C4" w:themeColor="accent5"/>
                        </w:rPr>
                        <w:fldChar w:fldCharType="end"/>
                      </w:r>
                      <w:r w:rsidRPr="000869D9">
                        <w:rPr>
                          <w:b/>
                          <w:bCs/>
                          <w:i w:val="0"/>
                          <w:iCs w:val="0"/>
                          <w:color w:val="4472C4" w:themeColor="accent5"/>
                        </w:rPr>
                        <w:t>: Vehicles in Qatar University parked illegally</w:t>
                      </w:r>
                      <w:bookmarkEnd w:id="50"/>
                      <w:bookmarkEnd w:id="51"/>
                      <w:bookmarkEnd w:id="52"/>
                    </w:p>
                  </w:txbxContent>
                </v:textbox>
              </v:shape>
            </w:pict>
          </mc:Fallback>
        </mc:AlternateContent>
      </w:r>
      <w:r w:rsidRPr="00D94A42">
        <w:rPr>
          <w:rFonts w:ascii="Calibri" w:eastAsia="Times New Roman" w:hAnsi="Calibri" w:cs="Arial"/>
          <w:noProof/>
          <w:color w:val="FF0000"/>
          <w:sz w:val="22"/>
          <w:szCs w:val="22"/>
        </w:rPr>
        <w:drawing>
          <wp:anchor distT="0" distB="0" distL="114300" distR="114300" simplePos="0" relativeHeight="251660288" behindDoc="0" locked="0" layoutInCell="1" allowOverlap="1" wp14:anchorId="22A5349C" wp14:editId="36E0002A">
            <wp:simplePos x="0" y="0"/>
            <wp:positionH relativeFrom="column">
              <wp:posOffset>-245257</wp:posOffset>
            </wp:positionH>
            <wp:positionV relativeFrom="paragraph">
              <wp:posOffset>8255</wp:posOffset>
            </wp:positionV>
            <wp:extent cx="3968115" cy="2446655"/>
            <wp:effectExtent l="19050" t="19050" r="13335" b="10795"/>
            <wp:wrapNone/>
            <wp:docPr id="14" name="Picture 14"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rgbClr val="1F497D"/>
                      </a:solidFill>
                    </a:ln>
                  </pic:spPr>
                </pic:pic>
              </a:graphicData>
            </a:graphic>
            <wp14:sizeRelH relativeFrom="page">
              <wp14:pctWidth>0</wp14:pctWidth>
            </wp14:sizeRelH>
            <wp14:sizeRelV relativeFrom="page">
              <wp14:pctHeight>0</wp14:pctHeight>
            </wp14:sizeRelV>
          </wp:anchor>
        </w:drawing>
      </w:r>
      <w:r w:rsidRPr="00D94A42">
        <w:rPr>
          <w:rFonts w:ascii="Calibri" w:eastAsia="Times New Roman" w:hAnsi="Calibri" w:cs="Arial"/>
          <w:noProof/>
          <w:sz w:val="22"/>
          <w:szCs w:val="22"/>
        </w:rPr>
        <mc:AlternateContent>
          <mc:Choice Requires="wps">
            <w:drawing>
              <wp:anchor distT="0" distB="0" distL="114300" distR="114300" simplePos="0" relativeHeight="251662336" behindDoc="0" locked="0" layoutInCell="1" allowOverlap="1" wp14:anchorId="4A732DA3" wp14:editId="3FAAB303">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7828F2D" w14:textId="77777777" w:rsidR="00D94A42" w:rsidRPr="000869D9" w:rsidRDefault="00D94A42" w:rsidP="00D94A42">
                            <w:pPr>
                              <w:pStyle w:val="Caption"/>
                              <w:jc w:val="center"/>
                              <w:rPr>
                                <w:b/>
                                <w:bCs/>
                                <w:i w:val="0"/>
                                <w:iCs w:val="0"/>
                                <w:noProof/>
                                <w:color w:val="4472C4" w:themeColor="accent5"/>
                              </w:rPr>
                            </w:pPr>
                            <w:bookmarkStart w:id="53" w:name="_Toc531732105"/>
                            <w:bookmarkStart w:id="54" w:name="_Toc1153350"/>
                            <w:bookmarkStart w:id="55" w:name="_Toc1229460"/>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14</w:t>
                            </w:r>
                            <w:r w:rsidRPr="000869D9">
                              <w:rPr>
                                <w:b/>
                                <w:bCs/>
                                <w:i w:val="0"/>
                                <w:iCs w:val="0"/>
                                <w:noProof/>
                                <w:color w:val="4472C4" w:themeColor="accent5"/>
                              </w:rPr>
                              <w:fldChar w:fldCharType="end"/>
                            </w:r>
                            <w:r w:rsidRPr="000869D9">
                              <w:rPr>
                                <w:b/>
                                <w:bCs/>
                                <w:i w:val="0"/>
                                <w:iCs w:val="0"/>
                                <w:noProof/>
                                <w:color w:val="4472C4" w:themeColor="accent5"/>
                              </w:rPr>
                              <w:t xml:space="preserve">: </w:t>
                            </w:r>
                            <w:r w:rsidRPr="000869D9">
                              <w:rPr>
                                <w:b/>
                                <w:bCs/>
                                <w:i w:val="0"/>
                                <w:iCs w:val="0"/>
                                <w:color w:val="4472C4" w:themeColor="accent5"/>
                              </w:rPr>
                              <w:t>Vehicles in Qatar University parked illegally</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32DA3" id="Text Box 96" o:spid="_x0000_s1037" type="#_x0000_t202" style="position:absolute;left:0;text-align:left;margin-left:309pt;margin-top:197.9pt;width:160.75pt;height:31.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5GTMg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" stroked="f">
                <v:textbox style="mso-fit-shape-to-text:t" inset="0,0,0,0">
                  <w:txbxContent>
                    <w:p w14:paraId="37828F2D" w14:textId="77777777" w:rsidR="00D94A42" w:rsidRPr="000869D9" w:rsidRDefault="00D94A42" w:rsidP="00D94A42">
                      <w:pPr>
                        <w:pStyle w:val="Caption"/>
                        <w:jc w:val="center"/>
                        <w:rPr>
                          <w:b/>
                          <w:bCs/>
                          <w:i w:val="0"/>
                          <w:iCs w:val="0"/>
                          <w:noProof/>
                          <w:color w:val="4472C4" w:themeColor="accent5"/>
                        </w:rPr>
                      </w:pPr>
                      <w:bookmarkStart w:id="56" w:name="_Toc531732105"/>
                      <w:bookmarkStart w:id="57" w:name="_Toc1153350"/>
                      <w:bookmarkStart w:id="58" w:name="_Toc1229460"/>
                      <w:r w:rsidRPr="000869D9">
                        <w:rPr>
                          <w:b/>
                          <w:bCs/>
                          <w:i w:val="0"/>
                          <w:iCs w:val="0"/>
                          <w:color w:val="4472C4" w:themeColor="accent5"/>
                        </w:rPr>
                        <w:t xml:space="preserve">Figure </w:t>
                      </w:r>
                      <w:r w:rsidRPr="000869D9">
                        <w:rPr>
                          <w:b/>
                          <w:bCs/>
                          <w:i w:val="0"/>
                          <w:iCs w:val="0"/>
                          <w:noProof/>
                          <w:color w:val="4472C4" w:themeColor="accent5"/>
                        </w:rPr>
                        <w:fldChar w:fldCharType="begin"/>
                      </w:r>
                      <w:r w:rsidRPr="000869D9">
                        <w:rPr>
                          <w:b/>
                          <w:bCs/>
                          <w:i w:val="0"/>
                          <w:iCs w:val="0"/>
                          <w:noProof/>
                          <w:color w:val="4472C4" w:themeColor="accent5"/>
                        </w:rPr>
                        <w:instrText xml:space="preserve"> STYLEREF 1 \s </w:instrText>
                      </w:r>
                      <w:r w:rsidRPr="000869D9">
                        <w:rPr>
                          <w:b/>
                          <w:bCs/>
                          <w:i w:val="0"/>
                          <w:iCs w:val="0"/>
                          <w:noProof/>
                          <w:color w:val="4472C4" w:themeColor="accent5"/>
                        </w:rPr>
                        <w:fldChar w:fldCharType="separate"/>
                      </w:r>
                      <w:r w:rsidRPr="000869D9">
                        <w:rPr>
                          <w:rFonts w:hint="eastAsia"/>
                          <w:b/>
                          <w:bCs/>
                          <w:i w:val="0"/>
                          <w:iCs w:val="0"/>
                          <w:noProof/>
                          <w:color w:val="4472C4" w:themeColor="accent5"/>
                          <w:cs/>
                        </w:rPr>
                        <w:t>‎</w:t>
                      </w:r>
                      <w:r w:rsidRPr="000869D9">
                        <w:rPr>
                          <w:b/>
                          <w:bCs/>
                          <w:i w:val="0"/>
                          <w:iCs w:val="0"/>
                          <w:noProof/>
                          <w:color w:val="4472C4" w:themeColor="accent5"/>
                        </w:rPr>
                        <w:t>1</w:t>
                      </w:r>
                      <w:r w:rsidRPr="000869D9">
                        <w:rPr>
                          <w:b/>
                          <w:bCs/>
                          <w:i w:val="0"/>
                          <w:iCs w:val="0"/>
                          <w:noProof/>
                          <w:color w:val="4472C4" w:themeColor="accent5"/>
                        </w:rPr>
                        <w:fldChar w:fldCharType="end"/>
                      </w:r>
                      <w:r w:rsidRPr="000869D9">
                        <w:rPr>
                          <w:b/>
                          <w:bCs/>
                          <w:i w:val="0"/>
                          <w:iCs w:val="0"/>
                          <w:color w:val="4472C4" w:themeColor="accent5"/>
                        </w:rPr>
                        <w:noBreakHyphen/>
                      </w:r>
                      <w:r w:rsidRPr="000869D9">
                        <w:rPr>
                          <w:b/>
                          <w:bCs/>
                          <w:i w:val="0"/>
                          <w:iCs w:val="0"/>
                          <w:noProof/>
                          <w:color w:val="4472C4" w:themeColor="accent5"/>
                        </w:rPr>
                        <w:fldChar w:fldCharType="begin"/>
                      </w:r>
                      <w:r w:rsidRPr="000869D9">
                        <w:rPr>
                          <w:b/>
                          <w:bCs/>
                          <w:i w:val="0"/>
                          <w:iCs w:val="0"/>
                          <w:noProof/>
                          <w:color w:val="4472C4" w:themeColor="accent5"/>
                        </w:rPr>
                        <w:instrText xml:space="preserve"> SEQ Figure \* ARABIC \s 1 </w:instrText>
                      </w:r>
                      <w:r w:rsidRPr="000869D9">
                        <w:rPr>
                          <w:b/>
                          <w:bCs/>
                          <w:i w:val="0"/>
                          <w:iCs w:val="0"/>
                          <w:noProof/>
                          <w:color w:val="4472C4" w:themeColor="accent5"/>
                        </w:rPr>
                        <w:fldChar w:fldCharType="separate"/>
                      </w:r>
                      <w:r w:rsidRPr="000869D9">
                        <w:rPr>
                          <w:b/>
                          <w:bCs/>
                          <w:i w:val="0"/>
                          <w:iCs w:val="0"/>
                          <w:noProof/>
                          <w:color w:val="4472C4" w:themeColor="accent5"/>
                        </w:rPr>
                        <w:t>14</w:t>
                      </w:r>
                      <w:r w:rsidRPr="000869D9">
                        <w:rPr>
                          <w:b/>
                          <w:bCs/>
                          <w:i w:val="0"/>
                          <w:iCs w:val="0"/>
                          <w:noProof/>
                          <w:color w:val="4472C4" w:themeColor="accent5"/>
                        </w:rPr>
                        <w:fldChar w:fldCharType="end"/>
                      </w:r>
                      <w:r w:rsidRPr="000869D9">
                        <w:rPr>
                          <w:b/>
                          <w:bCs/>
                          <w:i w:val="0"/>
                          <w:iCs w:val="0"/>
                          <w:noProof/>
                          <w:color w:val="4472C4" w:themeColor="accent5"/>
                        </w:rPr>
                        <w:t xml:space="preserve">: </w:t>
                      </w:r>
                      <w:r w:rsidRPr="000869D9">
                        <w:rPr>
                          <w:b/>
                          <w:bCs/>
                          <w:i w:val="0"/>
                          <w:iCs w:val="0"/>
                          <w:color w:val="4472C4" w:themeColor="accent5"/>
                        </w:rPr>
                        <w:t>Vehicles in Qatar University parked illegally</w:t>
                      </w:r>
                      <w:bookmarkEnd w:id="56"/>
                      <w:bookmarkEnd w:id="57"/>
                      <w:bookmarkEnd w:id="58"/>
                    </w:p>
                  </w:txbxContent>
                </v:textbox>
              </v:shape>
            </w:pict>
          </mc:Fallback>
        </mc:AlternateContent>
      </w:r>
      <w:r w:rsidRPr="00D94A42">
        <w:rPr>
          <w:rFonts w:ascii="Calibri" w:eastAsia="Times New Roman" w:hAnsi="Calibri" w:cs="Arial"/>
          <w:noProof/>
          <w:color w:val="FF0000"/>
          <w:sz w:val="22"/>
          <w:szCs w:val="22"/>
        </w:rPr>
        <w:drawing>
          <wp:anchor distT="0" distB="0" distL="114300" distR="114300" simplePos="0" relativeHeight="251659264" behindDoc="0" locked="0" layoutInCell="1" allowOverlap="1" wp14:anchorId="12A24A0B" wp14:editId="76FF3433">
            <wp:simplePos x="0" y="0"/>
            <wp:positionH relativeFrom="column">
              <wp:posOffset>3924447</wp:posOffset>
            </wp:positionH>
            <wp:positionV relativeFrom="paragraph">
              <wp:posOffset>6985</wp:posOffset>
            </wp:positionV>
            <wp:extent cx="2041525" cy="2449195"/>
            <wp:effectExtent l="19050" t="19050" r="15875" b="273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22"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F1C5F"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544064AB"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4562CD36"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7A676954"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6C40BE1D"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0ACA4F75"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0E56E4CB"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3693F672"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65623DD1"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04EA62EE"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2EE1FC6F"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2E9DFC1A" w14:textId="77777777" w:rsidR="00D94A42" w:rsidRPr="00D94A42" w:rsidRDefault="00D94A42" w:rsidP="00D94A42">
      <w:pPr>
        <w:autoSpaceDE w:val="0"/>
        <w:autoSpaceDN w:val="0"/>
        <w:adjustRightInd w:val="0"/>
        <w:jc w:val="both"/>
        <w:rPr>
          <w:rFonts w:ascii="Calibri" w:eastAsia="Times New Roman" w:hAnsi="Calibri" w:cs="Arial"/>
          <w:sz w:val="22"/>
          <w:szCs w:val="22"/>
          <w:lang w:bidi="ar-QA"/>
        </w:rPr>
      </w:pPr>
    </w:p>
    <w:p w14:paraId="7DDD39BF"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2AFD5F75" w14:textId="77777777" w:rsidR="00D94A42" w:rsidRPr="00D94A42" w:rsidRDefault="00D94A42" w:rsidP="00D94A42">
      <w:pPr>
        <w:autoSpaceDE w:val="0"/>
        <w:autoSpaceDN w:val="0"/>
        <w:adjustRightInd w:val="0"/>
        <w:jc w:val="both"/>
        <w:rPr>
          <w:rFonts w:ascii="Calibri" w:eastAsia="Times New Roman" w:hAnsi="Calibri" w:cs="Arial"/>
          <w:color w:val="FF0000"/>
          <w:sz w:val="22"/>
          <w:szCs w:val="22"/>
        </w:rPr>
      </w:pPr>
    </w:p>
    <w:p w14:paraId="5543C3C6" w14:textId="77777777" w:rsidR="00D94A42" w:rsidRPr="00D94A42" w:rsidRDefault="00D94A42" w:rsidP="00D94A42">
      <w:pPr>
        <w:autoSpaceDE w:val="0"/>
        <w:autoSpaceDN w:val="0"/>
        <w:adjustRightInd w:val="0"/>
        <w:jc w:val="both"/>
        <w:rPr>
          <w:rFonts w:ascii="Calibri" w:eastAsia="Times New Roman" w:hAnsi="Calibri" w:cs="Arial"/>
          <w:color w:val="000000"/>
          <w:sz w:val="22"/>
          <w:szCs w:val="22"/>
        </w:rPr>
      </w:pPr>
    </w:p>
    <w:p w14:paraId="23BA6C95" w14:textId="77777777" w:rsidR="00D94A42" w:rsidRPr="00D94A42" w:rsidRDefault="00D94A42" w:rsidP="00D94A42">
      <w:pPr>
        <w:autoSpaceDE w:val="0"/>
        <w:autoSpaceDN w:val="0"/>
        <w:adjustRightInd w:val="0"/>
        <w:jc w:val="both"/>
        <w:rPr>
          <w:rFonts w:ascii="Calibri" w:eastAsia="Times New Roman" w:hAnsi="Calibri" w:cs="Arial"/>
          <w:color w:val="000000"/>
          <w:sz w:val="22"/>
          <w:szCs w:val="22"/>
        </w:rPr>
      </w:pPr>
    </w:p>
    <w:p w14:paraId="41E447F3" w14:textId="77777777" w:rsidR="00D94A42" w:rsidRPr="00D94A42" w:rsidRDefault="00D94A42" w:rsidP="00D94A42">
      <w:pPr>
        <w:spacing w:after="200" w:line="276" w:lineRule="auto"/>
        <w:rPr>
          <w:rFonts w:ascii="Calibri" w:eastAsia="Times New Roman" w:hAnsi="Calibri" w:cs="Arial"/>
          <w:sz w:val="22"/>
          <w:szCs w:val="22"/>
        </w:rPr>
      </w:pPr>
    </w:p>
    <w:p w14:paraId="6DA91B7A" w14:textId="66C48828"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 xml:space="preserve">In the end, the university’s reputation is negatively affected by this situation, because it is the first thing that guests see </w:t>
      </w:r>
      <w:del w:id="59" w:author="Abdulaziz Alali" w:date="2019-03-08T11:23:00Z">
        <w:r w:rsidRPr="00D94A42" w:rsidDel="004D1B1C">
          <w:rPr>
            <w:rFonts w:ascii="Calibri" w:eastAsia="Times New Roman" w:hAnsi="Calibri" w:cs="Arial"/>
            <w:sz w:val="22"/>
            <w:szCs w:val="22"/>
          </w:rPr>
          <w:delText>when visiting</w:delText>
        </w:r>
      </w:del>
      <w:ins w:id="60" w:author="Abdulaziz Alali" w:date="2019-03-08T11:23:00Z">
        <w:r w:rsidR="004D1B1C">
          <w:rPr>
            <w:rFonts w:ascii="Calibri" w:eastAsia="Times New Roman" w:hAnsi="Calibri" w:cs="Arial"/>
            <w:sz w:val="22"/>
            <w:szCs w:val="22"/>
          </w:rPr>
          <w:t>during their visit</w:t>
        </w:r>
      </w:ins>
      <w:r w:rsidRPr="00D94A42">
        <w:rPr>
          <w:rFonts w:ascii="Calibri" w:eastAsia="Times New Roman" w:hAnsi="Calibri" w:cs="Arial"/>
          <w:sz w:val="22"/>
          <w:szCs w:val="22"/>
        </w:rPr>
        <w:t xml:space="preserve"> </w:t>
      </w:r>
      <w:ins w:id="61" w:author="Abdulaziz Alali" w:date="2019-03-08T11:23:00Z">
        <w:r w:rsidR="004D1B1C">
          <w:rPr>
            <w:rFonts w:ascii="Calibri" w:eastAsia="Times New Roman" w:hAnsi="Calibri" w:cs="Arial"/>
            <w:sz w:val="22"/>
            <w:szCs w:val="22"/>
          </w:rPr>
          <w:t xml:space="preserve">as well as </w:t>
        </w:r>
      </w:ins>
      <w:del w:id="62" w:author="Abdulaziz Alali" w:date="2019-03-08T11:23:00Z">
        <w:r w:rsidRPr="00D94A42" w:rsidDel="004D1B1C">
          <w:rPr>
            <w:rFonts w:ascii="Calibri" w:eastAsia="Times New Roman" w:hAnsi="Calibri" w:cs="Arial"/>
            <w:sz w:val="22"/>
            <w:szCs w:val="22"/>
          </w:rPr>
          <w:delText xml:space="preserve">and that </w:delText>
        </w:r>
      </w:del>
      <w:r w:rsidRPr="00D94A42">
        <w:rPr>
          <w:rFonts w:ascii="Calibri" w:eastAsia="Times New Roman" w:hAnsi="Calibri" w:cs="Arial"/>
          <w:sz w:val="22"/>
          <w:szCs w:val="22"/>
        </w:rPr>
        <w:t xml:space="preserve">students and staff </w:t>
      </w:r>
      <w:del w:id="63" w:author="Abdulaziz Alali" w:date="2019-03-08T11:23:00Z">
        <w:r w:rsidRPr="00D94A42" w:rsidDel="004D1B1C">
          <w:rPr>
            <w:rFonts w:ascii="Calibri" w:eastAsia="Times New Roman" w:hAnsi="Calibri" w:cs="Arial"/>
            <w:sz w:val="22"/>
            <w:szCs w:val="22"/>
          </w:rPr>
          <w:delText xml:space="preserve">notice </w:delText>
        </w:r>
      </w:del>
      <w:r w:rsidRPr="00D94A42">
        <w:rPr>
          <w:rFonts w:ascii="Calibri" w:eastAsia="Times New Roman" w:hAnsi="Calibri" w:cs="Arial"/>
          <w:sz w:val="22"/>
          <w:szCs w:val="22"/>
        </w:rPr>
        <w:t xml:space="preserve">when they start their day. </w:t>
      </w:r>
    </w:p>
    <w:p w14:paraId="0B900E3C" w14:textId="77777777" w:rsidR="00D94A42" w:rsidRPr="00D94A42" w:rsidRDefault="00D94A42" w:rsidP="00D94A42">
      <w:pPr>
        <w:rPr>
          <w:rFonts w:ascii="Calibri" w:eastAsia="Times New Roman" w:hAnsi="Calibri" w:cs="Arial"/>
          <w:sz w:val="22"/>
          <w:szCs w:val="22"/>
        </w:rPr>
      </w:pPr>
    </w:p>
    <w:p w14:paraId="307ED177" w14:textId="77777777" w:rsidR="00D94A42" w:rsidRPr="00D94A42" w:rsidRDefault="00D94A42" w:rsidP="00D94A42">
      <w:pPr>
        <w:keepNext/>
        <w:keepLines/>
        <w:numPr>
          <w:ilvl w:val="1"/>
          <w:numId w:val="1"/>
        </w:numPr>
        <w:spacing w:before="240" w:after="240" w:line="276" w:lineRule="auto"/>
        <w:ind w:left="540" w:hanging="540"/>
        <w:outlineLvl w:val="1"/>
        <w:rPr>
          <w:rFonts w:ascii="Cambria" w:eastAsia="Times New Roman" w:hAnsi="Cambria" w:cs="Times New Roman"/>
          <w:b/>
          <w:bCs/>
          <w:color w:val="365F91"/>
          <w:sz w:val="26"/>
          <w:szCs w:val="26"/>
        </w:rPr>
      </w:pPr>
      <w:bookmarkStart w:id="64" w:name="_Toc274166447"/>
      <w:bookmarkStart w:id="65" w:name="_Toc368128751"/>
      <w:bookmarkStart w:id="66" w:name="_Toc1230678"/>
      <w:r w:rsidRPr="00D94A42">
        <w:rPr>
          <w:rFonts w:ascii="Cambria" w:eastAsia="Times New Roman" w:hAnsi="Cambria" w:cs="Times New Roman"/>
          <w:b/>
          <w:bCs/>
          <w:color w:val="365F91"/>
          <w:sz w:val="26"/>
          <w:szCs w:val="26"/>
        </w:rPr>
        <w:t>Project significanc</w:t>
      </w:r>
      <w:bookmarkEnd w:id="64"/>
      <w:r w:rsidRPr="00D94A42">
        <w:rPr>
          <w:rFonts w:ascii="Cambria" w:eastAsia="Times New Roman" w:hAnsi="Cambria" w:cs="Times New Roman"/>
          <w:b/>
          <w:bCs/>
          <w:color w:val="365F91"/>
          <w:sz w:val="26"/>
          <w:szCs w:val="26"/>
        </w:rPr>
        <w:t>e</w:t>
      </w:r>
      <w:bookmarkEnd w:id="65"/>
      <w:bookmarkEnd w:id="66"/>
    </w:p>
    <w:p w14:paraId="0C368884" w14:textId="77777777"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 xml:space="preserve">A parking system is needed to organize and utilize the parking area resources. An adequate parking system would be able to guide the vehicle owners at the university in such a way as to reduce traffic overcrowding by </w:t>
      </w:r>
      <w:commentRangeStart w:id="67"/>
      <w:r w:rsidRPr="00D94A42">
        <w:rPr>
          <w:rFonts w:ascii="Calibri" w:eastAsia="Times New Roman" w:hAnsi="Calibri" w:cs="Arial"/>
          <w:sz w:val="22"/>
          <w:szCs w:val="22"/>
        </w:rPr>
        <w:t>suggesting different routes along the campus roads</w:t>
      </w:r>
      <w:commentRangeEnd w:id="67"/>
      <w:r w:rsidR="004D1B1C">
        <w:rPr>
          <w:rStyle w:val="CommentReference"/>
        </w:rPr>
        <w:commentReference w:id="67"/>
      </w:r>
      <w:r w:rsidRPr="00D94A42">
        <w:rPr>
          <w:rFonts w:ascii="Calibri" w:eastAsia="Times New Roman" w:hAnsi="Calibri" w:cs="Arial"/>
          <w:sz w:val="22"/>
          <w:szCs w:val="22"/>
        </w:rPr>
        <w:t xml:space="preserve">. Such a system could reduce the vehicle owner’s search time significantly by providing such information.  As a result, traffic congestion would decrease and the university would be able to fine vehicle owners when they park illegally. </w:t>
      </w:r>
    </w:p>
    <w:p w14:paraId="231FF1F8" w14:textId="5448580C" w:rsidR="00D94A42" w:rsidRPr="00D94A42" w:rsidRDefault="00D94A42" w:rsidP="00D94A42">
      <w:pPr>
        <w:spacing w:after="200" w:line="276" w:lineRule="auto"/>
        <w:rPr>
          <w:rFonts w:ascii="Calibri" w:eastAsia="Times New Roman" w:hAnsi="Calibri" w:cs="Arial"/>
          <w:sz w:val="22"/>
          <w:szCs w:val="22"/>
        </w:rPr>
      </w:pPr>
      <w:r w:rsidRPr="00D94A42">
        <w:rPr>
          <w:rFonts w:ascii="Calibri" w:eastAsia="Times New Roman" w:hAnsi="Calibri" w:cs="Arial"/>
          <w:sz w:val="22"/>
          <w:szCs w:val="22"/>
        </w:rPr>
        <w:t>A smart parking system would not only be beneficial for anyone entering the campus of Qatar University</w:t>
      </w:r>
      <w:ins w:id="68" w:author="Abdulaziz Alali" w:date="2019-03-08T11:25:00Z">
        <w:r w:rsidR="004D1B1C">
          <w:rPr>
            <w:rFonts w:ascii="Calibri" w:eastAsia="Times New Roman" w:hAnsi="Calibri" w:cs="Arial"/>
            <w:sz w:val="22"/>
            <w:szCs w:val="22"/>
          </w:rPr>
          <w:t>,</w:t>
        </w:r>
      </w:ins>
      <w:r w:rsidRPr="00D94A42">
        <w:rPr>
          <w:rFonts w:ascii="Calibri" w:eastAsia="Times New Roman" w:hAnsi="Calibri" w:cs="Arial"/>
          <w:sz w:val="22"/>
          <w:szCs w:val="22"/>
        </w:rPr>
        <w:t xml:space="preserve"> but would also be considered valuable for the environment [6][7]. The environment is </w:t>
      </w:r>
      <w:bookmarkStart w:id="69" w:name="_GoBack"/>
      <w:r w:rsidRPr="00D94A42">
        <w:rPr>
          <w:rFonts w:ascii="Calibri" w:eastAsia="Times New Roman" w:hAnsi="Calibri" w:cs="Arial"/>
          <w:sz w:val="22"/>
          <w:szCs w:val="22"/>
        </w:rPr>
        <w:t xml:space="preserve">more </w:t>
      </w:r>
      <w:bookmarkEnd w:id="69"/>
      <w:r w:rsidRPr="00D94A42">
        <w:rPr>
          <w:rFonts w:ascii="Calibri" w:eastAsia="Times New Roman" w:hAnsi="Calibri" w:cs="Arial"/>
          <w:sz w:val="22"/>
          <w:szCs w:val="22"/>
        </w:rPr>
        <w:t>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1B926B8C" w14:textId="77777777" w:rsidR="00D94A42" w:rsidRPr="00D94A42" w:rsidRDefault="00D94A42" w:rsidP="00D94A42">
      <w:pPr>
        <w:keepNext/>
        <w:keepLines/>
        <w:numPr>
          <w:ilvl w:val="1"/>
          <w:numId w:val="1"/>
        </w:numPr>
        <w:spacing w:before="240" w:after="240" w:line="276" w:lineRule="auto"/>
        <w:ind w:left="540" w:hanging="540"/>
        <w:outlineLvl w:val="1"/>
        <w:rPr>
          <w:rFonts w:ascii="Cambria" w:eastAsia="Times New Roman" w:hAnsi="Cambria" w:cs="Calibri"/>
          <w:b/>
          <w:bCs/>
          <w:color w:val="365F91"/>
          <w:sz w:val="26"/>
          <w:szCs w:val="26"/>
        </w:rPr>
      </w:pPr>
      <w:bookmarkStart w:id="70" w:name="_Toc1230679"/>
      <w:bookmarkStart w:id="71" w:name="_Toc368128752"/>
      <w:r w:rsidRPr="00D94A42">
        <w:rPr>
          <w:rFonts w:ascii="Cambria" w:eastAsia="Times New Roman" w:hAnsi="Cambria" w:cs="Times New Roman"/>
          <w:b/>
          <w:bCs/>
          <w:color w:val="365F91"/>
          <w:sz w:val="26"/>
          <w:szCs w:val="26"/>
        </w:rPr>
        <w:t>Project objectives</w:t>
      </w:r>
      <w:bookmarkEnd w:id="70"/>
    </w:p>
    <w:p w14:paraId="5B349307" w14:textId="77777777" w:rsidR="00D94A42" w:rsidRPr="00D94A42" w:rsidRDefault="00D94A42" w:rsidP="00D94A42">
      <w:pPr>
        <w:tabs>
          <w:tab w:val="left" w:pos="360"/>
        </w:tabs>
        <w:spacing w:after="200" w:line="276" w:lineRule="auto"/>
        <w:ind w:left="360" w:hanging="360"/>
        <w:contextualSpacing/>
        <w:rPr>
          <w:rFonts w:ascii="Calibri" w:eastAsia="Times New Roman" w:hAnsi="Calibri" w:cs="Arial"/>
          <w:sz w:val="22"/>
          <w:szCs w:val="22"/>
        </w:rPr>
      </w:pPr>
      <w:r w:rsidRPr="00D94A42">
        <w:rPr>
          <w:rFonts w:ascii="Calibri" w:eastAsia="Times New Roman" w:hAnsi="Calibri" w:cs="Arial"/>
          <w:sz w:val="22"/>
          <w:szCs w:val="22"/>
        </w:rPr>
        <w:t>1.    To design and implement a system that can manage parking areas.</w:t>
      </w:r>
    </w:p>
    <w:p w14:paraId="0AF96417" w14:textId="77777777" w:rsidR="00D94A42" w:rsidRPr="00D94A42" w:rsidRDefault="00D94A42" w:rsidP="00D94A42">
      <w:pPr>
        <w:tabs>
          <w:tab w:val="left" w:pos="360"/>
        </w:tabs>
        <w:spacing w:after="200" w:line="276" w:lineRule="auto"/>
        <w:ind w:left="360" w:hanging="360"/>
        <w:contextualSpacing/>
        <w:rPr>
          <w:rFonts w:ascii="Calibri" w:eastAsia="Times New Roman" w:hAnsi="Calibri" w:cs="Arial"/>
          <w:sz w:val="22"/>
          <w:szCs w:val="22"/>
        </w:rPr>
      </w:pPr>
      <w:r w:rsidRPr="00D94A42">
        <w:rPr>
          <w:rFonts w:ascii="Calibri" w:eastAsia="Times New Roman" w:hAnsi="Calibri" w:cs="Arial"/>
          <w:sz w:val="22"/>
          <w:szCs w:val="22"/>
        </w:rPr>
        <w:t>2.    To use sensors (Ultrasonic Sensor and RFID Reader) to collect data.</w:t>
      </w:r>
    </w:p>
    <w:p w14:paraId="1C817317" w14:textId="77777777" w:rsidR="00D94A42" w:rsidRPr="00D94A42" w:rsidRDefault="00D94A42" w:rsidP="00D94A42">
      <w:pPr>
        <w:tabs>
          <w:tab w:val="left" w:pos="360"/>
        </w:tabs>
        <w:spacing w:after="200" w:line="276" w:lineRule="auto"/>
        <w:ind w:left="360" w:hanging="360"/>
        <w:contextualSpacing/>
        <w:rPr>
          <w:rFonts w:ascii="Calibri" w:eastAsia="Times New Roman" w:hAnsi="Calibri" w:cs="Arial"/>
          <w:sz w:val="22"/>
          <w:szCs w:val="22"/>
        </w:rPr>
      </w:pPr>
      <w:r w:rsidRPr="00D94A42">
        <w:rPr>
          <w:rFonts w:ascii="Calibri" w:eastAsia="Times New Roman" w:hAnsi="Calibri" w:cs="Arial"/>
          <w:sz w:val="22"/>
          <w:szCs w:val="22"/>
        </w:rPr>
        <w:t>3.    To use microcontroller boards (Arduino) to receive data from used sensors and send it to a database (Firebase) for storage.</w:t>
      </w:r>
    </w:p>
    <w:p w14:paraId="2D28FDB1" w14:textId="77777777" w:rsidR="00D94A42" w:rsidRPr="00D94A42" w:rsidRDefault="00D94A42" w:rsidP="00D94A42">
      <w:pPr>
        <w:tabs>
          <w:tab w:val="left" w:pos="360"/>
        </w:tabs>
        <w:spacing w:after="200" w:line="276" w:lineRule="auto"/>
        <w:ind w:left="360" w:hanging="360"/>
        <w:contextualSpacing/>
        <w:rPr>
          <w:rFonts w:ascii="Calibri" w:eastAsia="Times New Roman" w:hAnsi="Calibri" w:cs="Arial"/>
          <w:sz w:val="22"/>
          <w:szCs w:val="22"/>
        </w:rPr>
      </w:pPr>
      <w:r w:rsidRPr="00D94A42">
        <w:rPr>
          <w:rFonts w:ascii="Calibri" w:eastAsia="Times New Roman" w:hAnsi="Calibri" w:cs="Arial"/>
          <w:sz w:val="22"/>
          <w:szCs w:val="22"/>
        </w:rPr>
        <w:t>4.    To design an Android application and a website.</w:t>
      </w:r>
    </w:p>
    <w:bookmarkEnd w:id="71"/>
    <w:p w14:paraId="18993BF5" w14:textId="77777777" w:rsidR="006B4389" w:rsidRDefault="004D1B1C"/>
    <w:sectPr w:rsidR="006B4389" w:rsidSect="00D130B9">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Abdulaziz Alali" w:date="2019-03-08T11:07:00Z" w:initials="AA">
    <w:p w14:paraId="68453D1F" w14:textId="20F66B77" w:rsidR="008A0EDB" w:rsidRDefault="008A0EDB">
      <w:pPr>
        <w:pStyle w:val="CommentText"/>
      </w:pPr>
      <w:r>
        <w:rPr>
          <w:rStyle w:val="CommentReference"/>
        </w:rPr>
        <w:annotationRef/>
      </w:r>
      <w:r>
        <w:t xml:space="preserve">They always have been independent. Maybe you should say: </w:t>
      </w:r>
      <w:r w:rsidR="00D8129B">
        <w:t>“</w:t>
      </w:r>
      <w:r>
        <w:t xml:space="preserve">Due to the lack of </w:t>
      </w:r>
      <w:r w:rsidR="00D8129B">
        <w:t>a good public transportation system In Qatar, most of the students in QU commute to the University by driving a car”.</w:t>
      </w:r>
    </w:p>
  </w:comment>
  <w:comment w:id="6" w:author="Abdulaziz Alali" w:date="2019-03-08T11:09:00Z" w:initials="AA">
    <w:p w14:paraId="30F20B62" w14:textId="1C523B38" w:rsidR="00D8129B" w:rsidRDefault="00D8129B">
      <w:pPr>
        <w:pStyle w:val="CommentText"/>
      </w:pPr>
      <w:r>
        <w:rPr>
          <w:rStyle w:val="CommentReference"/>
        </w:rPr>
        <w:annotationRef/>
      </w:r>
      <w:r>
        <w:t>Drastically is used for something really bad, not really suitable for just “increasing number of cars”.</w:t>
      </w:r>
    </w:p>
  </w:comment>
  <w:comment w:id="12" w:author="Abdulaziz Alali" w:date="2019-03-08T11:10:00Z" w:initials="AA">
    <w:p w14:paraId="7A234E40" w14:textId="5BDE979C" w:rsidR="00D8129B" w:rsidRDefault="00D8129B">
      <w:pPr>
        <w:pStyle w:val="CommentText"/>
      </w:pPr>
      <w:r>
        <w:rPr>
          <w:rStyle w:val="CommentReference"/>
        </w:rPr>
        <w:annotationRef/>
      </w:r>
      <w:r>
        <w:t xml:space="preserve">Excellent way to end the paragraph!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6" w:author="Abdulaziz Alali" w:date="2019-03-08T11:12:00Z" w:initials="AA">
    <w:p w14:paraId="3F777513" w14:textId="1B345891" w:rsidR="00BC229B" w:rsidRDefault="00BC229B">
      <w:pPr>
        <w:pStyle w:val="CommentText"/>
      </w:pPr>
      <w:r>
        <w:rPr>
          <w:rStyle w:val="CommentReference"/>
        </w:rPr>
        <w:annotationRef/>
      </w:r>
      <w:r>
        <w:t>You have to be consistent in your numbering system. Since you say 20,000 later, it is better to write 10,000 as a numerical value rather than in words.</w:t>
      </w:r>
    </w:p>
  </w:comment>
  <w:comment w:id="18" w:author="Abdulaziz Alali" w:date="2019-03-08T11:16:00Z" w:initials="AA">
    <w:p w14:paraId="61609E16" w14:textId="6403A87A" w:rsidR="00CF61B9" w:rsidRDefault="00CF61B9">
      <w:pPr>
        <w:pStyle w:val="CommentText"/>
      </w:pPr>
      <w:r>
        <w:rPr>
          <w:rStyle w:val="CommentReference"/>
        </w:rPr>
        <w:annotationRef/>
      </w:r>
      <w:r>
        <w:t>Always capitalize U when writing university</w:t>
      </w:r>
    </w:p>
  </w:comment>
  <w:comment w:id="19" w:author="Abdulaziz Alali" w:date="2019-03-08T11:16:00Z" w:initials="AA">
    <w:p w14:paraId="5BBF34EE" w14:textId="084C4710" w:rsidR="00FA7F21" w:rsidRDefault="00FA7F21">
      <w:pPr>
        <w:pStyle w:val="CommentText"/>
      </w:pPr>
      <w:r>
        <w:rPr>
          <w:rStyle w:val="CommentReference"/>
        </w:rPr>
        <w:annotationRef/>
      </w:r>
      <w:r>
        <w:t>I suggest using something like 1.2 instead of 1-2. The latter seems to indicate a range of pictures rather than just one.</w:t>
      </w:r>
    </w:p>
  </w:comment>
  <w:comment w:id="46" w:author="Abdulaziz Alali" w:date="2019-03-08T11:21:00Z" w:initials="AA">
    <w:p w14:paraId="38823F29" w14:textId="1E728C71" w:rsidR="004D1B1C" w:rsidRDefault="004D1B1C">
      <w:pPr>
        <w:pStyle w:val="CommentText"/>
      </w:pPr>
      <w:r>
        <w:rPr>
          <w:rStyle w:val="CommentReference"/>
        </w:rPr>
        <w:annotationRef/>
      </w:r>
      <w:r>
        <w:t>It is very good that you moved this to a new paragraph. Good job. You may need to elaborate more on this stating Qatar’s vision for reducing GHG  emissions.</w:t>
      </w:r>
    </w:p>
  </w:comment>
  <w:comment w:id="67" w:author="Abdulaziz Alali" w:date="2019-03-08T11:24:00Z" w:initials="AA">
    <w:p w14:paraId="1CA85235" w14:textId="6E47D1CB" w:rsidR="004D1B1C" w:rsidRDefault="004D1B1C">
      <w:pPr>
        <w:pStyle w:val="CommentText"/>
      </w:pPr>
      <w:r>
        <w:rPr>
          <w:rStyle w:val="CommentReference"/>
        </w:rPr>
        <w:annotationRef/>
      </w:r>
      <w:r>
        <w:t>Be careful as your system does not suggest routes, but rather candidate parking spaces.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453D1F" w15:done="0"/>
  <w15:commentEx w15:paraId="30F20B62" w15:done="0"/>
  <w15:commentEx w15:paraId="7A234E40" w15:done="0"/>
  <w15:commentEx w15:paraId="3F777513" w15:done="0"/>
  <w15:commentEx w15:paraId="61609E16" w15:done="0"/>
  <w15:commentEx w15:paraId="5BBF34EE" w15:done="0"/>
  <w15:commentEx w15:paraId="38823F29" w15:done="0"/>
  <w15:commentEx w15:paraId="1CA852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453D1F" w16cid:durableId="202CCB7B"/>
  <w16cid:commentId w16cid:paraId="30F20B62" w16cid:durableId="202CCBEF"/>
  <w16cid:commentId w16cid:paraId="7A234E40" w16cid:durableId="202CCC15"/>
  <w16cid:commentId w16cid:paraId="3F777513" w16cid:durableId="202CCCB0"/>
  <w16cid:commentId w16cid:paraId="61609E16" w16cid:durableId="202CCD78"/>
  <w16cid:commentId w16cid:paraId="5BBF34EE" w16cid:durableId="202CCD97"/>
  <w16cid:commentId w16cid:paraId="38823F29" w16cid:durableId="202CCEAA"/>
  <w16cid:commentId w16cid:paraId="1CA85235" w16cid:durableId="202CCF6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bdulaziz Alali">
    <w15:presenceInfo w15:providerId="Windows Live" w15:userId="7c35595356b782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A42"/>
    <w:rsid w:val="000869D9"/>
    <w:rsid w:val="0017154F"/>
    <w:rsid w:val="001D5094"/>
    <w:rsid w:val="00267E47"/>
    <w:rsid w:val="004D1B1C"/>
    <w:rsid w:val="005A6FE2"/>
    <w:rsid w:val="006B0CD2"/>
    <w:rsid w:val="008A0EDB"/>
    <w:rsid w:val="00920C78"/>
    <w:rsid w:val="00BC229B"/>
    <w:rsid w:val="00CF61B9"/>
    <w:rsid w:val="00D130B9"/>
    <w:rsid w:val="00D8129B"/>
    <w:rsid w:val="00D94A42"/>
    <w:rsid w:val="00E542BF"/>
    <w:rsid w:val="00E610A5"/>
    <w:rsid w:val="00E63046"/>
    <w:rsid w:val="00FA7F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3DEF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rsid w:val="00D94A42"/>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8A0EDB"/>
    <w:rPr>
      <w:sz w:val="16"/>
      <w:szCs w:val="16"/>
    </w:rPr>
  </w:style>
  <w:style w:type="paragraph" w:styleId="CommentText">
    <w:name w:val="annotation text"/>
    <w:basedOn w:val="Normal"/>
    <w:link w:val="CommentTextChar"/>
    <w:uiPriority w:val="99"/>
    <w:semiHidden/>
    <w:unhideWhenUsed/>
    <w:rsid w:val="008A0EDB"/>
    <w:rPr>
      <w:sz w:val="20"/>
      <w:szCs w:val="20"/>
    </w:rPr>
  </w:style>
  <w:style w:type="character" w:customStyle="1" w:styleId="CommentTextChar">
    <w:name w:val="Comment Text Char"/>
    <w:basedOn w:val="DefaultParagraphFont"/>
    <w:link w:val="CommentText"/>
    <w:uiPriority w:val="99"/>
    <w:semiHidden/>
    <w:rsid w:val="008A0EDB"/>
    <w:rPr>
      <w:sz w:val="20"/>
      <w:szCs w:val="20"/>
    </w:rPr>
  </w:style>
  <w:style w:type="paragraph" w:styleId="CommentSubject">
    <w:name w:val="annotation subject"/>
    <w:basedOn w:val="CommentText"/>
    <w:next w:val="CommentText"/>
    <w:link w:val="CommentSubjectChar"/>
    <w:uiPriority w:val="99"/>
    <w:semiHidden/>
    <w:unhideWhenUsed/>
    <w:rsid w:val="008A0EDB"/>
    <w:rPr>
      <w:b/>
      <w:bCs/>
    </w:rPr>
  </w:style>
  <w:style w:type="character" w:customStyle="1" w:styleId="CommentSubjectChar">
    <w:name w:val="Comment Subject Char"/>
    <w:basedOn w:val="CommentTextChar"/>
    <w:link w:val="CommentSubject"/>
    <w:uiPriority w:val="99"/>
    <w:semiHidden/>
    <w:rsid w:val="008A0EDB"/>
    <w:rPr>
      <w:b/>
      <w:bCs/>
      <w:sz w:val="20"/>
      <w:szCs w:val="20"/>
    </w:rPr>
  </w:style>
  <w:style w:type="paragraph" w:styleId="BalloonText">
    <w:name w:val="Balloon Text"/>
    <w:basedOn w:val="Normal"/>
    <w:link w:val="BalloonTextChar"/>
    <w:uiPriority w:val="99"/>
    <w:semiHidden/>
    <w:unhideWhenUsed/>
    <w:rsid w:val="008A0E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0ED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jp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5</Pages>
  <Words>922</Words>
  <Characters>5259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Ghareisa Mohammed Al-Kuwari</dc:creator>
  <cp:keywords/>
  <dc:description/>
  <cp:lastModifiedBy>Abdulaziz Alali</cp:lastModifiedBy>
  <cp:revision>6</cp:revision>
  <dcterms:created xsi:type="dcterms:W3CDTF">2019-03-08T08:11:00Z</dcterms:created>
  <dcterms:modified xsi:type="dcterms:W3CDTF">2019-03-08T08:27:00Z</dcterms:modified>
</cp:coreProperties>
</file>