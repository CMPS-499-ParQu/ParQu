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15C4A" w14:textId="40E0E216" w:rsidR="0047164E" w:rsidRDefault="0047164E" w:rsidP="0047164E">
      <w:pPr>
        <w:spacing w:after="160" w:line="259" w:lineRule="auto"/>
        <w:ind w:left="-1440"/>
        <w:rPr>
          <w:rFonts w:ascii="CMU Serif" w:eastAsiaTheme="majorEastAsia" w:hAnsi="CMU Serif" w:cs="CMU Serif"/>
          <w:b/>
          <w:bCs/>
          <w:color w:val="2E74B5" w:themeColor="accent1" w:themeShade="BF"/>
          <w:sz w:val="28"/>
          <w:szCs w:val="28"/>
        </w:rPr>
      </w:pPr>
      <w:bookmarkStart w:id="0" w:name="_Toc274166443"/>
      <w:bookmarkStart w:id="1" w:name="_GoBack"/>
      <w:bookmarkEnd w:id="1"/>
      <w:r>
        <w:rPr>
          <w:rFonts w:ascii="CMU Serif" w:hAnsi="CMU Serif" w:cs="CMU Serif"/>
          <w:noProof/>
        </w:rPr>
        <w:drawing>
          <wp:anchor distT="0" distB="0" distL="114300" distR="114300" simplePos="0" relativeHeight="251655168" behindDoc="0" locked="0" layoutInCell="1" allowOverlap="1" wp14:anchorId="46C52DEC" wp14:editId="3558A8B7">
            <wp:simplePos x="0" y="0"/>
            <wp:positionH relativeFrom="page">
              <wp:posOffset>13424</wp:posOffset>
            </wp:positionH>
            <wp:positionV relativeFrom="paragraph">
              <wp:posOffset>-914400</wp:posOffset>
            </wp:positionV>
            <wp:extent cx="7768424" cy="10081060"/>
            <wp:effectExtent l="0" t="0" r="444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ver page design with text im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8424" cy="10081060"/>
                    </a:xfrm>
                    <a:prstGeom prst="rect">
                      <a:avLst/>
                    </a:prstGeom>
                  </pic:spPr>
                </pic:pic>
              </a:graphicData>
            </a:graphic>
            <wp14:sizeRelH relativeFrom="margin">
              <wp14:pctWidth>0</wp14:pctWidth>
            </wp14:sizeRelH>
            <wp14:sizeRelV relativeFrom="margin">
              <wp14:pctHeight>0</wp14:pctHeight>
            </wp14:sizeRelV>
          </wp:anchor>
        </w:drawing>
      </w:r>
      <w:r>
        <w:rPr>
          <w:rFonts w:ascii="CMU Serif" w:hAnsi="CMU Serif" w:cs="CMU Serif"/>
        </w:rPr>
        <w:br w:type="page"/>
      </w:r>
    </w:p>
    <w:p w14:paraId="4DAB7CDB" w14:textId="512140D7" w:rsidR="00167BF4" w:rsidRDefault="00167BF4" w:rsidP="00167BF4">
      <w:pPr>
        <w:pStyle w:val="Heading1"/>
        <w:spacing w:after="240"/>
        <w:rPr>
          <w:rFonts w:ascii="CMU Serif" w:hAnsi="CMU Serif" w:cs="CMU Serif"/>
        </w:rPr>
      </w:pPr>
      <w:bookmarkStart w:id="2" w:name="_Toc453620405"/>
      <w:r>
        <w:rPr>
          <w:rFonts w:ascii="CMU Serif" w:hAnsi="CMU Serif" w:cs="CMU Serif"/>
        </w:rPr>
        <w:lastRenderedPageBreak/>
        <w:t>Declaration</w:t>
      </w:r>
      <w:bookmarkEnd w:id="2"/>
    </w:p>
    <w:p w14:paraId="46E1C93B" w14:textId="77777777" w:rsidR="00167BF4" w:rsidRDefault="00167BF4" w:rsidP="00167BF4">
      <w:pPr>
        <w:jc w:val="both"/>
        <w:rPr>
          <w:rFonts w:ascii="CMU Serif" w:hAnsi="CMU Serif" w:cs="CMU Serif"/>
          <w:sz w:val="24"/>
          <w:szCs w:val="24"/>
        </w:rPr>
      </w:pPr>
      <w:r>
        <w:rPr>
          <w:rFonts w:ascii="CMU Serif" w:hAnsi="CMU Serif" w:cs="CMU Serif"/>
          <w:sz w:val="24"/>
          <w:szCs w:val="24"/>
        </w:rPr>
        <w:t xml:space="preserve">This report has not </w:t>
      </w:r>
      <w:r>
        <w:rPr>
          <w:rFonts w:ascii="CMU Serif" w:hAnsi="CMU Serif" w:cs="CMU Serif"/>
          <w:noProof/>
          <w:sz w:val="24"/>
          <w:szCs w:val="24"/>
        </w:rPr>
        <w:t>been submitted</w:t>
      </w:r>
      <w:r>
        <w:rPr>
          <w:rFonts w:ascii="CMU Serif" w:hAnsi="CMU Serif" w:cs="CMU Serif"/>
          <w:sz w:val="24"/>
          <w:szCs w:val="24"/>
        </w:rPr>
        <w:t xml:space="preserve">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w:t>
      </w:r>
      <w:r>
        <w:rPr>
          <w:rFonts w:ascii="CMU Serif" w:hAnsi="CMU Serif" w:cs="CMU Serif"/>
          <w:noProof/>
          <w:sz w:val="24"/>
          <w:szCs w:val="24"/>
        </w:rPr>
        <w:t>penalties,</w:t>
      </w:r>
      <w:r>
        <w:rPr>
          <w:rFonts w:ascii="CMU Serif" w:hAnsi="CMU Serif" w:cs="CMU Serif"/>
          <w:sz w:val="24"/>
          <w:szCs w:val="24"/>
        </w:rPr>
        <w:t xml:space="preserve"> and we declare that this report is the product of our </w:t>
      </w:r>
      <w:r>
        <w:rPr>
          <w:rFonts w:ascii="CMU Serif" w:hAnsi="CMU Serif" w:cs="CMU Serif"/>
          <w:noProof/>
          <w:sz w:val="24"/>
          <w:szCs w:val="24"/>
        </w:rPr>
        <w:t>own</w:t>
      </w:r>
      <w:r>
        <w:rPr>
          <w:rFonts w:ascii="CMU Serif" w:hAnsi="CMU Serif" w:cs="CMU Serif"/>
          <w:sz w:val="24"/>
          <w:szCs w:val="24"/>
        </w:rPr>
        <w:t xml:space="preserve"> work.</w:t>
      </w:r>
    </w:p>
    <w:p w14:paraId="5EF1B6F2" w14:textId="77777777" w:rsidR="00167BF4" w:rsidRDefault="00167BF4" w:rsidP="00167BF4">
      <w:pPr>
        <w:rPr>
          <w:rFonts w:ascii="CMU Serif" w:hAnsi="CMU Serif" w:cs="CMU Serif"/>
          <w:sz w:val="24"/>
          <w:szCs w:val="24"/>
        </w:rPr>
      </w:pPr>
    </w:p>
    <w:p w14:paraId="7A044BEF" w14:textId="6D90ED26" w:rsidR="00167BF4" w:rsidRDefault="00167BF4" w:rsidP="00CE6B01">
      <w:pPr>
        <w:rPr>
          <w:rFonts w:ascii="CMU Serif" w:hAnsi="CMU Serif" w:cs="CMU Serif"/>
          <w:sz w:val="24"/>
          <w:szCs w:val="24"/>
        </w:rPr>
      </w:pPr>
      <w:r>
        <w:rPr>
          <w:rFonts w:ascii="CMU Serif" w:hAnsi="CMU Serif" w:cs="CMU Serif"/>
          <w:sz w:val="24"/>
          <w:szCs w:val="24"/>
        </w:rPr>
        <w:t xml:space="preserve">Student: Dina Ganem Abunahia </w:t>
      </w:r>
      <w:r>
        <w:rPr>
          <w:rFonts w:ascii="CMU Serif" w:hAnsi="CMU Serif" w:cs="CMU Serif"/>
          <w:sz w:val="24"/>
          <w:szCs w:val="24"/>
        </w:rPr>
        <w:tab/>
      </w:r>
      <w:r>
        <w:rPr>
          <w:rFonts w:ascii="CMU Serif" w:hAnsi="CMU Serif" w:cs="CMU Serif"/>
          <w:sz w:val="24"/>
          <w:szCs w:val="24"/>
        </w:rPr>
        <w:tab/>
      </w:r>
      <w:r>
        <w:rPr>
          <w:rFonts w:ascii="CMU Serif" w:hAnsi="CMU Serif" w:cs="CMU Serif"/>
          <w:sz w:val="24"/>
          <w:szCs w:val="24"/>
        </w:rPr>
        <w:tab/>
        <w:t xml:space="preserve">Date:  </w:t>
      </w:r>
      <w:r w:rsidR="00CE6B01">
        <w:rPr>
          <w:rFonts w:ascii="CMU Serif" w:hAnsi="CMU Serif" w:cs="CMU Serif"/>
          <w:sz w:val="24"/>
          <w:szCs w:val="24"/>
        </w:rPr>
        <w:t>24</w:t>
      </w:r>
      <w:r w:rsidR="00CE6B01" w:rsidRPr="00CE6B01">
        <w:rPr>
          <w:rFonts w:ascii="CMU Serif" w:hAnsi="CMU Serif" w:cs="CMU Serif"/>
          <w:sz w:val="24"/>
          <w:szCs w:val="24"/>
          <w:vertAlign w:val="superscript"/>
        </w:rPr>
        <w:t>th</w:t>
      </w:r>
      <w:r>
        <w:rPr>
          <w:rFonts w:ascii="CMU Serif" w:hAnsi="CMU Serif" w:cs="CMU Serif"/>
          <w:sz w:val="24"/>
          <w:szCs w:val="24"/>
        </w:rPr>
        <w:t xml:space="preserve"> May 2016</w:t>
      </w:r>
    </w:p>
    <w:p w14:paraId="11E210DB" w14:textId="77777777" w:rsidR="00167BF4" w:rsidRDefault="00167BF4" w:rsidP="00167BF4">
      <w:pPr>
        <w:rPr>
          <w:rFonts w:ascii="CMU Serif" w:hAnsi="CMU Serif" w:cs="CMU Serif"/>
          <w:sz w:val="24"/>
          <w:szCs w:val="24"/>
        </w:rPr>
      </w:pPr>
      <w:r>
        <w:rPr>
          <w:rFonts w:ascii="CMU Serif" w:hAnsi="CMU Serif" w:cs="CMU Serif"/>
          <w:sz w:val="24"/>
          <w:szCs w:val="24"/>
        </w:rPr>
        <w:t>Signature:</w:t>
      </w:r>
    </w:p>
    <w:p w14:paraId="28AD4CF2" w14:textId="3589BC04" w:rsidR="00167BF4" w:rsidRDefault="00167BF4" w:rsidP="00CE6B01">
      <w:pPr>
        <w:rPr>
          <w:rFonts w:ascii="CMU Serif" w:hAnsi="CMU Serif" w:cs="CMU Serif"/>
          <w:sz w:val="24"/>
          <w:szCs w:val="24"/>
        </w:rPr>
      </w:pPr>
      <w:r>
        <w:rPr>
          <w:rFonts w:ascii="CMU Serif" w:hAnsi="CMU Serif" w:cs="CMU Serif"/>
          <w:sz w:val="24"/>
          <w:szCs w:val="24"/>
        </w:rPr>
        <w:t xml:space="preserve">Student: Hala Rafat Abou Al Ola </w:t>
      </w:r>
      <w:r>
        <w:rPr>
          <w:rFonts w:ascii="CMU Serif" w:hAnsi="CMU Serif" w:cs="CMU Serif"/>
          <w:sz w:val="24"/>
          <w:szCs w:val="24"/>
        </w:rPr>
        <w:tab/>
      </w:r>
      <w:r w:rsidR="004F6835">
        <w:rPr>
          <w:rFonts w:ascii="CMU Serif" w:hAnsi="CMU Serif" w:cs="CMU Serif"/>
          <w:sz w:val="24"/>
          <w:szCs w:val="24"/>
        </w:rPr>
        <w:tab/>
      </w:r>
      <w:r>
        <w:rPr>
          <w:rFonts w:ascii="CMU Serif" w:hAnsi="CMU Serif" w:cs="CMU Serif"/>
          <w:sz w:val="24"/>
          <w:szCs w:val="24"/>
        </w:rPr>
        <w:t xml:space="preserve">Date: </w:t>
      </w:r>
      <w:r w:rsidR="00CE6B01">
        <w:rPr>
          <w:rFonts w:ascii="CMU Serif" w:hAnsi="CMU Serif" w:cs="CMU Serif"/>
          <w:sz w:val="24"/>
          <w:szCs w:val="24"/>
        </w:rPr>
        <w:t>24</w:t>
      </w:r>
      <w:r w:rsidR="00CE6B01" w:rsidRPr="00CE6B01">
        <w:rPr>
          <w:rFonts w:ascii="CMU Serif" w:hAnsi="CMU Serif" w:cs="CMU Serif"/>
          <w:sz w:val="24"/>
          <w:szCs w:val="24"/>
          <w:vertAlign w:val="superscript"/>
        </w:rPr>
        <w:t>th</w:t>
      </w:r>
      <w:r w:rsidR="00CE6B01">
        <w:rPr>
          <w:rFonts w:ascii="CMU Serif" w:hAnsi="CMU Serif" w:cs="CMU Serif"/>
          <w:sz w:val="24"/>
          <w:szCs w:val="24"/>
        </w:rPr>
        <w:t xml:space="preserve">  </w:t>
      </w:r>
      <w:r>
        <w:rPr>
          <w:rFonts w:ascii="CMU Serif" w:hAnsi="CMU Serif" w:cs="CMU Serif"/>
          <w:sz w:val="24"/>
          <w:szCs w:val="24"/>
        </w:rPr>
        <w:t>May 2016</w:t>
      </w:r>
    </w:p>
    <w:p w14:paraId="1B6D99E9" w14:textId="77777777" w:rsidR="00167BF4" w:rsidRDefault="00167BF4" w:rsidP="00167BF4">
      <w:pPr>
        <w:rPr>
          <w:rFonts w:ascii="CMU Serif" w:hAnsi="CMU Serif" w:cs="CMU Serif"/>
          <w:sz w:val="24"/>
          <w:szCs w:val="24"/>
        </w:rPr>
      </w:pPr>
      <w:r>
        <w:rPr>
          <w:rFonts w:ascii="CMU Serif" w:hAnsi="CMU Serif" w:cs="CMU Serif"/>
          <w:sz w:val="24"/>
          <w:szCs w:val="24"/>
        </w:rPr>
        <w:t>Signature:</w:t>
      </w:r>
    </w:p>
    <w:p w14:paraId="56B649BF" w14:textId="35AF79B1" w:rsidR="00167BF4" w:rsidRDefault="00167BF4" w:rsidP="00CE6B01">
      <w:pPr>
        <w:rPr>
          <w:rFonts w:ascii="CMU Serif" w:hAnsi="CMU Serif" w:cs="CMU Serif"/>
          <w:sz w:val="24"/>
          <w:szCs w:val="24"/>
        </w:rPr>
      </w:pPr>
      <w:r>
        <w:rPr>
          <w:rFonts w:ascii="CMU Serif" w:hAnsi="CMU Serif" w:cs="CMU Serif"/>
          <w:sz w:val="24"/>
          <w:szCs w:val="24"/>
        </w:rPr>
        <w:t>Student: Tasnim Ahmad Ismail</w:t>
      </w:r>
      <w:r>
        <w:rPr>
          <w:rFonts w:ascii="CMU Serif" w:hAnsi="CMU Serif" w:cs="CMU Serif"/>
          <w:sz w:val="24"/>
          <w:szCs w:val="24"/>
        </w:rPr>
        <w:tab/>
        <w:t xml:space="preserve"> </w:t>
      </w:r>
      <w:r>
        <w:rPr>
          <w:rFonts w:ascii="CMU Serif" w:hAnsi="CMU Serif" w:cs="CMU Serif"/>
          <w:sz w:val="24"/>
          <w:szCs w:val="24"/>
        </w:rPr>
        <w:tab/>
      </w:r>
      <w:r>
        <w:rPr>
          <w:rFonts w:ascii="CMU Serif" w:hAnsi="CMU Serif" w:cs="CMU Serif"/>
          <w:sz w:val="24"/>
          <w:szCs w:val="24"/>
        </w:rPr>
        <w:tab/>
        <w:t xml:space="preserve">Date: </w:t>
      </w:r>
      <w:r w:rsidR="00CE6B01">
        <w:rPr>
          <w:rFonts w:ascii="CMU Serif" w:hAnsi="CMU Serif" w:cs="CMU Serif"/>
          <w:sz w:val="24"/>
          <w:szCs w:val="24"/>
        </w:rPr>
        <w:t>24</w:t>
      </w:r>
      <w:r w:rsidR="00CE6B01" w:rsidRPr="00CE6B01">
        <w:rPr>
          <w:rFonts w:ascii="CMU Serif" w:hAnsi="CMU Serif" w:cs="CMU Serif"/>
          <w:sz w:val="24"/>
          <w:szCs w:val="24"/>
          <w:vertAlign w:val="superscript"/>
        </w:rPr>
        <w:t>th</w:t>
      </w:r>
      <w:r w:rsidR="00CE6B01">
        <w:rPr>
          <w:rFonts w:ascii="CMU Serif" w:hAnsi="CMU Serif" w:cs="CMU Serif"/>
          <w:sz w:val="24"/>
          <w:szCs w:val="24"/>
        </w:rPr>
        <w:t xml:space="preserve"> </w:t>
      </w:r>
      <w:r>
        <w:rPr>
          <w:rFonts w:ascii="CMU Serif" w:hAnsi="CMU Serif" w:cs="CMU Serif"/>
          <w:sz w:val="24"/>
          <w:szCs w:val="24"/>
        </w:rPr>
        <w:t xml:space="preserve"> May 2016</w:t>
      </w:r>
    </w:p>
    <w:p w14:paraId="2A3816E1" w14:textId="77777777" w:rsidR="00167BF4" w:rsidRDefault="00167BF4" w:rsidP="00167BF4">
      <w:pPr>
        <w:rPr>
          <w:rFonts w:ascii="CMU Serif" w:hAnsi="CMU Serif" w:cs="CMU Serif"/>
          <w:sz w:val="24"/>
          <w:szCs w:val="24"/>
        </w:rPr>
      </w:pPr>
      <w:r>
        <w:rPr>
          <w:rFonts w:ascii="CMU Serif" w:hAnsi="CMU Serif" w:cs="CMU Serif"/>
          <w:sz w:val="24"/>
          <w:szCs w:val="24"/>
        </w:rPr>
        <w:t>Signature:</w:t>
      </w:r>
    </w:p>
    <w:p w14:paraId="44D27E32" w14:textId="77777777" w:rsidR="00167BF4" w:rsidRDefault="00167BF4" w:rsidP="00167BF4">
      <w:pPr>
        <w:rPr>
          <w:rFonts w:ascii="CMU Serif" w:hAnsi="CMU Serif" w:cs="CMU Serif"/>
          <w:sz w:val="36"/>
          <w:szCs w:val="36"/>
        </w:rPr>
      </w:pPr>
    </w:p>
    <w:p w14:paraId="5A401071" w14:textId="77777777" w:rsidR="00167BF4" w:rsidRDefault="00167BF4" w:rsidP="00167BF4">
      <w:pPr>
        <w:rPr>
          <w:rFonts w:ascii="CMU Serif" w:hAnsi="CMU Serif" w:cs="CMU Serif"/>
          <w:sz w:val="36"/>
          <w:szCs w:val="36"/>
        </w:rPr>
      </w:pPr>
    </w:p>
    <w:p w14:paraId="66C39571" w14:textId="77777777" w:rsidR="00167BF4" w:rsidRDefault="00167BF4" w:rsidP="00167BF4">
      <w:pPr>
        <w:rPr>
          <w:rFonts w:ascii="CMU Serif" w:eastAsiaTheme="majorEastAsia" w:hAnsi="CMU Serif" w:cs="CMU Serif"/>
          <w:b/>
          <w:bCs/>
          <w:color w:val="2E74B5" w:themeColor="accent1" w:themeShade="BF"/>
          <w:sz w:val="36"/>
          <w:szCs w:val="36"/>
        </w:rPr>
      </w:pPr>
    </w:p>
    <w:p w14:paraId="4892EB47" w14:textId="34435D63" w:rsidR="00D64226" w:rsidRPr="00D64226" w:rsidRDefault="00D64226" w:rsidP="00D64226">
      <w:pPr>
        <w:spacing w:after="160" w:line="259" w:lineRule="auto"/>
        <w:rPr>
          <w:rFonts w:ascii="CMU Serif" w:hAnsi="CMU Serif" w:cs="CMU Serif"/>
          <w:sz w:val="36"/>
          <w:szCs w:val="36"/>
        </w:rPr>
      </w:pPr>
      <w:r>
        <w:rPr>
          <w:rFonts w:ascii="CMU Serif" w:hAnsi="CMU Serif" w:cs="CMU Serif"/>
          <w:sz w:val="36"/>
          <w:szCs w:val="36"/>
        </w:rPr>
        <w:br w:type="page"/>
      </w:r>
    </w:p>
    <w:p w14:paraId="1C8505A1" w14:textId="77777777" w:rsidR="00D64226" w:rsidRDefault="00D64226" w:rsidP="00167BF4">
      <w:pPr>
        <w:pStyle w:val="Heading1"/>
        <w:spacing w:after="240"/>
        <w:rPr>
          <w:rFonts w:ascii="CMU Serif" w:hAnsi="CMU Serif" w:cs="CMU Serif"/>
        </w:rPr>
        <w:sectPr w:rsidR="00D64226">
          <w:footerReference w:type="default" r:id="rId9"/>
          <w:pgSz w:w="12240" w:h="15840"/>
          <w:pgMar w:top="1440" w:right="1440" w:bottom="1440" w:left="1440" w:header="720" w:footer="720" w:gutter="0"/>
          <w:cols w:space="720"/>
        </w:sectPr>
      </w:pPr>
    </w:p>
    <w:p w14:paraId="22BCE4EC" w14:textId="6B905E78" w:rsidR="00167BF4" w:rsidRDefault="00167BF4" w:rsidP="00167BF4">
      <w:pPr>
        <w:pStyle w:val="Heading1"/>
        <w:spacing w:after="240"/>
        <w:rPr>
          <w:rFonts w:ascii="CMU Serif" w:hAnsi="CMU Serif" w:cs="CMU Serif"/>
        </w:rPr>
      </w:pPr>
      <w:bookmarkStart w:id="3" w:name="_Toc453620406"/>
      <w:r>
        <w:rPr>
          <w:rFonts w:ascii="CMU Serif" w:hAnsi="CMU Serif" w:cs="CMU Serif"/>
        </w:rPr>
        <w:t>Abstract</w:t>
      </w:r>
      <w:bookmarkEnd w:id="0"/>
      <w:bookmarkEnd w:id="3"/>
    </w:p>
    <w:p w14:paraId="43A6EECD" w14:textId="355DB487" w:rsidR="00167BF4" w:rsidRDefault="002D15B6" w:rsidP="0099348E">
      <w:pPr>
        <w:jc w:val="both"/>
        <w:rPr>
          <w:rFonts w:ascii="CMU Serif" w:hAnsi="CMU Serif" w:cs="CMU Serif"/>
          <w:sz w:val="24"/>
          <w:szCs w:val="24"/>
        </w:rPr>
      </w:pPr>
      <w:r w:rsidRPr="002D15B6">
        <w:rPr>
          <w:rFonts w:ascii="CMU Serif" w:hAnsi="CMU Serif" w:cs="CMU Serif"/>
          <w:sz w:val="24"/>
          <w:szCs w:val="24"/>
        </w:rPr>
        <w:t>Qatar aims to develop integrated systems for health care, managed according to world-class standards to improve the health of Qatar’s population. This project aims to provide users and their families with a sense of mental and physical security in their houses, at a reasonable cost, hence providing a significant socioeconomic impact. The project aims to develop a reconfigurable connected health platform for fall detection and electrocardiogram (ECG) analysis using the Shimmer sensing device and ZYNQ system on chip (SoC) platform. The proposed solution can be employed in</w:t>
      </w:r>
      <w:r w:rsidR="0099348E">
        <w:rPr>
          <w:rFonts w:ascii="CMU Serif" w:hAnsi="CMU Serif" w:cs="CMU Serif"/>
          <w:sz w:val="24"/>
          <w:szCs w:val="24"/>
        </w:rPr>
        <w:t xml:space="preserve"> a</w:t>
      </w:r>
      <w:r w:rsidRPr="002D15B6">
        <w:rPr>
          <w:rFonts w:ascii="CMU Serif" w:hAnsi="CMU Serif" w:cs="CMU Serif"/>
          <w:sz w:val="24"/>
          <w:szCs w:val="24"/>
        </w:rPr>
        <w:t xml:space="preserve"> smart home environments to equip them with real-time health monitoring technologies. Furthermore, it aims to develop new pattern recognition, fusion and classification algorithms for automatic fall detection and ECG analysis. The proposed system is designed to be used by elderly, diabetics, muscular patients, and neurological patients who are likely to fall, in addition to patients with cardiovascular problems who have higher probabilities to get heart attacks causing falls. This solution has three main features: (1) Sensing data gathered from the accelerometer and ECG electrodes embedded in the Shimmer sensing device; (2) Real-time monitoring and alerting system on the Zynq SoC board; (3) Medical logging consist</w:t>
      </w:r>
      <w:r w:rsidR="0099348E">
        <w:rPr>
          <w:rFonts w:ascii="CMU Serif" w:hAnsi="CMU Serif" w:cs="CMU Serif"/>
          <w:sz w:val="24"/>
          <w:szCs w:val="24"/>
        </w:rPr>
        <w:t>ing</w:t>
      </w:r>
      <w:r w:rsidRPr="002D15B6">
        <w:rPr>
          <w:rFonts w:ascii="CMU Serif" w:hAnsi="CMU Serif" w:cs="CMU Serif"/>
          <w:sz w:val="24"/>
          <w:szCs w:val="24"/>
        </w:rPr>
        <w:t xml:space="preserve"> of time and position of the fall, as well as the ECG signal and features extracted. Data processing and analysis are performed through the machine learning algorithm K-nearest neighbor (KNN) for fall detection. This algorithm is implemented in the programmable logic (PL) part of the Zynq. Other algorithms responsible for the ECG analysis and processing can be implemented using the processing system (PS) on the ZYNQ SoC using a hardware software co-design approach. The database used to assist the accuracy of the system was collected from twelve people with eight scenarios. The real-time classification of the fall detection has been achieved with an accuracy of 96.602%. Moreover, the hardware implementation of the KNN requires only an average execution time of 131 </w:t>
      </w:r>
      <w:r w:rsidR="009B7FF0" w:rsidRPr="009B7FF0">
        <w:rPr>
          <w:rFonts w:ascii="CMU Serif" w:hAnsi="CMU Serif" w:cs="CMU Serif"/>
          <w:sz w:val="24"/>
          <w:szCs w:val="24"/>
        </w:rPr>
        <w:t xml:space="preserve">micro second </w:t>
      </w:r>
      <w:r w:rsidR="009B7FF0">
        <w:rPr>
          <w:rFonts w:ascii="CMU Serif" w:hAnsi="CMU Serif" w:cs="CMU Serif"/>
          <w:sz w:val="24"/>
          <w:szCs w:val="24"/>
        </w:rPr>
        <w:t xml:space="preserve"> </w:t>
      </w:r>
      <w:r w:rsidRPr="002D15B6">
        <w:rPr>
          <w:rFonts w:ascii="CMU Serif" w:hAnsi="CMU Serif" w:cs="CMU Serif"/>
          <w:sz w:val="24"/>
          <w:szCs w:val="24"/>
        </w:rPr>
        <w:t>and an average detection time of 5.052 seconds.</w:t>
      </w:r>
      <w:r w:rsidR="00167BF4">
        <w:rPr>
          <w:rFonts w:ascii="CMU Serif" w:hAnsi="CMU Serif" w:cs="CMU Serif"/>
        </w:rPr>
        <w:br w:type="page"/>
      </w:r>
    </w:p>
    <w:p w14:paraId="762409BB" w14:textId="77777777" w:rsidR="00167BF4" w:rsidRDefault="00167BF4" w:rsidP="00167BF4">
      <w:pPr>
        <w:pStyle w:val="Heading1"/>
        <w:spacing w:after="240"/>
        <w:rPr>
          <w:rFonts w:ascii="CMU Serif" w:hAnsi="CMU Serif" w:cs="CMU Serif"/>
        </w:rPr>
      </w:pPr>
      <w:bookmarkStart w:id="4" w:name="_Toc453620407"/>
      <w:r>
        <w:rPr>
          <w:rFonts w:ascii="CMU Serif" w:hAnsi="CMU Serif" w:cs="CMU Serif"/>
        </w:rPr>
        <w:t>Acknowledgment</w:t>
      </w:r>
      <w:bookmarkEnd w:id="4"/>
    </w:p>
    <w:p w14:paraId="5F965447" w14:textId="77777777" w:rsidR="00167BF4" w:rsidRDefault="00167BF4" w:rsidP="00167BF4">
      <w:pPr>
        <w:jc w:val="both"/>
        <w:rPr>
          <w:rFonts w:ascii="CMU Serif" w:hAnsi="CMU Serif" w:cs="CMU Serif"/>
          <w:sz w:val="24"/>
          <w:szCs w:val="24"/>
        </w:rPr>
      </w:pPr>
      <w:r>
        <w:rPr>
          <w:rFonts w:ascii="CMU Serif" w:hAnsi="CMU Serif" w:cs="CMU Serif"/>
          <w:sz w:val="24"/>
          <w:szCs w:val="24"/>
        </w:rPr>
        <w:t xml:space="preserve">This project would not have </w:t>
      </w:r>
      <w:r>
        <w:rPr>
          <w:rFonts w:ascii="CMU Serif" w:hAnsi="CMU Serif" w:cs="CMU Serif"/>
          <w:noProof/>
          <w:sz w:val="24"/>
          <w:szCs w:val="24"/>
        </w:rPr>
        <w:t>been accomplished</w:t>
      </w:r>
      <w:r>
        <w:rPr>
          <w:rFonts w:ascii="CMU Serif" w:hAnsi="CMU Serif" w:cs="CMU Serif"/>
          <w:sz w:val="24"/>
          <w:szCs w:val="24"/>
        </w:rPr>
        <w:t xml:space="preserve"> without the help and guidance of </w:t>
      </w:r>
      <w:r>
        <w:rPr>
          <w:rFonts w:ascii="CMU Serif" w:hAnsi="CMU Serif" w:cs="CMU Serif"/>
          <w:noProof/>
          <w:sz w:val="24"/>
          <w:szCs w:val="24"/>
        </w:rPr>
        <w:t>Allah,</w:t>
      </w:r>
      <w:r>
        <w:rPr>
          <w:rFonts w:ascii="CMU Serif" w:hAnsi="CMU Serif" w:cs="CMU Serif"/>
          <w:sz w:val="24"/>
          <w:szCs w:val="24"/>
        </w:rPr>
        <w:t xml:space="preserve"> who gave us the strength to go </w:t>
      </w:r>
      <w:r>
        <w:rPr>
          <w:rFonts w:ascii="CMU Serif" w:hAnsi="CMU Serif" w:cs="CMU Serif"/>
          <w:noProof/>
          <w:sz w:val="24"/>
          <w:szCs w:val="24"/>
        </w:rPr>
        <w:t>on</w:t>
      </w:r>
      <w:r>
        <w:rPr>
          <w:rFonts w:ascii="CMU Serif" w:hAnsi="CMU Serif" w:cs="CMU Serif"/>
          <w:sz w:val="24"/>
          <w:szCs w:val="24"/>
        </w:rPr>
        <w:t xml:space="preserve"> when we were willing to drop everything. Then, we would like to express our deep appreciation to our supervisor Professor Abbes Amira who directed and motivated us, to work, and to believe in ourselves that we can make it happen, he provided us with the technical and emotional help we needed throughout our graduating journey. Finally, we sincerely thank our parents and families, who were supporting and encouraging us in our undergraduate degree journey, cheering us up and standing by us through good and bad.</w:t>
      </w:r>
    </w:p>
    <w:p w14:paraId="252BFFB0" w14:textId="77777777" w:rsidR="00167BF4" w:rsidRDefault="00167BF4" w:rsidP="00167BF4">
      <w:pPr>
        <w:rPr>
          <w:rFonts w:ascii="CMU Serif" w:hAnsi="CMU Serif" w:cs="CMU Serif"/>
        </w:rPr>
      </w:pPr>
      <w:r>
        <w:rPr>
          <w:rFonts w:ascii="CMU Serif" w:hAnsi="CMU Serif" w:cs="CMU Serif"/>
        </w:rPr>
        <w:br w:type="page"/>
      </w:r>
    </w:p>
    <w:sdt>
      <w:sdtPr>
        <w:rPr>
          <w:rFonts w:ascii="CMU Serif" w:eastAsiaTheme="minorHAnsi" w:hAnsi="CMU Serif" w:cs="CMU Serif"/>
          <w:b w:val="0"/>
          <w:bCs w:val="0"/>
          <w:color w:val="auto"/>
          <w:sz w:val="22"/>
          <w:szCs w:val="22"/>
        </w:rPr>
        <w:id w:val="29057230"/>
        <w:docPartObj>
          <w:docPartGallery w:val="Table of Contents"/>
          <w:docPartUnique/>
        </w:docPartObj>
      </w:sdtPr>
      <w:sdtEndPr/>
      <w:sdtContent>
        <w:p w14:paraId="23FCB8E3" w14:textId="77777777" w:rsidR="00167BF4" w:rsidRDefault="00167BF4" w:rsidP="00167BF4">
          <w:pPr>
            <w:pStyle w:val="TOCHeading"/>
            <w:spacing w:after="240"/>
            <w:rPr>
              <w:rFonts w:ascii="CMU Serif" w:hAnsi="CMU Serif" w:cs="CMU Serif"/>
              <w:sz w:val="36"/>
              <w:szCs w:val="36"/>
            </w:rPr>
          </w:pPr>
          <w:r>
            <w:rPr>
              <w:rFonts w:ascii="CMU Serif" w:hAnsi="CMU Serif" w:cs="CMU Serif"/>
              <w:sz w:val="36"/>
              <w:szCs w:val="36"/>
            </w:rPr>
            <w:t>Table of Contents</w:t>
          </w:r>
        </w:p>
        <w:p w14:paraId="21F389E9" w14:textId="77777777" w:rsidR="00B61B27" w:rsidRDefault="00167BF4">
          <w:pPr>
            <w:pStyle w:val="TOC1"/>
            <w:tabs>
              <w:tab w:val="right" w:leader="dot" w:pos="9350"/>
            </w:tabs>
            <w:rPr>
              <w:noProof/>
            </w:rPr>
          </w:pPr>
          <w:r>
            <w:rPr>
              <w:rFonts w:ascii="CMU Serif" w:hAnsi="CMU Serif" w:cs="CMU Serif"/>
            </w:rPr>
            <w:fldChar w:fldCharType="begin"/>
          </w:r>
          <w:r>
            <w:rPr>
              <w:rFonts w:ascii="CMU Serif" w:hAnsi="CMU Serif" w:cs="CMU Serif"/>
            </w:rPr>
            <w:instrText xml:space="preserve"> TOC \o "1-3" \h \z \u </w:instrText>
          </w:r>
          <w:r>
            <w:rPr>
              <w:rFonts w:ascii="CMU Serif" w:hAnsi="CMU Serif" w:cs="CMU Serif"/>
            </w:rPr>
            <w:fldChar w:fldCharType="separate"/>
          </w:r>
          <w:hyperlink w:anchor="_Toc453620405" w:history="1">
            <w:r w:rsidR="00B61B27" w:rsidRPr="00C62337">
              <w:rPr>
                <w:rStyle w:val="Hyperlink"/>
                <w:rFonts w:ascii="CMU Serif" w:hAnsi="CMU Serif" w:cs="CMU Serif"/>
                <w:noProof/>
              </w:rPr>
              <w:t>Declaration</w:t>
            </w:r>
            <w:r w:rsidR="00B61B27">
              <w:rPr>
                <w:noProof/>
                <w:webHidden/>
              </w:rPr>
              <w:tab/>
            </w:r>
            <w:r w:rsidR="00B61B27">
              <w:rPr>
                <w:noProof/>
                <w:webHidden/>
              </w:rPr>
              <w:fldChar w:fldCharType="begin"/>
            </w:r>
            <w:r w:rsidR="00B61B27">
              <w:rPr>
                <w:noProof/>
                <w:webHidden/>
              </w:rPr>
              <w:instrText xml:space="preserve"> PAGEREF _Toc453620405 \h </w:instrText>
            </w:r>
            <w:r w:rsidR="00B61B27">
              <w:rPr>
                <w:noProof/>
                <w:webHidden/>
              </w:rPr>
            </w:r>
            <w:r w:rsidR="00B61B27">
              <w:rPr>
                <w:noProof/>
                <w:webHidden/>
              </w:rPr>
              <w:fldChar w:fldCharType="separate"/>
            </w:r>
            <w:r w:rsidR="00B61B27">
              <w:rPr>
                <w:noProof/>
                <w:webHidden/>
              </w:rPr>
              <w:t>2</w:t>
            </w:r>
            <w:r w:rsidR="00B61B27">
              <w:rPr>
                <w:noProof/>
                <w:webHidden/>
              </w:rPr>
              <w:fldChar w:fldCharType="end"/>
            </w:r>
          </w:hyperlink>
        </w:p>
        <w:p w14:paraId="16FE7CF9" w14:textId="77777777" w:rsidR="00B61B27" w:rsidRDefault="007F5536">
          <w:pPr>
            <w:pStyle w:val="TOC1"/>
            <w:tabs>
              <w:tab w:val="right" w:leader="dot" w:pos="9350"/>
            </w:tabs>
            <w:rPr>
              <w:noProof/>
            </w:rPr>
          </w:pPr>
          <w:hyperlink w:anchor="_Toc453620406" w:history="1">
            <w:r w:rsidR="00B61B27" w:rsidRPr="00C62337">
              <w:rPr>
                <w:rStyle w:val="Hyperlink"/>
                <w:rFonts w:ascii="CMU Serif" w:hAnsi="CMU Serif" w:cs="CMU Serif"/>
                <w:noProof/>
              </w:rPr>
              <w:t>Abstract</w:t>
            </w:r>
            <w:r w:rsidR="00B61B27">
              <w:rPr>
                <w:noProof/>
                <w:webHidden/>
              </w:rPr>
              <w:tab/>
            </w:r>
            <w:r w:rsidR="00B61B27">
              <w:rPr>
                <w:noProof/>
                <w:webHidden/>
              </w:rPr>
              <w:fldChar w:fldCharType="begin"/>
            </w:r>
            <w:r w:rsidR="00B61B27">
              <w:rPr>
                <w:noProof/>
                <w:webHidden/>
              </w:rPr>
              <w:instrText xml:space="preserve"> PAGEREF _Toc453620406 \h </w:instrText>
            </w:r>
            <w:r w:rsidR="00B61B27">
              <w:rPr>
                <w:noProof/>
                <w:webHidden/>
              </w:rPr>
            </w:r>
            <w:r w:rsidR="00B61B27">
              <w:rPr>
                <w:noProof/>
                <w:webHidden/>
              </w:rPr>
              <w:fldChar w:fldCharType="separate"/>
            </w:r>
            <w:r w:rsidR="00B61B27">
              <w:rPr>
                <w:noProof/>
                <w:webHidden/>
              </w:rPr>
              <w:t>3</w:t>
            </w:r>
            <w:r w:rsidR="00B61B27">
              <w:rPr>
                <w:noProof/>
                <w:webHidden/>
              </w:rPr>
              <w:fldChar w:fldCharType="end"/>
            </w:r>
          </w:hyperlink>
        </w:p>
        <w:p w14:paraId="3C0D2151" w14:textId="77777777" w:rsidR="00B61B27" w:rsidRDefault="007F5536">
          <w:pPr>
            <w:pStyle w:val="TOC1"/>
            <w:tabs>
              <w:tab w:val="right" w:leader="dot" w:pos="9350"/>
            </w:tabs>
            <w:rPr>
              <w:noProof/>
            </w:rPr>
          </w:pPr>
          <w:hyperlink w:anchor="_Toc453620407" w:history="1">
            <w:r w:rsidR="00B61B27" w:rsidRPr="00C62337">
              <w:rPr>
                <w:rStyle w:val="Hyperlink"/>
                <w:rFonts w:ascii="CMU Serif" w:hAnsi="CMU Serif" w:cs="CMU Serif"/>
                <w:noProof/>
              </w:rPr>
              <w:t>Acknowledgment</w:t>
            </w:r>
            <w:r w:rsidR="00B61B27">
              <w:rPr>
                <w:noProof/>
                <w:webHidden/>
              </w:rPr>
              <w:tab/>
            </w:r>
            <w:r w:rsidR="00B61B27">
              <w:rPr>
                <w:noProof/>
                <w:webHidden/>
              </w:rPr>
              <w:fldChar w:fldCharType="begin"/>
            </w:r>
            <w:r w:rsidR="00B61B27">
              <w:rPr>
                <w:noProof/>
                <w:webHidden/>
              </w:rPr>
              <w:instrText xml:space="preserve"> PAGEREF _Toc453620407 \h </w:instrText>
            </w:r>
            <w:r w:rsidR="00B61B27">
              <w:rPr>
                <w:noProof/>
                <w:webHidden/>
              </w:rPr>
            </w:r>
            <w:r w:rsidR="00B61B27">
              <w:rPr>
                <w:noProof/>
                <w:webHidden/>
              </w:rPr>
              <w:fldChar w:fldCharType="separate"/>
            </w:r>
            <w:r w:rsidR="00B61B27">
              <w:rPr>
                <w:noProof/>
                <w:webHidden/>
              </w:rPr>
              <w:t>4</w:t>
            </w:r>
            <w:r w:rsidR="00B61B27">
              <w:rPr>
                <w:noProof/>
                <w:webHidden/>
              </w:rPr>
              <w:fldChar w:fldCharType="end"/>
            </w:r>
          </w:hyperlink>
        </w:p>
        <w:p w14:paraId="5EC3F77E" w14:textId="77777777" w:rsidR="00B61B27" w:rsidRDefault="007F5536">
          <w:pPr>
            <w:pStyle w:val="TOC1"/>
            <w:tabs>
              <w:tab w:val="right" w:leader="dot" w:pos="9350"/>
            </w:tabs>
            <w:rPr>
              <w:noProof/>
            </w:rPr>
          </w:pPr>
          <w:hyperlink w:anchor="_Toc453620408" w:history="1">
            <w:r w:rsidR="00B61B27" w:rsidRPr="00C62337">
              <w:rPr>
                <w:rStyle w:val="Hyperlink"/>
                <w:rFonts w:ascii="CMU Serif" w:hAnsi="CMU Serif" w:cs="CMU Serif"/>
                <w:noProof/>
              </w:rPr>
              <w:t>List of Figures</w:t>
            </w:r>
            <w:r w:rsidR="00B61B27">
              <w:rPr>
                <w:noProof/>
                <w:webHidden/>
              </w:rPr>
              <w:tab/>
            </w:r>
            <w:r w:rsidR="00B61B27">
              <w:rPr>
                <w:noProof/>
                <w:webHidden/>
              </w:rPr>
              <w:fldChar w:fldCharType="begin"/>
            </w:r>
            <w:r w:rsidR="00B61B27">
              <w:rPr>
                <w:noProof/>
                <w:webHidden/>
              </w:rPr>
              <w:instrText xml:space="preserve"> PAGEREF _Toc453620408 \h </w:instrText>
            </w:r>
            <w:r w:rsidR="00B61B27">
              <w:rPr>
                <w:noProof/>
                <w:webHidden/>
              </w:rPr>
            </w:r>
            <w:r w:rsidR="00B61B27">
              <w:rPr>
                <w:noProof/>
                <w:webHidden/>
              </w:rPr>
              <w:fldChar w:fldCharType="separate"/>
            </w:r>
            <w:r w:rsidR="00B61B27">
              <w:rPr>
                <w:noProof/>
                <w:webHidden/>
              </w:rPr>
              <w:t>8</w:t>
            </w:r>
            <w:r w:rsidR="00B61B27">
              <w:rPr>
                <w:noProof/>
                <w:webHidden/>
              </w:rPr>
              <w:fldChar w:fldCharType="end"/>
            </w:r>
          </w:hyperlink>
        </w:p>
        <w:p w14:paraId="1EFA792A" w14:textId="77777777" w:rsidR="00B61B27" w:rsidRDefault="007F5536">
          <w:pPr>
            <w:pStyle w:val="TOC1"/>
            <w:tabs>
              <w:tab w:val="right" w:leader="dot" w:pos="9350"/>
            </w:tabs>
            <w:rPr>
              <w:noProof/>
            </w:rPr>
          </w:pPr>
          <w:hyperlink w:anchor="_Toc453620409" w:history="1">
            <w:r w:rsidR="00B61B27" w:rsidRPr="00C62337">
              <w:rPr>
                <w:rStyle w:val="Hyperlink"/>
                <w:rFonts w:ascii="CMU Serif" w:hAnsi="CMU Serif" w:cs="CMU Serif"/>
                <w:noProof/>
              </w:rPr>
              <w:t>List of Tables</w:t>
            </w:r>
            <w:r w:rsidR="00B61B27">
              <w:rPr>
                <w:noProof/>
                <w:webHidden/>
              </w:rPr>
              <w:tab/>
            </w:r>
            <w:r w:rsidR="00B61B27">
              <w:rPr>
                <w:noProof/>
                <w:webHidden/>
              </w:rPr>
              <w:fldChar w:fldCharType="begin"/>
            </w:r>
            <w:r w:rsidR="00B61B27">
              <w:rPr>
                <w:noProof/>
                <w:webHidden/>
              </w:rPr>
              <w:instrText xml:space="preserve"> PAGEREF _Toc453620409 \h </w:instrText>
            </w:r>
            <w:r w:rsidR="00B61B27">
              <w:rPr>
                <w:noProof/>
                <w:webHidden/>
              </w:rPr>
            </w:r>
            <w:r w:rsidR="00B61B27">
              <w:rPr>
                <w:noProof/>
                <w:webHidden/>
              </w:rPr>
              <w:fldChar w:fldCharType="separate"/>
            </w:r>
            <w:r w:rsidR="00B61B27">
              <w:rPr>
                <w:noProof/>
                <w:webHidden/>
              </w:rPr>
              <w:t>10</w:t>
            </w:r>
            <w:r w:rsidR="00B61B27">
              <w:rPr>
                <w:noProof/>
                <w:webHidden/>
              </w:rPr>
              <w:fldChar w:fldCharType="end"/>
            </w:r>
          </w:hyperlink>
        </w:p>
        <w:p w14:paraId="0A06F250" w14:textId="77777777" w:rsidR="00B61B27" w:rsidRDefault="007F5536">
          <w:pPr>
            <w:pStyle w:val="TOC1"/>
            <w:tabs>
              <w:tab w:val="right" w:leader="dot" w:pos="9350"/>
            </w:tabs>
            <w:rPr>
              <w:noProof/>
            </w:rPr>
          </w:pPr>
          <w:hyperlink w:anchor="_Toc453620410" w:history="1">
            <w:r w:rsidR="00B61B27" w:rsidRPr="00C62337">
              <w:rPr>
                <w:rStyle w:val="Hyperlink"/>
                <w:rFonts w:ascii="CMU Serif" w:hAnsi="CMU Serif" w:cs="CMU Serif"/>
                <w:noProof/>
              </w:rPr>
              <w:t>List of Equations</w:t>
            </w:r>
            <w:r w:rsidR="00B61B27">
              <w:rPr>
                <w:noProof/>
                <w:webHidden/>
              </w:rPr>
              <w:tab/>
            </w:r>
            <w:r w:rsidR="00B61B27">
              <w:rPr>
                <w:noProof/>
                <w:webHidden/>
              </w:rPr>
              <w:fldChar w:fldCharType="begin"/>
            </w:r>
            <w:r w:rsidR="00B61B27">
              <w:rPr>
                <w:noProof/>
                <w:webHidden/>
              </w:rPr>
              <w:instrText xml:space="preserve"> PAGEREF _Toc453620410 \h </w:instrText>
            </w:r>
            <w:r w:rsidR="00B61B27">
              <w:rPr>
                <w:noProof/>
                <w:webHidden/>
              </w:rPr>
            </w:r>
            <w:r w:rsidR="00B61B27">
              <w:rPr>
                <w:noProof/>
                <w:webHidden/>
              </w:rPr>
              <w:fldChar w:fldCharType="separate"/>
            </w:r>
            <w:r w:rsidR="00B61B27">
              <w:rPr>
                <w:noProof/>
                <w:webHidden/>
              </w:rPr>
              <w:t>10</w:t>
            </w:r>
            <w:r w:rsidR="00B61B27">
              <w:rPr>
                <w:noProof/>
                <w:webHidden/>
              </w:rPr>
              <w:fldChar w:fldCharType="end"/>
            </w:r>
          </w:hyperlink>
        </w:p>
        <w:p w14:paraId="478AA76D" w14:textId="77777777" w:rsidR="00B61B27" w:rsidRDefault="007F5536">
          <w:pPr>
            <w:pStyle w:val="TOC1"/>
            <w:tabs>
              <w:tab w:val="right" w:leader="dot" w:pos="9350"/>
            </w:tabs>
            <w:rPr>
              <w:noProof/>
            </w:rPr>
          </w:pPr>
          <w:hyperlink w:anchor="_Toc453620411" w:history="1">
            <w:r w:rsidR="00B61B27" w:rsidRPr="00C62337">
              <w:rPr>
                <w:rStyle w:val="Hyperlink"/>
                <w:rFonts w:ascii="CMU Serif" w:hAnsi="CMU Serif" w:cs="CMU Serif"/>
                <w:noProof/>
              </w:rPr>
              <w:t>Abbreviations</w:t>
            </w:r>
            <w:r w:rsidR="00B61B27">
              <w:rPr>
                <w:noProof/>
                <w:webHidden/>
              </w:rPr>
              <w:tab/>
            </w:r>
            <w:r w:rsidR="00B61B27">
              <w:rPr>
                <w:noProof/>
                <w:webHidden/>
              </w:rPr>
              <w:fldChar w:fldCharType="begin"/>
            </w:r>
            <w:r w:rsidR="00B61B27">
              <w:rPr>
                <w:noProof/>
                <w:webHidden/>
              </w:rPr>
              <w:instrText xml:space="preserve"> PAGEREF _Toc453620411 \h </w:instrText>
            </w:r>
            <w:r w:rsidR="00B61B27">
              <w:rPr>
                <w:noProof/>
                <w:webHidden/>
              </w:rPr>
            </w:r>
            <w:r w:rsidR="00B61B27">
              <w:rPr>
                <w:noProof/>
                <w:webHidden/>
              </w:rPr>
              <w:fldChar w:fldCharType="separate"/>
            </w:r>
            <w:r w:rsidR="00B61B27">
              <w:rPr>
                <w:noProof/>
                <w:webHidden/>
              </w:rPr>
              <w:t>12</w:t>
            </w:r>
            <w:r w:rsidR="00B61B27">
              <w:rPr>
                <w:noProof/>
                <w:webHidden/>
              </w:rPr>
              <w:fldChar w:fldCharType="end"/>
            </w:r>
          </w:hyperlink>
        </w:p>
        <w:p w14:paraId="2D45DB90" w14:textId="77777777" w:rsidR="00B61B27" w:rsidRDefault="007F5536">
          <w:pPr>
            <w:pStyle w:val="TOC1"/>
            <w:tabs>
              <w:tab w:val="right" w:leader="dot" w:pos="9350"/>
            </w:tabs>
            <w:rPr>
              <w:noProof/>
            </w:rPr>
          </w:pPr>
          <w:hyperlink w:anchor="_Toc453620412" w:history="1">
            <w:r w:rsidR="00B61B27" w:rsidRPr="00C62337">
              <w:rPr>
                <w:rStyle w:val="Hyperlink"/>
                <w:rFonts w:ascii="CMU Serif" w:hAnsi="CMU Serif" w:cs="CMU Serif"/>
                <w:noProof/>
              </w:rPr>
              <w:t>Glossary</w:t>
            </w:r>
            <w:r w:rsidR="00B61B27">
              <w:rPr>
                <w:noProof/>
                <w:webHidden/>
              </w:rPr>
              <w:tab/>
            </w:r>
            <w:r w:rsidR="00B61B27">
              <w:rPr>
                <w:noProof/>
                <w:webHidden/>
              </w:rPr>
              <w:fldChar w:fldCharType="begin"/>
            </w:r>
            <w:r w:rsidR="00B61B27">
              <w:rPr>
                <w:noProof/>
                <w:webHidden/>
              </w:rPr>
              <w:instrText xml:space="preserve"> PAGEREF _Toc453620412 \h </w:instrText>
            </w:r>
            <w:r w:rsidR="00B61B27">
              <w:rPr>
                <w:noProof/>
                <w:webHidden/>
              </w:rPr>
            </w:r>
            <w:r w:rsidR="00B61B27">
              <w:rPr>
                <w:noProof/>
                <w:webHidden/>
              </w:rPr>
              <w:fldChar w:fldCharType="separate"/>
            </w:r>
            <w:r w:rsidR="00B61B27">
              <w:rPr>
                <w:noProof/>
                <w:webHidden/>
              </w:rPr>
              <w:t>14</w:t>
            </w:r>
            <w:r w:rsidR="00B61B27">
              <w:rPr>
                <w:noProof/>
                <w:webHidden/>
              </w:rPr>
              <w:fldChar w:fldCharType="end"/>
            </w:r>
          </w:hyperlink>
        </w:p>
        <w:p w14:paraId="6C04EA6B" w14:textId="77777777" w:rsidR="00B61B27" w:rsidRDefault="007F5536">
          <w:pPr>
            <w:pStyle w:val="TOC1"/>
            <w:tabs>
              <w:tab w:val="left" w:pos="440"/>
              <w:tab w:val="right" w:leader="dot" w:pos="9350"/>
            </w:tabs>
            <w:rPr>
              <w:noProof/>
            </w:rPr>
          </w:pPr>
          <w:hyperlink w:anchor="_Toc453620413" w:history="1">
            <w:r w:rsidR="00B61B27" w:rsidRPr="00C62337">
              <w:rPr>
                <w:rStyle w:val="Hyperlink"/>
                <w:rFonts w:ascii="CMU Serif" w:hAnsi="CMU Serif" w:cs="CMU Serif"/>
                <w:noProof/>
              </w:rPr>
              <w:t>1.</w:t>
            </w:r>
            <w:r w:rsidR="00B61B27">
              <w:rPr>
                <w:noProof/>
              </w:rPr>
              <w:tab/>
            </w:r>
            <w:r w:rsidR="00B61B27" w:rsidRPr="00C62337">
              <w:rPr>
                <w:rStyle w:val="Hyperlink"/>
                <w:rFonts w:ascii="CMU Serif" w:hAnsi="CMU Serif" w:cs="CMU Serif"/>
                <w:noProof/>
              </w:rPr>
              <w:t>Introduction and Motivation</w:t>
            </w:r>
            <w:r w:rsidR="00B61B27">
              <w:rPr>
                <w:noProof/>
                <w:webHidden/>
              </w:rPr>
              <w:tab/>
            </w:r>
            <w:r w:rsidR="00B61B27">
              <w:rPr>
                <w:noProof/>
                <w:webHidden/>
              </w:rPr>
              <w:fldChar w:fldCharType="begin"/>
            </w:r>
            <w:r w:rsidR="00B61B27">
              <w:rPr>
                <w:noProof/>
                <w:webHidden/>
              </w:rPr>
              <w:instrText xml:space="preserve"> PAGEREF _Toc453620413 \h </w:instrText>
            </w:r>
            <w:r w:rsidR="00B61B27">
              <w:rPr>
                <w:noProof/>
                <w:webHidden/>
              </w:rPr>
            </w:r>
            <w:r w:rsidR="00B61B27">
              <w:rPr>
                <w:noProof/>
                <w:webHidden/>
              </w:rPr>
              <w:fldChar w:fldCharType="separate"/>
            </w:r>
            <w:r w:rsidR="00B61B27">
              <w:rPr>
                <w:noProof/>
                <w:webHidden/>
              </w:rPr>
              <w:t>15</w:t>
            </w:r>
            <w:r w:rsidR="00B61B27">
              <w:rPr>
                <w:noProof/>
                <w:webHidden/>
              </w:rPr>
              <w:fldChar w:fldCharType="end"/>
            </w:r>
          </w:hyperlink>
        </w:p>
        <w:p w14:paraId="13A1F32D" w14:textId="77777777" w:rsidR="00B61B27" w:rsidRDefault="007F5536">
          <w:pPr>
            <w:pStyle w:val="TOC2"/>
            <w:tabs>
              <w:tab w:val="left" w:pos="880"/>
              <w:tab w:val="right" w:leader="dot" w:pos="9350"/>
            </w:tabs>
            <w:rPr>
              <w:noProof/>
            </w:rPr>
          </w:pPr>
          <w:hyperlink w:anchor="_Toc453620414" w:history="1">
            <w:r w:rsidR="00B61B27" w:rsidRPr="00C62337">
              <w:rPr>
                <w:rStyle w:val="Hyperlink"/>
                <w:rFonts w:ascii="CMU Serif" w:hAnsi="CMU Serif" w:cs="CMU Serif"/>
                <w:noProof/>
              </w:rPr>
              <w:t>1.1.</w:t>
            </w:r>
            <w:r w:rsidR="00B61B27">
              <w:rPr>
                <w:noProof/>
              </w:rPr>
              <w:tab/>
            </w:r>
            <w:r w:rsidR="00B61B27" w:rsidRPr="00C62337">
              <w:rPr>
                <w:rStyle w:val="Hyperlink"/>
                <w:rFonts w:ascii="CMU Serif" w:hAnsi="CMU Serif" w:cs="CMU Serif"/>
                <w:noProof/>
              </w:rPr>
              <w:t>Problem Statement</w:t>
            </w:r>
            <w:r w:rsidR="00B61B27">
              <w:rPr>
                <w:noProof/>
                <w:webHidden/>
              </w:rPr>
              <w:tab/>
            </w:r>
            <w:r w:rsidR="00B61B27">
              <w:rPr>
                <w:noProof/>
                <w:webHidden/>
              </w:rPr>
              <w:fldChar w:fldCharType="begin"/>
            </w:r>
            <w:r w:rsidR="00B61B27">
              <w:rPr>
                <w:noProof/>
                <w:webHidden/>
              </w:rPr>
              <w:instrText xml:space="preserve"> PAGEREF _Toc453620414 \h </w:instrText>
            </w:r>
            <w:r w:rsidR="00B61B27">
              <w:rPr>
                <w:noProof/>
                <w:webHidden/>
              </w:rPr>
            </w:r>
            <w:r w:rsidR="00B61B27">
              <w:rPr>
                <w:noProof/>
                <w:webHidden/>
              </w:rPr>
              <w:fldChar w:fldCharType="separate"/>
            </w:r>
            <w:r w:rsidR="00B61B27">
              <w:rPr>
                <w:noProof/>
                <w:webHidden/>
              </w:rPr>
              <w:t>15</w:t>
            </w:r>
            <w:r w:rsidR="00B61B27">
              <w:rPr>
                <w:noProof/>
                <w:webHidden/>
              </w:rPr>
              <w:fldChar w:fldCharType="end"/>
            </w:r>
          </w:hyperlink>
        </w:p>
        <w:p w14:paraId="46FAB2D4" w14:textId="77777777" w:rsidR="00B61B27" w:rsidRDefault="007F5536">
          <w:pPr>
            <w:pStyle w:val="TOC2"/>
            <w:tabs>
              <w:tab w:val="left" w:pos="880"/>
              <w:tab w:val="right" w:leader="dot" w:pos="9350"/>
            </w:tabs>
            <w:rPr>
              <w:noProof/>
            </w:rPr>
          </w:pPr>
          <w:hyperlink w:anchor="_Toc453620415" w:history="1">
            <w:r w:rsidR="00B61B27" w:rsidRPr="00C62337">
              <w:rPr>
                <w:rStyle w:val="Hyperlink"/>
                <w:rFonts w:ascii="CMU Serif" w:hAnsi="CMU Serif" w:cs="CMU Serif"/>
                <w:noProof/>
              </w:rPr>
              <w:t>1.2.</w:t>
            </w:r>
            <w:r w:rsidR="00B61B27">
              <w:rPr>
                <w:noProof/>
              </w:rPr>
              <w:tab/>
            </w:r>
            <w:r w:rsidR="00B61B27" w:rsidRPr="00C62337">
              <w:rPr>
                <w:rStyle w:val="Hyperlink"/>
                <w:rFonts w:ascii="CMU Serif" w:hAnsi="CMU Serif" w:cs="CMU Serif"/>
                <w:noProof/>
              </w:rPr>
              <w:t>Project Significance</w:t>
            </w:r>
            <w:r w:rsidR="00B61B27">
              <w:rPr>
                <w:noProof/>
                <w:webHidden/>
              </w:rPr>
              <w:tab/>
            </w:r>
            <w:r w:rsidR="00B61B27">
              <w:rPr>
                <w:noProof/>
                <w:webHidden/>
              </w:rPr>
              <w:fldChar w:fldCharType="begin"/>
            </w:r>
            <w:r w:rsidR="00B61B27">
              <w:rPr>
                <w:noProof/>
                <w:webHidden/>
              </w:rPr>
              <w:instrText xml:space="preserve"> PAGEREF _Toc453620415 \h </w:instrText>
            </w:r>
            <w:r w:rsidR="00B61B27">
              <w:rPr>
                <w:noProof/>
                <w:webHidden/>
              </w:rPr>
            </w:r>
            <w:r w:rsidR="00B61B27">
              <w:rPr>
                <w:noProof/>
                <w:webHidden/>
              </w:rPr>
              <w:fldChar w:fldCharType="separate"/>
            </w:r>
            <w:r w:rsidR="00B61B27">
              <w:rPr>
                <w:noProof/>
                <w:webHidden/>
              </w:rPr>
              <w:t>16</w:t>
            </w:r>
            <w:r w:rsidR="00B61B27">
              <w:rPr>
                <w:noProof/>
                <w:webHidden/>
              </w:rPr>
              <w:fldChar w:fldCharType="end"/>
            </w:r>
          </w:hyperlink>
        </w:p>
        <w:p w14:paraId="1AAB52AC" w14:textId="77777777" w:rsidR="00B61B27" w:rsidRDefault="007F5536">
          <w:pPr>
            <w:pStyle w:val="TOC2"/>
            <w:tabs>
              <w:tab w:val="left" w:pos="880"/>
              <w:tab w:val="right" w:leader="dot" w:pos="9350"/>
            </w:tabs>
            <w:rPr>
              <w:noProof/>
            </w:rPr>
          </w:pPr>
          <w:hyperlink w:anchor="_Toc453620416" w:history="1">
            <w:r w:rsidR="00B61B27" w:rsidRPr="00C62337">
              <w:rPr>
                <w:rStyle w:val="Hyperlink"/>
                <w:rFonts w:ascii="CMU Serif" w:hAnsi="CMU Serif" w:cs="CMU Serif"/>
                <w:noProof/>
              </w:rPr>
              <w:t>1.3.</w:t>
            </w:r>
            <w:r w:rsidR="00B61B27">
              <w:rPr>
                <w:noProof/>
              </w:rPr>
              <w:tab/>
            </w:r>
            <w:r w:rsidR="00B61B27" w:rsidRPr="00C62337">
              <w:rPr>
                <w:rStyle w:val="Hyperlink"/>
                <w:rFonts w:ascii="CMU Serif" w:hAnsi="CMU Serif" w:cs="CMU Serif"/>
                <w:noProof/>
              </w:rPr>
              <w:t>Project Objectives</w:t>
            </w:r>
            <w:r w:rsidR="00B61B27">
              <w:rPr>
                <w:noProof/>
                <w:webHidden/>
              </w:rPr>
              <w:tab/>
            </w:r>
            <w:r w:rsidR="00B61B27">
              <w:rPr>
                <w:noProof/>
                <w:webHidden/>
              </w:rPr>
              <w:fldChar w:fldCharType="begin"/>
            </w:r>
            <w:r w:rsidR="00B61B27">
              <w:rPr>
                <w:noProof/>
                <w:webHidden/>
              </w:rPr>
              <w:instrText xml:space="preserve"> PAGEREF _Toc453620416 \h </w:instrText>
            </w:r>
            <w:r w:rsidR="00B61B27">
              <w:rPr>
                <w:noProof/>
                <w:webHidden/>
              </w:rPr>
            </w:r>
            <w:r w:rsidR="00B61B27">
              <w:rPr>
                <w:noProof/>
                <w:webHidden/>
              </w:rPr>
              <w:fldChar w:fldCharType="separate"/>
            </w:r>
            <w:r w:rsidR="00B61B27">
              <w:rPr>
                <w:noProof/>
                <w:webHidden/>
              </w:rPr>
              <w:t>20</w:t>
            </w:r>
            <w:r w:rsidR="00B61B27">
              <w:rPr>
                <w:noProof/>
                <w:webHidden/>
              </w:rPr>
              <w:fldChar w:fldCharType="end"/>
            </w:r>
          </w:hyperlink>
        </w:p>
        <w:p w14:paraId="398F5A4A" w14:textId="77777777" w:rsidR="00B61B27" w:rsidRDefault="007F5536">
          <w:pPr>
            <w:pStyle w:val="TOC2"/>
            <w:tabs>
              <w:tab w:val="right" w:leader="dot" w:pos="9350"/>
            </w:tabs>
            <w:rPr>
              <w:noProof/>
            </w:rPr>
          </w:pPr>
          <w:hyperlink w:anchor="_Toc453620417" w:history="1">
            <w:r w:rsidR="00B61B27" w:rsidRPr="00C62337">
              <w:rPr>
                <w:rStyle w:val="Hyperlink"/>
                <w:rFonts w:ascii="CMU Serif" w:hAnsi="CMU Serif" w:cs="CMU Serif"/>
                <w:noProof/>
              </w:rPr>
              <w:t>1.4 Contributions</w:t>
            </w:r>
            <w:r w:rsidR="00B61B27">
              <w:rPr>
                <w:noProof/>
                <w:webHidden/>
              </w:rPr>
              <w:tab/>
            </w:r>
            <w:r w:rsidR="00B61B27">
              <w:rPr>
                <w:noProof/>
                <w:webHidden/>
              </w:rPr>
              <w:fldChar w:fldCharType="begin"/>
            </w:r>
            <w:r w:rsidR="00B61B27">
              <w:rPr>
                <w:noProof/>
                <w:webHidden/>
              </w:rPr>
              <w:instrText xml:space="preserve"> PAGEREF _Toc453620417 \h </w:instrText>
            </w:r>
            <w:r w:rsidR="00B61B27">
              <w:rPr>
                <w:noProof/>
                <w:webHidden/>
              </w:rPr>
            </w:r>
            <w:r w:rsidR="00B61B27">
              <w:rPr>
                <w:noProof/>
                <w:webHidden/>
              </w:rPr>
              <w:fldChar w:fldCharType="separate"/>
            </w:r>
            <w:r w:rsidR="00B61B27">
              <w:rPr>
                <w:noProof/>
                <w:webHidden/>
              </w:rPr>
              <w:t>21</w:t>
            </w:r>
            <w:r w:rsidR="00B61B27">
              <w:rPr>
                <w:noProof/>
                <w:webHidden/>
              </w:rPr>
              <w:fldChar w:fldCharType="end"/>
            </w:r>
          </w:hyperlink>
        </w:p>
        <w:p w14:paraId="4B879F80" w14:textId="77777777" w:rsidR="00B61B27" w:rsidRDefault="007F5536">
          <w:pPr>
            <w:pStyle w:val="TOC2"/>
            <w:tabs>
              <w:tab w:val="right" w:leader="dot" w:pos="9350"/>
            </w:tabs>
            <w:rPr>
              <w:noProof/>
            </w:rPr>
          </w:pPr>
          <w:hyperlink w:anchor="_Toc453620418" w:history="1">
            <w:r w:rsidR="00B61B27" w:rsidRPr="00C62337">
              <w:rPr>
                <w:rStyle w:val="Hyperlink"/>
                <w:rFonts w:ascii="CMU Serif" w:hAnsi="CMU Serif" w:cs="CMU Serif"/>
                <w:noProof/>
              </w:rPr>
              <w:t>1.5 Structure of the Report</w:t>
            </w:r>
            <w:r w:rsidR="00B61B27">
              <w:rPr>
                <w:noProof/>
                <w:webHidden/>
              </w:rPr>
              <w:tab/>
            </w:r>
            <w:r w:rsidR="00B61B27">
              <w:rPr>
                <w:noProof/>
                <w:webHidden/>
              </w:rPr>
              <w:fldChar w:fldCharType="begin"/>
            </w:r>
            <w:r w:rsidR="00B61B27">
              <w:rPr>
                <w:noProof/>
                <w:webHidden/>
              </w:rPr>
              <w:instrText xml:space="preserve"> PAGEREF _Toc453620418 \h </w:instrText>
            </w:r>
            <w:r w:rsidR="00B61B27">
              <w:rPr>
                <w:noProof/>
                <w:webHidden/>
              </w:rPr>
            </w:r>
            <w:r w:rsidR="00B61B27">
              <w:rPr>
                <w:noProof/>
                <w:webHidden/>
              </w:rPr>
              <w:fldChar w:fldCharType="separate"/>
            </w:r>
            <w:r w:rsidR="00B61B27">
              <w:rPr>
                <w:noProof/>
                <w:webHidden/>
              </w:rPr>
              <w:t>21</w:t>
            </w:r>
            <w:r w:rsidR="00B61B27">
              <w:rPr>
                <w:noProof/>
                <w:webHidden/>
              </w:rPr>
              <w:fldChar w:fldCharType="end"/>
            </w:r>
          </w:hyperlink>
        </w:p>
        <w:p w14:paraId="2CFECA71" w14:textId="77777777" w:rsidR="00B61B27" w:rsidRDefault="007F5536">
          <w:pPr>
            <w:pStyle w:val="TOC1"/>
            <w:tabs>
              <w:tab w:val="left" w:pos="440"/>
              <w:tab w:val="right" w:leader="dot" w:pos="9350"/>
            </w:tabs>
            <w:rPr>
              <w:noProof/>
            </w:rPr>
          </w:pPr>
          <w:hyperlink w:anchor="_Toc453620419" w:history="1">
            <w:r w:rsidR="00B61B27" w:rsidRPr="00C62337">
              <w:rPr>
                <w:rStyle w:val="Hyperlink"/>
                <w:rFonts w:ascii="CMU Serif" w:hAnsi="CMU Serif" w:cs="CMU Serif"/>
                <w:noProof/>
              </w:rPr>
              <w:t>2.</w:t>
            </w:r>
            <w:r w:rsidR="00B61B27">
              <w:rPr>
                <w:noProof/>
              </w:rPr>
              <w:tab/>
            </w:r>
            <w:r w:rsidR="00B61B27" w:rsidRPr="00C62337">
              <w:rPr>
                <w:rStyle w:val="Hyperlink"/>
                <w:rFonts w:ascii="CMU Serif" w:hAnsi="CMU Serif" w:cs="CMU Serif"/>
                <w:noProof/>
              </w:rPr>
              <w:t>Background and Related Work</w:t>
            </w:r>
            <w:r w:rsidR="00B61B27">
              <w:rPr>
                <w:noProof/>
                <w:webHidden/>
              </w:rPr>
              <w:tab/>
            </w:r>
            <w:r w:rsidR="00B61B27">
              <w:rPr>
                <w:noProof/>
                <w:webHidden/>
              </w:rPr>
              <w:fldChar w:fldCharType="begin"/>
            </w:r>
            <w:r w:rsidR="00B61B27">
              <w:rPr>
                <w:noProof/>
                <w:webHidden/>
              </w:rPr>
              <w:instrText xml:space="preserve"> PAGEREF _Toc453620419 \h </w:instrText>
            </w:r>
            <w:r w:rsidR="00B61B27">
              <w:rPr>
                <w:noProof/>
                <w:webHidden/>
              </w:rPr>
            </w:r>
            <w:r w:rsidR="00B61B27">
              <w:rPr>
                <w:noProof/>
                <w:webHidden/>
              </w:rPr>
              <w:fldChar w:fldCharType="separate"/>
            </w:r>
            <w:r w:rsidR="00B61B27">
              <w:rPr>
                <w:noProof/>
                <w:webHidden/>
              </w:rPr>
              <w:t>22</w:t>
            </w:r>
            <w:r w:rsidR="00B61B27">
              <w:rPr>
                <w:noProof/>
                <w:webHidden/>
              </w:rPr>
              <w:fldChar w:fldCharType="end"/>
            </w:r>
          </w:hyperlink>
        </w:p>
        <w:p w14:paraId="45A91BD4" w14:textId="77777777" w:rsidR="00B61B27" w:rsidRDefault="007F5536">
          <w:pPr>
            <w:pStyle w:val="TOC2"/>
            <w:tabs>
              <w:tab w:val="left" w:pos="880"/>
              <w:tab w:val="right" w:leader="dot" w:pos="9350"/>
            </w:tabs>
            <w:rPr>
              <w:noProof/>
            </w:rPr>
          </w:pPr>
          <w:hyperlink w:anchor="_Toc453620420" w:history="1">
            <w:r w:rsidR="00B61B27" w:rsidRPr="00C62337">
              <w:rPr>
                <w:rStyle w:val="Hyperlink"/>
                <w:rFonts w:ascii="CMU Serif" w:hAnsi="CMU Serif" w:cs="CMU Serif"/>
                <w:noProof/>
              </w:rPr>
              <w:t>2.1.</w:t>
            </w:r>
            <w:r w:rsidR="00B61B27">
              <w:rPr>
                <w:noProof/>
              </w:rPr>
              <w:tab/>
            </w:r>
            <w:r w:rsidR="00B61B27" w:rsidRPr="00C62337">
              <w:rPr>
                <w:rStyle w:val="Hyperlink"/>
                <w:rFonts w:ascii="CMU Serif" w:hAnsi="CMU Serif" w:cs="CMU Serif"/>
                <w:noProof/>
              </w:rPr>
              <w:t>Background</w:t>
            </w:r>
            <w:r w:rsidR="00B61B27">
              <w:rPr>
                <w:noProof/>
                <w:webHidden/>
              </w:rPr>
              <w:tab/>
            </w:r>
            <w:r w:rsidR="00B61B27">
              <w:rPr>
                <w:noProof/>
                <w:webHidden/>
              </w:rPr>
              <w:fldChar w:fldCharType="begin"/>
            </w:r>
            <w:r w:rsidR="00B61B27">
              <w:rPr>
                <w:noProof/>
                <w:webHidden/>
              </w:rPr>
              <w:instrText xml:space="preserve"> PAGEREF _Toc453620420 \h </w:instrText>
            </w:r>
            <w:r w:rsidR="00B61B27">
              <w:rPr>
                <w:noProof/>
                <w:webHidden/>
              </w:rPr>
            </w:r>
            <w:r w:rsidR="00B61B27">
              <w:rPr>
                <w:noProof/>
                <w:webHidden/>
              </w:rPr>
              <w:fldChar w:fldCharType="separate"/>
            </w:r>
            <w:r w:rsidR="00B61B27">
              <w:rPr>
                <w:noProof/>
                <w:webHidden/>
              </w:rPr>
              <w:t>22</w:t>
            </w:r>
            <w:r w:rsidR="00B61B27">
              <w:rPr>
                <w:noProof/>
                <w:webHidden/>
              </w:rPr>
              <w:fldChar w:fldCharType="end"/>
            </w:r>
          </w:hyperlink>
        </w:p>
        <w:p w14:paraId="039D7880" w14:textId="77777777" w:rsidR="00B61B27" w:rsidRDefault="007F5536">
          <w:pPr>
            <w:pStyle w:val="TOC3"/>
            <w:tabs>
              <w:tab w:val="right" w:leader="dot" w:pos="9350"/>
            </w:tabs>
            <w:rPr>
              <w:noProof/>
            </w:rPr>
          </w:pPr>
          <w:hyperlink w:anchor="_Toc453620421" w:history="1">
            <w:r w:rsidR="00B61B27" w:rsidRPr="00C62337">
              <w:rPr>
                <w:rStyle w:val="Hyperlink"/>
                <w:rFonts w:ascii="CMU Serif" w:hAnsi="CMU Serif" w:cs="CMU Serif"/>
                <w:noProof/>
              </w:rPr>
              <w:t>2.1.1. Tri-Axial Acceleration</w:t>
            </w:r>
            <w:r w:rsidR="00B61B27">
              <w:rPr>
                <w:noProof/>
                <w:webHidden/>
              </w:rPr>
              <w:tab/>
            </w:r>
            <w:r w:rsidR="00B61B27">
              <w:rPr>
                <w:noProof/>
                <w:webHidden/>
              </w:rPr>
              <w:fldChar w:fldCharType="begin"/>
            </w:r>
            <w:r w:rsidR="00B61B27">
              <w:rPr>
                <w:noProof/>
                <w:webHidden/>
              </w:rPr>
              <w:instrText xml:space="preserve"> PAGEREF _Toc453620421 \h </w:instrText>
            </w:r>
            <w:r w:rsidR="00B61B27">
              <w:rPr>
                <w:noProof/>
                <w:webHidden/>
              </w:rPr>
            </w:r>
            <w:r w:rsidR="00B61B27">
              <w:rPr>
                <w:noProof/>
                <w:webHidden/>
              </w:rPr>
              <w:fldChar w:fldCharType="separate"/>
            </w:r>
            <w:r w:rsidR="00B61B27">
              <w:rPr>
                <w:noProof/>
                <w:webHidden/>
              </w:rPr>
              <w:t>22</w:t>
            </w:r>
            <w:r w:rsidR="00B61B27">
              <w:rPr>
                <w:noProof/>
                <w:webHidden/>
              </w:rPr>
              <w:fldChar w:fldCharType="end"/>
            </w:r>
          </w:hyperlink>
        </w:p>
        <w:p w14:paraId="4B2469DE" w14:textId="77777777" w:rsidR="00B61B27" w:rsidRDefault="007F5536">
          <w:pPr>
            <w:pStyle w:val="TOC3"/>
            <w:tabs>
              <w:tab w:val="right" w:leader="dot" w:pos="9350"/>
            </w:tabs>
            <w:rPr>
              <w:noProof/>
            </w:rPr>
          </w:pPr>
          <w:hyperlink w:anchor="_Toc453620422" w:history="1">
            <w:r w:rsidR="00B61B27" w:rsidRPr="00C62337">
              <w:rPr>
                <w:rStyle w:val="Hyperlink"/>
                <w:rFonts w:ascii="CMU Serif" w:hAnsi="CMU Serif" w:cs="CMU Serif"/>
                <w:noProof/>
              </w:rPr>
              <w:t>2.1.2. Bluetooth</w:t>
            </w:r>
            <w:r w:rsidR="00B61B27">
              <w:rPr>
                <w:noProof/>
                <w:webHidden/>
              </w:rPr>
              <w:tab/>
            </w:r>
            <w:r w:rsidR="00B61B27">
              <w:rPr>
                <w:noProof/>
                <w:webHidden/>
              </w:rPr>
              <w:fldChar w:fldCharType="begin"/>
            </w:r>
            <w:r w:rsidR="00B61B27">
              <w:rPr>
                <w:noProof/>
                <w:webHidden/>
              </w:rPr>
              <w:instrText xml:space="preserve"> PAGEREF _Toc453620422 \h </w:instrText>
            </w:r>
            <w:r w:rsidR="00B61B27">
              <w:rPr>
                <w:noProof/>
                <w:webHidden/>
              </w:rPr>
            </w:r>
            <w:r w:rsidR="00B61B27">
              <w:rPr>
                <w:noProof/>
                <w:webHidden/>
              </w:rPr>
              <w:fldChar w:fldCharType="separate"/>
            </w:r>
            <w:r w:rsidR="00B61B27">
              <w:rPr>
                <w:noProof/>
                <w:webHidden/>
              </w:rPr>
              <w:t>22</w:t>
            </w:r>
            <w:r w:rsidR="00B61B27">
              <w:rPr>
                <w:noProof/>
                <w:webHidden/>
              </w:rPr>
              <w:fldChar w:fldCharType="end"/>
            </w:r>
          </w:hyperlink>
        </w:p>
        <w:p w14:paraId="4EFE394C" w14:textId="77777777" w:rsidR="00B61B27" w:rsidRDefault="007F5536">
          <w:pPr>
            <w:pStyle w:val="TOC3"/>
            <w:tabs>
              <w:tab w:val="right" w:leader="dot" w:pos="9350"/>
            </w:tabs>
            <w:rPr>
              <w:noProof/>
            </w:rPr>
          </w:pPr>
          <w:hyperlink w:anchor="_Toc453620423" w:history="1">
            <w:r w:rsidR="00B61B27" w:rsidRPr="00C62337">
              <w:rPr>
                <w:rStyle w:val="Hyperlink"/>
                <w:rFonts w:ascii="CMU Serif" w:hAnsi="CMU Serif" w:cs="CMU Serif"/>
                <w:noProof/>
              </w:rPr>
              <w:t>2.1.3. Electrocardiogram (ECG)</w:t>
            </w:r>
            <w:r w:rsidR="00B61B27">
              <w:rPr>
                <w:noProof/>
                <w:webHidden/>
              </w:rPr>
              <w:tab/>
            </w:r>
            <w:r w:rsidR="00B61B27">
              <w:rPr>
                <w:noProof/>
                <w:webHidden/>
              </w:rPr>
              <w:fldChar w:fldCharType="begin"/>
            </w:r>
            <w:r w:rsidR="00B61B27">
              <w:rPr>
                <w:noProof/>
                <w:webHidden/>
              </w:rPr>
              <w:instrText xml:space="preserve"> PAGEREF _Toc453620423 \h </w:instrText>
            </w:r>
            <w:r w:rsidR="00B61B27">
              <w:rPr>
                <w:noProof/>
                <w:webHidden/>
              </w:rPr>
            </w:r>
            <w:r w:rsidR="00B61B27">
              <w:rPr>
                <w:noProof/>
                <w:webHidden/>
              </w:rPr>
              <w:fldChar w:fldCharType="separate"/>
            </w:r>
            <w:r w:rsidR="00B61B27">
              <w:rPr>
                <w:noProof/>
                <w:webHidden/>
              </w:rPr>
              <w:t>23</w:t>
            </w:r>
            <w:r w:rsidR="00B61B27">
              <w:rPr>
                <w:noProof/>
                <w:webHidden/>
              </w:rPr>
              <w:fldChar w:fldCharType="end"/>
            </w:r>
          </w:hyperlink>
        </w:p>
        <w:p w14:paraId="09E8F5AD" w14:textId="77777777" w:rsidR="00B61B27" w:rsidRDefault="007F5536">
          <w:pPr>
            <w:pStyle w:val="TOC3"/>
            <w:tabs>
              <w:tab w:val="right" w:leader="dot" w:pos="9350"/>
            </w:tabs>
            <w:rPr>
              <w:noProof/>
            </w:rPr>
          </w:pPr>
          <w:hyperlink w:anchor="_Toc453620424" w:history="1">
            <w:r w:rsidR="00B61B27" w:rsidRPr="00C62337">
              <w:rPr>
                <w:rStyle w:val="Hyperlink"/>
                <w:rFonts w:ascii="CMU Serif" w:hAnsi="CMU Serif" w:cs="CMU Serif"/>
                <w:noProof/>
              </w:rPr>
              <w:t>2.1.3. Encryption of Electronic Protected Health Information (ePHI)</w:t>
            </w:r>
            <w:r w:rsidR="00B61B27">
              <w:rPr>
                <w:noProof/>
                <w:webHidden/>
              </w:rPr>
              <w:tab/>
            </w:r>
            <w:r w:rsidR="00B61B27">
              <w:rPr>
                <w:noProof/>
                <w:webHidden/>
              </w:rPr>
              <w:fldChar w:fldCharType="begin"/>
            </w:r>
            <w:r w:rsidR="00B61B27">
              <w:rPr>
                <w:noProof/>
                <w:webHidden/>
              </w:rPr>
              <w:instrText xml:space="preserve"> PAGEREF _Toc453620424 \h </w:instrText>
            </w:r>
            <w:r w:rsidR="00B61B27">
              <w:rPr>
                <w:noProof/>
                <w:webHidden/>
              </w:rPr>
            </w:r>
            <w:r w:rsidR="00B61B27">
              <w:rPr>
                <w:noProof/>
                <w:webHidden/>
              </w:rPr>
              <w:fldChar w:fldCharType="separate"/>
            </w:r>
            <w:r w:rsidR="00B61B27">
              <w:rPr>
                <w:noProof/>
                <w:webHidden/>
              </w:rPr>
              <w:t>24</w:t>
            </w:r>
            <w:r w:rsidR="00B61B27">
              <w:rPr>
                <w:noProof/>
                <w:webHidden/>
              </w:rPr>
              <w:fldChar w:fldCharType="end"/>
            </w:r>
          </w:hyperlink>
        </w:p>
        <w:p w14:paraId="492591E3" w14:textId="77777777" w:rsidR="00B61B27" w:rsidRDefault="007F5536">
          <w:pPr>
            <w:pStyle w:val="TOC2"/>
            <w:tabs>
              <w:tab w:val="right" w:leader="dot" w:pos="9350"/>
            </w:tabs>
            <w:rPr>
              <w:noProof/>
            </w:rPr>
          </w:pPr>
          <w:hyperlink w:anchor="_Toc453620425" w:history="1">
            <w:r w:rsidR="00B61B27" w:rsidRPr="00C62337">
              <w:rPr>
                <w:rStyle w:val="Hyperlink"/>
                <w:rFonts w:ascii="CMU Serif" w:hAnsi="CMU Serif" w:cs="CMU Serif"/>
                <w:noProof/>
              </w:rPr>
              <w:t>2.2 Related work</w:t>
            </w:r>
            <w:r w:rsidR="00B61B27">
              <w:rPr>
                <w:noProof/>
                <w:webHidden/>
              </w:rPr>
              <w:tab/>
            </w:r>
            <w:r w:rsidR="00B61B27">
              <w:rPr>
                <w:noProof/>
                <w:webHidden/>
              </w:rPr>
              <w:fldChar w:fldCharType="begin"/>
            </w:r>
            <w:r w:rsidR="00B61B27">
              <w:rPr>
                <w:noProof/>
                <w:webHidden/>
              </w:rPr>
              <w:instrText xml:space="preserve"> PAGEREF _Toc453620425 \h </w:instrText>
            </w:r>
            <w:r w:rsidR="00B61B27">
              <w:rPr>
                <w:noProof/>
                <w:webHidden/>
              </w:rPr>
            </w:r>
            <w:r w:rsidR="00B61B27">
              <w:rPr>
                <w:noProof/>
                <w:webHidden/>
              </w:rPr>
              <w:fldChar w:fldCharType="separate"/>
            </w:r>
            <w:r w:rsidR="00B61B27">
              <w:rPr>
                <w:noProof/>
                <w:webHidden/>
              </w:rPr>
              <w:t>25</w:t>
            </w:r>
            <w:r w:rsidR="00B61B27">
              <w:rPr>
                <w:noProof/>
                <w:webHidden/>
              </w:rPr>
              <w:fldChar w:fldCharType="end"/>
            </w:r>
          </w:hyperlink>
        </w:p>
        <w:p w14:paraId="415A9977" w14:textId="77777777" w:rsidR="00B61B27" w:rsidRDefault="007F5536">
          <w:pPr>
            <w:pStyle w:val="TOC3"/>
            <w:tabs>
              <w:tab w:val="right" w:leader="dot" w:pos="9350"/>
            </w:tabs>
            <w:rPr>
              <w:noProof/>
            </w:rPr>
          </w:pPr>
          <w:hyperlink w:anchor="_Toc453620426" w:history="1">
            <w:r w:rsidR="00B61B27" w:rsidRPr="00C62337">
              <w:rPr>
                <w:rStyle w:val="Hyperlink"/>
                <w:rFonts w:ascii="CMU Serif" w:hAnsi="CMU Serif" w:cs="CMU Serif"/>
                <w:noProof/>
              </w:rPr>
              <w:t>2.2.1 Technologies for Connected Health Applications</w:t>
            </w:r>
            <w:r w:rsidR="00B61B27">
              <w:rPr>
                <w:noProof/>
                <w:webHidden/>
              </w:rPr>
              <w:tab/>
            </w:r>
            <w:r w:rsidR="00B61B27">
              <w:rPr>
                <w:noProof/>
                <w:webHidden/>
              </w:rPr>
              <w:fldChar w:fldCharType="begin"/>
            </w:r>
            <w:r w:rsidR="00B61B27">
              <w:rPr>
                <w:noProof/>
                <w:webHidden/>
              </w:rPr>
              <w:instrText xml:space="preserve"> PAGEREF _Toc453620426 \h </w:instrText>
            </w:r>
            <w:r w:rsidR="00B61B27">
              <w:rPr>
                <w:noProof/>
                <w:webHidden/>
              </w:rPr>
            </w:r>
            <w:r w:rsidR="00B61B27">
              <w:rPr>
                <w:noProof/>
                <w:webHidden/>
              </w:rPr>
              <w:fldChar w:fldCharType="separate"/>
            </w:r>
            <w:r w:rsidR="00B61B27">
              <w:rPr>
                <w:noProof/>
                <w:webHidden/>
              </w:rPr>
              <w:t>25</w:t>
            </w:r>
            <w:r w:rsidR="00B61B27">
              <w:rPr>
                <w:noProof/>
                <w:webHidden/>
              </w:rPr>
              <w:fldChar w:fldCharType="end"/>
            </w:r>
          </w:hyperlink>
        </w:p>
        <w:p w14:paraId="4BBE4891" w14:textId="77777777" w:rsidR="00B61B27" w:rsidRDefault="007F5536">
          <w:pPr>
            <w:pStyle w:val="TOC3"/>
            <w:tabs>
              <w:tab w:val="right" w:leader="dot" w:pos="9350"/>
            </w:tabs>
            <w:rPr>
              <w:noProof/>
            </w:rPr>
          </w:pPr>
          <w:hyperlink w:anchor="_Toc453620427" w:history="1">
            <w:r w:rsidR="00B61B27" w:rsidRPr="00C62337">
              <w:rPr>
                <w:rStyle w:val="Hyperlink"/>
                <w:rFonts w:ascii="CMU Serif" w:hAnsi="CMU Serif" w:cs="CMU Serif"/>
                <w:noProof/>
              </w:rPr>
              <w:t>2.2.2 Fall Detection Using Various Technologies</w:t>
            </w:r>
            <w:r w:rsidR="00B61B27">
              <w:rPr>
                <w:noProof/>
                <w:webHidden/>
              </w:rPr>
              <w:tab/>
            </w:r>
            <w:r w:rsidR="00B61B27">
              <w:rPr>
                <w:noProof/>
                <w:webHidden/>
              </w:rPr>
              <w:fldChar w:fldCharType="begin"/>
            </w:r>
            <w:r w:rsidR="00B61B27">
              <w:rPr>
                <w:noProof/>
                <w:webHidden/>
              </w:rPr>
              <w:instrText xml:space="preserve"> PAGEREF _Toc453620427 \h </w:instrText>
            </w:r>
            <w:r w:rsidR="00B61B27">
              <w:rPr>
                <w:noProof/>
                <w:webHidden/>
              </w:rPr>
            </w:r>
            <w:r w:rsidR="00B61B27">
              <w:rPr>
                <w:noProof/>
                <w:webHidden/>
              </w:rPr>
              <w:fldChar w:fldCharType="separate"/>
            </w:r>
            <w:r w:rsidR="00B61B27">
              <w:rPr>
                <w:noProof/>
                <w:webHidden/>
              </w:rPr>
              <w:t>25</w:t>
            </w:r>
            <w:r w:rsidR="00B61B27">
              <w:rPr>
                <w:noProof/>
                <w:webHidden/>
              </w:rPr>
              <w:fldChar w:fldCharType="end"/>
            </w:r>
          </w:hyperlink>
        </w:p>
        <w:p w14:paraId="5DF2B073" w14:textId="77777777" w:rsidR="00B61B27" w:rsidRDefault="007F5536">
          <w:pPr>
            <w:pStyle w:val="TOC3"/>
            <w:tabs>
              <w:tab w:val="right" w:leader="dot" w:pos="9350"/>
            </w:tabs>
            <w:rPr>
              <w:noProof/>
            </w:rPr>
          </w:pPr>
          <w:hyperlink w:anchor="_Toc453620428" w:history="1">
            <w:r w:rsidR="00B61B27" w:rsidRPr="00C62337">
              <w:rPr>
                <w:rStyle w:val="Hyperlink"/>
                <w:rFonts w:ascii="CMU Serif" w:hAnsi="CMU Serif" w:cs="CMU Serif"/>
                <w:noProof/>
              </w:rPr>
              <w:t>2.2.3 ECG Acquisition and Analysis</w:t>
            </w:r>
            <w:r w:rsidR="00B61B27">
              <w:rPr>
                <w:noProof/>
                <w:webHidden/>
              </w:rPr>
              <w:tab/>
            </w:r>
            <w:r w:rsidR="00B61B27">
              <w:rPr>
                <w:noProof/>
                <w:webHidden/>
              </w:rPr>
              <w:fldChar w:fldCharType="begin"/>
            </w:r>
            <w:r w:rsidR="00B61B27">
              <w:rPr>
                <w:noProof/>
                <w:webHidden/>
              </w:rPr>
              <w:instrText xml:space="preserve"> PAGEREF _Toc453620428 \h </w:instrText>
            </w:r>
            <w:r w:rsidR="00B61B27">
              <w:rPr>
                <w:noProof/>
                <w:webHidden/>
              </w:rPr>
            </w:r>
            <w:r w:rsidR="00B61B27">
              <w:rPr>
                <w:noProof/>
                <w:webHidden/>
              </w:rPr>
              <w:fldChar w:fldCharType="separate"/>
            </w:r>
            <w:r w:rsidR="00B61B27">
              <w:rPr>
                <w:noProof/>
                <w:webHidden/>
              </w:rPr>
              <w:t>31</w:t>
            </w:r>
            <w:r w:rsidR="00B61B27">
              <w:rPr>
                <w:noProof/>
                <w:webHidden/>
              </w:rPr>
              <w:fldChar w:fldCharType="end"/>
            </w:r>
          </w:hyperlink>
        </w:p>
        <w:p w14:paraId="42681A72" w14:textId="77777777" w:rsidR="00B61B27" w:rsidRDefault="007F5536">
          <w:pPr>
            <w:pStyle w:val="TOC3"/>
            <w:tabs>
              <w:tab w:val="right" w:leader="dot" w:pos="9350"/>
            </w:tabs>
            <w:rPr>
              <w:noProof/>
            </w:rPr>
          </w:pPr>
          <w:hyperlink w:anchor="_Toc453620429" w:history="1">
            <w:r w:rsidR="00B61B27" w:rsidRPr="00C62337">
              <w:rPr>
                <w:rStyle w:val="Hyperlink"/>
                <w:rFonts w:ascii="CMU Serif" w:hAnsi="CMU Serif" w:cs="CMU Serif"/>
                <w:noProof/>
              </w:rPr>
              <w:t>2.2.4 FPGA device based connected health systems</w:t>
            </w:r>
            <w:r w:rsidR="00B61B27">
              <w:rPr>
                <w:noProof/>
                <w:webHidden/>
              </w:rPr>
              <w:tab/>
            </w:r>
            <w:r w:rsidR="00B61B27">
              <w:rPr>
                <w:noProof/>
                <w:webHidden/>
              </w:rPr>
              <w:fldChar w:fldCharType="begin"/>
            </w:r>
            <w:r w:rsidR="00B61B27">
              <w:rPr>
                <w:noProof/>
                <w:webHidden/>
              </w:rPr>
              <w:instrText xml:space="preserve"> PAGEREF _Toc453620429 \h </w:instrText>
            </w:r>
            <w:r w:rsidR="00B61B27">
              <w:rPr>
                <w:noProof/>
                <w:webHidden/>
              </w:rPr>
            </w:r>
            <w:r w:rsidR="00B61B27">
              <w:rPr>
                <w:noProof/>
                <w:webHidden/>
              </w:rPr>
              <w:fldChar w:fldCharType="separate"/>
            </w:r>
            <w:r w:rsidR="00B61B27">
              <w:rPr>
                <w:noProof/>
                <w:webHidden/>
              </w:rPr>
              <w:t>32</w:t>
            </w:r>
            <w:r w:rsidR="00B61B27">
              <w:rPr>
                <w:noProof/>
                <w:webHidden/>
              </w:rPr>
              <w:fldChar w:fldCharType="end"/>
            </w:r>
          </w:hyperlink>
        </w:p>
        <w:p w14:paraId="2ECB6C1E" w14:textId="77777777" w:rsidR="00B61B27" w:rsidRDefault="007F5536">
          <w:pPr>
            <w:pStyle w:val="TOC3"/>
            <w:tabs>
              <w:tab w:val="right" w:leader="dot" w:pos="9350"/>
            </w:tabs>
            <w:rPr>
              <w:noProof/>
            </w:rPr>
          </w:pPr>
          <w:hyperlink w:anchor="_Toc453620430" w:history="1">
            <w:r w:rsidR="00B61B27" w:rsidRPr="00C62337">
              <w:rPr>
                <w:rStyle w:val="Hyperlink"/>
                <w:rFonts w:ascii="CMU Serif" w:hAnsi="CMU Serif" w:cs="CMU Serif"/>
                <w:noProof/>
              </w:rPr>
              <w:t>2.2.5 Using Classification Algorithms with Medical Datasets</w:t>
            </w:r>
            <w:r w:rsidR="00B61B27">
              <w:rPr>
                <w:noProof/>
                <w:webHidden/>
              </w:rPr>
              <w:tab/>
            </w:r>
            <w:r w:rsidR="00B61B27">
              <w:rPr>
                <w:noProof/>
                <w:webHidden/>
              </w:rPr>
              <w:fldChar w:fldCharType="begin"/>
            </w:r>
            <w:r w:rsidR="00B61B27">
              <w:rPr>
                <w:noProof/>
                <w:webHidden/>
              </w:rPr>
              <w:instrText xml:space="preserve"> PAGEREF _Toc453620430 \h </w:instrText>
            </w:r>
            <w:r w:rsidR="00B61B27">
              <w:rPr>
                <w:noProof/>
                <w:webHidden/>
              </w:rPr>
            </w:r>
            <w:r w:rsidR="00B61B27">
              <w:rPr>
                <w:noProof/>
                <w:webHidden/>
              </w:rPr>
              <w:fldChar w:fldCharType="separate"/>
            </w:r>
            <w:r w:rsidR="00B61B27">
              <w:rPr>
                <w:noProof/>
                <w:webHidden/>
              </w:rPr>
              <w:t>35</w:t>
            </w:r>
            <w:r w:rsidR="00B61B27">
              <w:rPr>
                <w:noProof/>
                <w:webHidden/>
              </w:rPr>
              <w:fldChar w:fldCharType="end"/>
            </w:r>
          </w:hyperlink>
        </w:p>
        <w:p w14:paraId="4CFF9988" w14:textId="77777777" w:rsidR="00B61B27" w:rsidRDefault="007F5536">
          <w:pPr>
            <w:pStyle w:val="TOC1"/>
            <w:tabs>
              <w:tab w:val="left" w:pos="440"/>
              <w:tab w:val="right" w:leader="dot" w:pos="9350"/>
            </w:tabs>
            <w:rPr>
              <w:noProof/>
            </w:rPr>
          </w:pPr>
          <w:hyperlink w:anchor="_Toc453620431" w:history="1">
            <w:r w:rsidR="00B61B27" w:rsidRPr="00C62337">
              <w:rPr>
                <w:rStyle w:val="Hyperlink"/>
                <w:rFonts w:ascii="CMU Serif" w:hAnsi="CMU Serif" w:cs="CMU Serif"/>
                <w:noProof/>
              </w:rPr>
              <w:t>3.</w:t>
            </w:r>
            <w:r w:rsidR="00B61B27">
              <w:rPr>
                <w:noProof/>
              </w:rPr>
              <w:tab/>
            </w:r>
            <w:r w:rsidR="00B61B27" w:rsidRPr="00C62337">
              <w:rPr>
                <w:rStyle w:val="Hyperlink"/>
                <w:rFonts w:ascii="CMU Serif" w:hAnsi="CMU Serif" w:cs="CMU Serif"/>
                <w:noProof/>
              </w:rPr>
              <w:t>Requirements Analysis</w:t>
            </w:r>
            <w:r w:rsidR="00B61B27">
              <w:rPr>
                <w:noProof/>
                <w:webHidden/>
              </w:rPr>
              <w:tab/>
            </w:r>
            <w:r w:rsidR="00B61B27">
              <w:rPr>
                <w:noProof/>
                <w:webHidden/>
              </w:rPr>
              <w:fldChar w:fldCharType="begin"/>
            </w:r>
            <w:r w:rsidR="00B61B27">
              <w:rPr>
                <w:noProof/>
                <w:webHidden/>
              </w:rPr>
              <w:instrText xml:space="preserve"> PAGEREF _Toc453620431 \h </w:instrText>
            </w:r>
            <w:r w:rsidR="00B61B27">
              <w:rPr>
                <w:noProof/>
                <w:webHidden/>
              </w:rPr>
            </w:r>
            <w:r w:rsidR="00B61B27">
              <w:rPr>
                <w:noProof/>
                <w:webHidden/>
              </w:rPr>
              <w:fldChar w:fldCharType="separate"/>
            </w:r>
            <w:r w:rsidR="00B61B27">
              <w:rPr>
                <w:noProof/>
                <w:webHidden/>
              </w:rPr>
              <w:t>37</w:t>
            </w:r>
            <w:r w:rsidR="00B61B27">
              <w:rPr>
                <w:noProof/>
                <w:webHidden/>
              </w:rPr>
              <w:fldChar w:fldCharType="end"/>
            </w:r>
          </w:hyperlink>
        </w:p>
        <w:p w14:paraId="04B1E00F" w14:textId="77777777" w:rsidR="00B61B27" w:rsidRDefault="007F5536">
          <w:pPr>
            <w:pStyle w:val="TOC2"/>
            <w:tabs>
              <w:tab w:val="left" w:pos="880"/>
              <w:tab w:val="right" w:leader="dot" w:pos="9350"/>
            </w:tabs>
            <w:rPr>
              <w:noProof/>
            </w:rPr>
          </w:pPr>
          <w:hyperlink w:anchor="_Toc453620432" w:history="1">
            <w:r w:rsidR="00B61B27" w:rsidRPr="00C62337">
              <w:rPr>
                <w:rStyle w:val="Hyperlink"/>
                <w:rFonts w:ascii="CMU Serif" w:hAnsi="CMU Serif" w:cs="CMU Serif"/>
                <w:noProof/>
              </w:rPr>
              <w:t>3.1.</w:t>
            </w:r>
            <w:r w:rsidR="00B61B27">
              <w:rPr>
                <w:noProof/>
              </w:rPr>
              <w:tab/>
            </w:r>
            <w:r w:rsidR="00B61B27" w:rsidRPr="00C62337">
              <w:rPr>
                <w:rStyle w:val="Hyperlink"/>
                <w:rFonts w:ascii="CMU Serif" w:hAnsi="CMU Serif" w:cs="CMU Serif"/>
                <w:noProof/>
              </w:rPr>
              <w:t>Functional Requirements</w:t>
            </w:r>
            <w:r w:rsidR="00B61B27">
              <w:rPr>
                <w:noProof/>
                <w:webHidden/>
              </w:rPr>
              <w:tab/>
            </w:r>
            <w:r w:rsidR="00B61B27">
              <w:rPr>
                <w:noProof/>
                <w:webHidden/>
              </w:rPr>
              <w:fldChar w:fldCharType="begin"/>
            </w:r>
            <w:r w:rsidR="00B61B27">
              <w:rPr>
                <w:noProof/>
                <w:webHidden/>
              </w:rPr>
              <w:instrText xml:space="preserve"> PAGEREF _Toc453620432 \h </w:instrText>
            </w:r>
            <w:r w:rsidR="00B61B27">
              <w:rPr>
                <w:noProof/>
                <w:webHidden/>
              </w:rPr>
            </w:r>
            <w:r w:rsidR="00B61B27">
              <w:rPr>
                <w:noProof/>
                <w:webHidden/>
              </w:rPr>
              <w:fldChar w:fldCharType="separate"/>
            </w:r>
            <w:r w:rsidR="00B61B27">
              <w:rPr>
                <w:noProof/>
                <w:webHidden/>
              </w:rPr>
              <w:t>37</w:t>
            </w:r>
            <w:r w:rsidR="00B61B27">
              <w:rPr>
                <w:noProof/>
                <w:webHidden/>
              </w:rPr>
              <w:fldChar w:fldCharType="end"/>
            </w:r>
          </w:hyperlink>
        </w:p>
        <w:p w14:paraId="36ED5746" w14:textId="77777777" w:rsidR="00B61B27" w:rsidRDefault="007F5536">
          <w:pPr>
            <w:pStyle w:val="TOC2"/>
            <w:tabs>
              <w:tab w:val="left" w:pos="880"/>
              <w:tab w:val="right" w:leader="dot" w:pos="9350"/>
            </w:tabs>
            <w:rPr>
              <w:noProof/>
            </w:rPr>
          </w:pPr>
          <w:hyperlink w:anchor="_Toc453620433" w:history="1">
            <w:r w:rsidR="00B61B27" w:rsidRPr="00C62337">
              <w:rPr>
                <w:rStyle w:val="Hyperlink"/>
                <w:rFonts w:ascii="CMU Serif" w:hAnsi="CMU Serif" w:cs="CMU Serif"/>
                <w:noProof/>
              </w:rPr>
              <w:t>3.2.</w:t>
            </w:r>
            <w:r w:rsidR="00B61B27">
              <w:rPr>
                <w:noProof/>
              </w:rPr>
              <w:tab/>
            </w:r>
            <w:r w:rsidR="00B61B27" w:rsidRPr="00C62337">
              <w:rPr>
                <w:rStyle w:val="Hyperlink"/>
                <w:rFonts w:ascii="CMU Serif" w:hAnsi="CMU Serif" w:cs="CMU Serif"/>
                <w:noProof/>
              </w:rPr>
              <w:t>Design Constraints</w:t>
            </w:r>
            <w:r w:rsidR="00B61B27">
              <w:rPr>
                <w:noProof/>
                <w:webHidden/>
              </w:rPr>
              <w:tab/>
            </w:r>
            <w:r w:rsidR="00B61B27">
              <w:rPr>
                <w:noProof/>
                <w:webHidden/>
              </w:rPr>
              <w:fldChar w:fldCharType="begin"/>
            </w:r>
            <w:r w:rsidR="00B61B27">
              <w:rPr>
                <w:noProof/>
                <w:webHidden/>
              </w:rPr>
              <w:instrText xml:space="preserve"> PAGEREF _Toc453620433 \h </w:instrText>
            </w:r>
            <w:r w:rsidR="00B61B27">
              <w:rPr>
                <w:noProof/>
                <w:webHidden/>
              </w:rPr>
            </w:r>
            <w:r w:rsidR="00B61B27">
              <w:rPr>
                <w:noProof/>
                <w:webHidden/>
              </w:rPr>
              <w:fldChar w:fldCharType="separate"/>
            </w:r>
            <w:r w:rsidR="00B61B27">
              <w:rPr>
                <w:noProof/>
                <w:webHidden/>
              </w:rPr>
              <w:t>39</w:t>
            </w:r>
            <w:r w:rsidR="00B61B27">
              <w:rPr>
                <w:noProof/>
                <w:webHidden/>
              </w:rPr>
              <w:fldChar w:fldCharType="end"/>
            </w:r>
          </w:hyperlink>
        </w:p>
        <w:p w14:paraId="4A39D845" w14:textId="77777777" w:rsidR="00B61B27" w:rsidRDefault="007F5536">
          <w:pPr>
            <w:pStyle w:val="TOC2"/>
            <w:tabs>
              <w:tab w:val="left" w:pos="880"/>
              <w:tab w:val="right" w:leader="dot" w:pos="9350"/>
            </w:tabs>
            <w:rPr>
              <w:noProof/>
            </w:rPr>
          </w:pPr>
          <w:hyperlink w:anchor="_Toc453620434" w:history="1">
            <w:r w:rsidR="00B61B27" w:rsidRPr="00C62337">
              <w:rPr>
                <w:rStyle w:val="Hyperlink"/>
                <w:rFonts w:ascii="CMU Serif" w:hAnsi="CMU Serif" w:cs="CMU Serif"/>
                <w:noProof/>
              </w:rPr>
              <w:t>3.3.</w:t>
            </w:r>
            <w:r w:rsidR="00B61B27">
              <w:rPr>
                <w:noProof/>
              </w:rPr>
              <w:tab/>
            </w:r>
            <w:r w:rsidR="00B61B27" w:rsidRPr="00C62337">
              <w:rPr>
                <w:rStyle w:val="Hyperlink"/>
                <w:rFonts w:ascii="CMU Serif" w:hAnsi="CMU Serif" w:cs="CMU Serif"/>
                <w:noProof/>
              </w:rPr>
              <w:t>Design Standards</w:t>
            </w:r>
            <w:r w:rsidR="00B61B27">
              <w:rPr>
                <w:noProof/>
                <w:webHidden/>
              </w:rPr>
              <w:tab/>
            </w:r>
            <w:r w:rsidR="00B61B27">
              <w:rPr>
                <w:noProof/>
                <w:webHidden/>
              </w:rPr>
              <w:fldChar w:fldCharType="begin"/>
            </w:r>
            <w:r w:rsidR="00B61B27">
              <w:rPr>
                <w:noProof/>
                <w:webHidden/>
              </w:rPr>
              <w:instrText xml:space="preserve"> PAGEREF _Toc453620434 \h </w:instrText>
            </w:r>
            <w:r w:rsidR="00B61B27">
              <w:rPr>
                <w:noProof/>
                <w:webHidden/>
              </w:rPr>
            </w:r>
            <w:r w:rsidR="00B61B27">
              <w:rPr>
                <w:noProof/>
                <w:webHidden/>
              </w:rPr>
              <w:fldChar w:fldCharType="separate"/>
            </w:r>
            <w:r w:rsidR="00B61B27">
              <w:rPr>
                <w:noProof/>
                <w:webHidden/>
              </w:rPr>
              <w:t>40</w:t>
            </w:r>
            <w:r w:rsidR="00B61B27">
              <w:rPr>
                <w:noProof/>
                <w:webHidden/>
              </w:rPr>
              <w:fldChar w:fldCharType="end"/>
            </w:r>
          </w:hyperlink>
        </w:p>
        <w:p w14:paraId="282A9F9E" w14:textId="77777777" w:rsidR="00B61B27" w:rsidRDefault="007F5536">
          <w:pPr>
            <w:pStyle w:val="TOC2"/>
            <w:tabs>
              <w:tab w:val="left" w:pos="880"/>
              <w:tab w:val="right" w:leader="dot" w:pos="9350"/>
            </w:tabs>
            <w:rPr>
              <w:noProof/>
            </w:rPr>
          </w:pPr>
          <w:hyperlink w:anchor="_Toc453620435" w:history="1">
            <w:r w:rsidR="00B61B27" w:rsidRPr="00C62337">
              <w:rPr>
                <w:rStyle w:val="Hyperlink"/>
                <w:rFonts w:ascii="CMU Serif" w:hAnsi="CMU Serif" w:cs="CMU Serif"/>
                <w:noProof/>
              </w:rPr>
              <w:t>3.4.</w:t>
            </w:r>
            <w:r w:rsidR="00B61B27">
              <w:rPr>
                <w:noProof/>
              </w:rPr>
              <w:tab/>
            </w:r>
            <w:r w:rsidR="00B61B27" w:rsidRPr="00C62337">
              <w:rPr>
                <w:rStyle w:val="Hyperlink"/>
                <w:rFonts w:ascii="CMU Serif" w:hAnsi="CMU Serif" w:cs="CMU Serif"/>
                <w:noProof/>
              </w:rPr>
              <w:t>Professional Code of Ethics</w:t>
            </w:r>
            <w:r w:rsidR="00B61B27">
              <w:rPr>
                <w:noProof/>
                <w:webHidden/>
              </w:rPr>
              <w:tab/>
            </w:r>
            <w:r w:rsidR="00B61B27">
              <w:rPr>
                <w:noProof/>
                <w:webHidden/>
              </w:rPr>
              <w:fldChar w:fldCharType="begin"/>
            </w:r>
            <w:r w:rsidR="00B61B27">
              <w:rPr>
                <w:noProof/>
                <w:webHidden/>
              </w:rPr>
              <w:instrText xml:space="preserve"> PAGEREF _Toc453620435 \h </w:instrText>
            </w:r>
            <w:r w:rsidR="00B61B27">
              <w:rPr>
                <w:noProof/>
                <w:webHidden/>
              </w:rPr>
            </w:r>
            <w:r w:rsidR="00B61B27">
              <w:rPr>
                <w:noProof/>
                <w:webHidden/>
              </w:rPr>
              <w:fldChar w:fldCharType="separate"/>
            </w:r>
            <w:r w:rsidR="00B61B27">
              <w:rPr>
                <w:noProof/>
                <w:webHidden/>
              </w:rPr>
              <w:t>41</w:t>
            </w:r>
            <w:r w:rsidR="00B61B27">
              <w:rPr>
                <w:noProof/>
                <w:webHidden/>
              </w:rPr>
              <w:fldChar w:fldCharType="end"/>
            </w:r>
          </w:hyperlink>
        </w:p>
        <w:p w14:paraId="063A2DFE" w14:textId="77777777" w:rsidR="00B61B27" w:rsidRDefault="007F5536">
          <w:pPr>
            <w:pStyle w:val="TOC2"/>
            <w:tabs>
              <w:tab w:val="left" w:pos="880"/>
              <w:tab w:val="right" w:leader="dot" w:pos="9350"/>
            </w:tabs>
            <w:rPr>
              <w:noProof/>
            </w:rPr>
          </w:pPr>
          <w:hyperlink w:anchor="_Toc453620436" w:history="1">
            <w:r w:rsidR="00B61B27" w:rsidRPr="00C62337">
              <w:rPr>
                <w:rStyle w:val="Hyperlink"/>
                <w:rFonts w:ascii="CMU Serif" w:hAnsi="CMU Serif" w:cs="CMU Serif"/>
                <w:noProof/>
              </w:rPr>
              <w:t>3.5.</w:t>
            </w:r>
            <w:r w:rsidR="00B61B27">
              <w:rPr>
                <w:noProof/>
              </w:rPr>
              <w:tab/>
            </w:r>
            <w:r w:rsidR="00B61B27" w:rsidRPr="00C62337">
              <w:rPr>
                <w:rStyle w:val="Hyperlink"/>
                <w:rFonts w:ascii="CMU Serif" w:hAnsi="CMU Serif" w:cs="CMU Serif"/>
                <w:noProof/>
              </w:rPr>
              <w:t>Assumptions</w:t>
            </w:r>
            <w:r w:rsidR="00B61B27">
              <w:rPr>
                <w:noProof/>
                <w:webHidden/>
              </w:rPr>
              <w:tab/>
            </w:r>
            <w:r w:rsidR="00B61B27">
              <w:rPr>
                <w:noProof/>
                <w:webHidden/>
              </w:rPr>
              <w:fldChar w:fldCharType="begin"/>
            </w:r>
            <w:r w:rsidR="00B61B27">
              <w:rPr>
                <w:noProof/>
                <w:webHidden/>
              </w:rPr>
              <w:instrText xml:space="preserve"> PAGEREF _Toc453620436 \h </w:instrText>
            </w:r>
            <w:r w:rsidR="00B61B27">
              <w:rPr>
                <w:noProof/>
                <w:webHidden/>
              </w:rPr>
            </w:r>
            <w:r w:rsidR="00B61B27">
              <w:rPr>
                <w:noProof/>
                <w:webHidden/>
              </w:rPr>
              <w:fldChar w:fldCharType="separate"/>
            </w:r>
            <w:r w:rsidR="00B61B27">
              <w:rPr>
                <w:noProof/>
                <w:webHidden/>
              </w:rPr>
              <w:t>44</w:t>
            </w:r>
            <w:r w:rsidR="00B61B27">
              <w:rPr>
                <w:noProof/>
                <w:webHidden/>
              </w:rPr>
              <w:fldChar w:fldCharType="end"/>
            </w:r>
          </w:hyperlink>
        </w:p>
        <w:p w14:paraId="01032898" w14:textId="77777777" w:rsidR="00B61B27" w:rsidRDefault="007F5536">
          <w:pPr>
            <w:pStyle w:val="TOC1"/>
            <w:tabs>
              <w:tab w:val="left" w:pos="440"/>
              <w:tab w:val="right" w:leader="dot" w:pos="9350"/>
            </w:tabs>
            <w:rPr>
              <w:noProof/>
            </w:rPr>
          </w:pPr>
          <w:hyperlink w:anchor="_Toc453620437" w:history="1">
            <w:r w:rsidR="00B61B27" w:rsidRPr="00C62337">
              <w:rPr>
                <w:rStyle w:val="Hyperlink"/>
                <w:rFonts w:ascii="CMU Serif" w:hAnsi="CMU Serif" w:cs="CMU Serif"/>
                <w:noProof/>
              </w:rPr>
              <w:t>4.</w:t>
            </w:r>
            <w:r w:rsidR="00B61B27">
              <w:rPr>
                <w:noProof/>
              </w:rPr>
              <w:tab/>
            </w:r>
            <w:r w:rsidR="00B61B27" w:rsidRPr="00C62337">
              <w:rPr>
                <w:rStyle w:val="Hyperlink"/>
                <w:rFonts w:ascii="CMU Serif" w:hAnsi="CMU Serif" w:cs="CMU Serif"/>
                <w:noProof/>
              </w:rPr>
              <w:t>Detailed Design</w:t>
            </w:r>
            <w:r w:rsidR="00B61B27">
              <w:rPr>
                <w:noProof/>
                <w:webHidden/>
              </w:rPr>
              <w:tab/>
            </w:r>
            <w:r w:rsidR="00B61B27">
              <w:rPr>
                <w:noProof/>
                <w:webHidden/>
              </w:rPr>
              <w:fldChar w:fldCharType="begin"/>
            </w:r>
            <w:r w:rsidR="00B61B27">
              <w:rPr>
                <w:noProof/>
                <w:webHidden/>
              </w:rPr>
              <w:instrText xml:space="preserve"> PAGEREF _Toc453620437 \h </w:instrText>
            </w:r>
            <w:r w:rsidR="00B61B27">
              <w:rPr>
                <w:noProof/>
                <w:webHidden/>
              </w:rPr>
            </w:r>
            <w:r w:rsidR="00B61B27">
              <w:rPr>
                <w:noProof/>
                <w:webHidden/>
              </w:rPr>
              <w:fldChar w:fldCharType="separate"/>
            </w:r>
            <w:r w:rsidR="00B61B27">
              <w:rPr>
                <w:noProof/>
                <w:webHidden/>
              </w:rPr>
              <w:t>45</w:t>
            </w:r>
            <w:r w:rsidR="00B61B27">
              <w:rPr>
                <w:noProof/>
                <w:webHidden/>
              </w:rPr>
              <w:fldChar w:fldCharType="end"/>
            </w:r>
          </w:hyperlink>
        </w:p>
        <w:p w14:paraId="7138EEFC" w14:textId="77777777" w:rsidR="00B61B27" w:rsidRDefault="007F5536">
          <w:pPr>
            <w:pStyle w:val="TOC2"/>
            <w:tabs>
              <w:tab w:val="left" w:pos="880"/>
              <w:tab w:val="right" w:leader="dot" w:pos="9350"/>
            </w:tabs>
            <w:rPr>
              <w:noProof/>
            </w:rPr>
          </w:pPr>
          <w:hyperlink w:anchor="_Toc453620438" w:history="1">
            <w:r w:rsidR="00B61B27" w:rsidRPr="00C62337">
              <w:rPr>
                <w:rStyle w:val="Hyperlink"/>
                <w:rFonts w:ascii="CMU Serif" w:hAnsi="CMU Serif" w:cs="CMU Serif"/>
                <w:noProof/>
              </w:rPr>
              <w:t>4.1.</w:t>
            </w:r>
            <w:r w:rsidR="00B61B27">
              <w:rPr>
                <w:noProof/>
              </w:rPr>
              <w:tab/>
            </w:r>
            <w:r w:rsidR="00B61B27" w:rsidRPr="00C62337">
              <w:rPr>
                <w:rStyle w:val="Hyperlink"/>
                <w:rFonts w:ascii="CMU Serif" w:hAnsi="CMU Serif" w:cs="CMU Serif"/>
                <w:noProof/>
              </w:rPr>
              <w:t>Overview</w:t>
            </w:r>
            <w:r w:rsidR="00B61B27">
              <w:rPr>
                <w:noProof/>
                <w:webHidden/>
              </w:rPr>
              <w:tab/>
            </w:r>
            <w:r w:rsidR="00B61B27">
              <w:rPr>
                <w:noProof/>
                <w:webHidden/>
              </w:rPr>
              <w:fldChar w:fldCharType="begin"/>
            </w:r>
            <w:r w:rsidR="00B61B27">
              <w:rPr>
                <w:noProof/>
                <w:webHidden/>
              </w:rPr>
              <w:instrText xml:space="preserve"> PAGEREF _Toc453620438 \h </w:instrText>
            </w:r>
            <w:r w:rsidR="00B61B27">
              <w:rPr>
                <w:noProof/>
                <w:webHidden/>
              </w:rPr>
            </w:r>
            <w:r w:rsidR="00B61B27">
              <w:rPr>
                <w:noProof/>
                <w:webHidden/>
              </w:rPr>
              <w:fldChar w:fldCharType="separate"/>
            </w:r>
            <w:r w:rsidR="00B61B27">
              <w:rPr>
                <w:noProof/>
                <w:webHidden/>
              </w:rPr>
              <w:t>45</w:t>
            </w:r>
            <w:r w:rsidR="00B61B27">
              <w:rPr>
                <w:noProof/>
                <w:webHidden/>
              </w:rPr>
              <w:fldChar w:fldCharType="end"/>
            </w:r>
          </w:hyperlink>
        </w:p>
        <w:p w14:paraId="30353A5A" w14:textId="77777777" w:rsidR="00B61B27" w:rsidRDefault="007F5536">
          <w:pPr>
            <w:pStyle w:val="TOC2"/>
            <w:tabs>
              <w:tab w:val="left" w:pos="880"/>
              <w:tab w:val="right" w:leader="dot" w:pos="9350"/>
            </w:tabs>
            <w:rPr>
              <w:noProof/>
            </w:rPr>
          </w:pPr>
          <w:hyperlink w:anchor="_Toc453620439" w:history="1">
            <w:r w:rsidR="00B61B27" w:rsidRPr="00C62337">
              <w:rPr>
                <w:rStyle w:val="Hyperlink"/>
                <w:rFonts w:ascii="CMU Serif" w:hAnsi="CMU Serif" w:cs="CMU Serif"/>
                <w:noProof/>
                <w:rtl/>
              </w:rPr>
              <w:t>4.2.</w:t>
            </w:r>
            <w:r w:rsidR="00B61B27">
              <w:rPr>
                <w:noProof/>
              </w:rPr>
              <w:tab/>
            </w:r>
            <w:r w:rsidR="00B61B27" w:rsidRPr="00C62337">
              <w:rPr>
                <w:rStyle w:val="Hyperlink"/>
                <w:rFonts w:ascii="CMU Serif" w:hAnsi="CMU Serif" w:cs="CMU Serif"/>
                <w:noProof/>
              </w:rPr>
              <w:t>High-Level Architecture</w:t>
            </w:r>
            <w:r w:rsidR="00B61B27">
              <w:rPr>
                <w:noProof/>
                <w:webHidden/>
              </w:rPr>
              <w:tab/>
            </w:r>
            <w:r w:rsidR="00B61B27">
              <w:rPr>
                <w:noProof/>
                <w:webHidden/>
              </w:rPr>
              <w:fldChar w:fldCharType="begin"/>
            </w:r>
            <w:r w:rsidR="00B61B27">
              <w:rPr>
                <w:noProof/>
                <w:webHidden/>
              </w:rPr>
              <w:instrText xml:space="preserve"> PAGEREF _Toc453620439 \h </w:instrText>
            </w:r>
            <w:r w:rsidR="00B61B27">
              <w:rPr>
                <w:noProof/>
                <w:webHidden/>
              </w:rPr>
            </w:r>
            <w:r w:rsidR="00B61B27">
              <w:rPr>
                <w:noProof/>
                <w:webHidden/>
              </w:rPr>
              <w:fldChar w:fldCharType="separate"/>
            </w:r>
            <w:r w:rsidR="00B61B27">
              <w:rPr>
                <w:noProof/>
                <w:webHidden/>
              </w:rPr>
              <w:t>45</w:t>
            </w:r>
            <w:r w:rsidR="00B61B27">
              <w:rPr>
                <w:noProof/>
                <w:webHidden/>
              </w:rPr>
              <w:fldChar w:fldCharType="end"/>
            </w:r>
          </w:hyperlink>
        </w:p>
        <w:p w14:paraId="050C5701" w14:textId="77777777" w:rsidR="00B61B27" w:rsidRDefault="007F5536">
          <w:pPr>
            <w:pStyle w:val="TOC2"/>
            <w:tabs>
              <w:tab w:val="left" w:pos="880"/>
              <w:tab w:val="right" w:leader="dot" w:pos="9350"/>
            </w:tabs>
            <w:rPr>
              <w:noProof/>
            </w:rPr>
          </w:pPr>
          <w:hyperlink w:anchor="_Toc453620440" w:history="1">
            <w:r w:rsidR="00B61B27" w:rsidRPr="00C62337">
              <w:rPr>
                <w:rStyle w:val="Hyperlink"/>
                <w:rFonts w:ascii="CMU Serif" w:hAnsi="CMU Serif" w:cs="CMU Serif"/>
                <w:noProof/>
              </w:rPr>
              <w:t>4.3.</w:t>
            </w:r>
            <w:r w:rsidR="00B61B27">
              <w:rPr>
                <w:noProof/>
              </w:rPr>
              <w:tab/>
            </w:r>
            <w:r w:rsidR="00B61B27" w:rsidRPr="00C62337">
              <w:rPr>
                <w:rStyle w:val="Hyperlink"/>
                <w:rFonts w:ascii="CMU Serif" w:hAnsi="CMU Serif" w:cs="CMU Serif"/>
                <w:noProof/>
              </w:rPr>
              <w:t>Hardware Design</w:t>
            </w:r>
            <w:r w:rsidR="00B61B27">
              <w:rPr>
                <w:noProof/>
                <w:webHidden/>
              </w:rPr>
              <w:tab/>
            </w:r>
            <w:r w:rsidR="00B61B27">
              <w:rPr>
                <w:noProof/>
                <w:webHidden/>
              </w:rPr>
              <w:fldChar w:fldCharType="begin"/>
            </w:r>
            <w:r w:rsidR="00B61B27">
              <w:rPr>
                <w:noProof/>
                <w:webHidden/>
              </w:rPr>
              <w:instrText xml:space="preserve"> PAGEREF _Toc453620440 \h </w:instrText>
            </w:r>
            <w:r w:rsidR="00B61B27">
              <w:rPr>
                <w:noProof/>
                <w:webHidden/>
              </w:rPr>
            </w:r>
            <w:r w:rsidR="00B61B27">
              <w:rPr>
                <w:noProof/>
                <w:webHidden/>
              </w:rPr>
              <w:fldChar w:fldCharType="separate"/>
            </w:r>
            <w:r w:rsidR="00B61B27">
              <w:rPr>
                <w:noProof/>
                <w:webHidden/>
              </w:rPr>
              <w:t>46</w:t>
            </w:r>
            <w:r w:rsidR="00B61B27">
              <w:rPr>
                <w:noProof/>
                <w:webHidden/>
              </w:rPr>
              <w:fldChar w:fldCharType="end"/>
            </w:r>
          </w:hyperlink>
        </w:p>
        <w:p w14:paraId="45727FB4" w14:textId="77777777" w:rsidR="00B61B27" w:rsidRDefault="007F5536">
          <w:pPr>
            <w:pStyle w:val="TOC3"/>
            <w:tabs>
              <w:tab w:val="left" w:pos="1320"/>
              <w:tab w:val="right" w:leader="dot" w:pos="9350"/>
            </w:tabs>
            <w:rPr>
              <w:noProof/>
            </w:rPr>
          </w:pPr>
          <w:hyperlink w:anchor="_Toc453620441" w:history="1">
            <w:r w:rsidR="00B61B27" w:rsidRPr="00C62337">
              <w:rPr>
                <w:rStyle w:val="Hyperlink"/>
                <w:rFonts w:ascii="CMU Serif" w:hAnsi="CMU Serif" w:cs="CMU Serif"/>
                <w:noProof/>
              </w:rPr>
              <w:t>4.3.1.</w:t>
            </w:r>
            <w:r w:rsidR="00B61B27">
              <w:rPr>
                <w:noProof/>
              </w:rPr>
              <w:tab/>
            </w:r>
            <w:r w:rsidR="00B61B27" w:rsidRPr="00C62337">
              <w:rPr>
                <w:rStyle w:val="Hyperlink"/>
                <w:rFonts w:ascii="CMU Serif" w:hAnsi="CMU Serif" w:cs="CMU Serif"/>
                <w:noProof/>
              </w:rPr>
              <w:t>Shimmer Platform</w:t>
            </w:r>
            <w:r w:rsidR="00B61B27">
              <w:rPr>
                <w:noProof/>
                <w:webHidden/>
              </w:rPr>
              <w:tab/>
            </w:r>
            <w:r w:rsidR="00B61B27">
              <w:rPr>
                <w:noProof/>
                <w:webHidden/>
              </w:rPr>
              <w:fldChar w:fldCharType="begin"/>
            </w:r>
            <w:r w:rsidR="00B61B27">
              <w:rPr>
                <w:noProof/>
                <w:webHidden/>
              </w:rPr>
              <w:instrText xml:space="preserve"> PAGEREF _Toc453620441 \h </w:instrText>
            </w:r>
            <w:r w:rsidR="00B61B27">
              <w:rPr>
                <w:noProof/>
                <w:webHidden/>
              </w:rPr>
            </w:r>
            <w:r w:rsidR="00B61B27">
              <w:rPr>
                <w:noProof/>
                <w:webHidden/>
              </w:rPr>
              <w:fldChar w:fldCharType="separate"/>
            </w:r>
            <w:r w:rsidR="00B61B27">
              <w:rPr>
                <w:noProof/>
                <w:webHidden/>
              </w:rPr>
              <w:t>46</w:t>
            </w:r>
            <w:r w:rsidR="00B61B27">
              <w:rPr>
                <w:noProof/>
                <w:webHidden/>
              </w:rPr>
              <w:fldChar w:fldCharType="end"/>
            </w:r>
          </w:hyperlink>
        </w:p>
        <w:p w14:paraId="5499FB06" w14:textId="77777777" w:rsidR="00B61B27" w:rsidRDefault="007F5536">
          <w:pPr>
            <w:pStyle w:val="TOC3"/>
            <w:tabs>
              <w:tab w:val="left" w:pos="1320"/>
              <w:tab w:val="right" w:leader="dot" w:pos="9350"/>
            </w:tabs>
            <w:rPr>
              <w:noProof/>
            </w:rPr>
          </w:pPr>
          <w:hyperlink w:anchor="_Toc453620442" w:history="1">
            <w:r w:rsidR="00B61B27" w:rsidRPr="00C62337">
              <w:rPr>
                <w:rStyle w:val="Hyperlink"/>
                <w:rFonts w:ascii="CMU Serif" w:hAnsi="CMU Serif" w:cs="CMU Serif"/>
                <w:noProof/>
              </w:rPr>
              <w:t>4.3.2.</w:t>
            </w:r>
            <w:r w:rsidR="00B61B27">
              <w:rPr>
                <w:noProof/>
              </w:rPr>
              <w:tab/>
            </w:r>
            <w:r w:rsidR="00B61B27" w:rsidRPr="00C62337">
              <w:rPr>
                <w:rStyle w:val="Hyperlink"/>
                <w:rFonts w:ascii="CMU Serif" w:hAnsi="CMU Serif" w:cs="CMU Serif"/>
                <w:noProof/>
              </w:rPr>
              <w:t>Zynq SoC Prototyping Board</w:t>
            </w:r>
            <w:r w:rsidR="00B61B27">
              <w:rPr>
                <w:noProof/>
                <w:webHidden/>
              </w:rPr>
              <w:tab/>
            </w:r>
            <w:r w:rsidR="00B61B27">
              <w:rPr>
                <w:noProof/>
                <w:webHidden/>
              </w:rPr>
              <w:fldChar w:fldCharType="begin"/>
            </w:r>
            <w:r w:rsidR="00B61B27">
              <w:rPr>
                <w:noProof/>
                <w:webHidden/>
              </w:rPr>
              <w:instrText xml:space="preserve"> PAGEREF _Toc453620442 \h </w:instrText>
            </w:r>
            <w:r w:rsidR="00B61B27">
              <w:rPr>
                <w:noProof/>
                <w:webHidden/>
              </w:rPr>
            </w:r>
            <w:r w:rsidR="00B61B27">
              <w:rPr>
                <w:noProof/>
                <w:webHidden/>
              </w:rPr>
              <w:fldChar w:fldCharType="separate"/>
            </w:r>
            <w:r w:rsidR="00B61B27">
              <w:rPr>
                <w:noProof/>
                <w:webHidden/>
              </w:rPr>
              <w:t>49</w:t>
            </w:r>
            <w:r w:rsidR="00B61B27">
              <w:rPr>
                <w:noProof/>
                <w:webHidden/>
              </w:rPr>
              <w:fldChar w:fldCharType="end"/>
            </w:r>
          </w:hyperlink>
        </w:p>
        <w:p w14:paraId="323FFED4" w14:textId="77777777" w:rsidR="00B61B27" w:rsidRDefault="007F5536">
          <w:pPr>
            <w:pStyle w:val="TOC3"/>
            <w:tabs>
              <w:tab w:val="left" w:pos="1320"/>
              <w:tab w:val="right" w:leader="dot" w:pos="9350"/>
            </w:tabs>
            <w:rPr>
              <w:noProof/>
            </w:rPr>
          </w:pPr>
          <w:hyperlink w:anchor="_Toc453620443" w:history="1">
            <w:r w:rsidR="00B61B27" w:rsidRPr="00C62337">
              <w:rPr>
                <w:rStyle w:val="Hyperlink"/>
                <w:rFonts w:ascii="CMU Serif" w:hAnsi="CMU Serif" w:cs="CMU Serif"/>
                <w:noProof/>
              </w:rPr>
              <w:t>4.3.3.</w:t>
            </w:r>
            <w:r w:rsidR="00B61B27">
              <w:rPr>
                <w:noProof/>
              </w:rPr>
              <w:tab/>
            </w:r>
            <w:r w:rsidR="00B61B27" w:rsidRPr="00C62337">
              <w:rPr>
                <w:rStyle w:val="Hyperlink"/>
                <w:rFonts w:ascii="CMU Serif" w:hAnsi="CMU Serif" w:cs="CMU Serif"/>
                <w:noProof/>
              </w:rPr>
              <w:t>PmodBT2 Bluetooth module</w:t>
            </w:r>
            <w:r w:rsidR="00B61B27">
              <w:rPr>
                <w:noProof/>
                <w:webHidden/>
              </w:rPr>
              <w:tab/>
            </w:r>
            <w:r w:rsidR="00B61B27">
              <w:rPr>
                <w:noProof/>
                <w:webHidden/>
              </w:rPr>
              <w:fldChar w:fldCharType="begin"/>
            </w:r>
            <w:r w:rsidR="00B61B27">
              <w:rPr>
                <w:noProof/>
                <w:webHidden/>
              </w:rPr>
              <w:instrText xml:space="preserve"> PAGEREF _Toc453620443 \h </w:instrText>
            </w:r>
            <w:r w:rsidR="00B61B27">
              <w:rPr>
                <w:noProof/>
                <w:webHidden/>
              </w:rPr>
            </w:r>
            <w:r w:rsidR="00B61B27">
              <w:rPr>
                <w:noProof/>
                <w:webHidden/>
              </w:rPr>
              <w:fldChar w:fldCharType="separate"/>
            </w:r>
            <w:r w:rsidR="00B61B27">
              <w:rPr>
                <w:noProof/>
                <w:webHidden/>
              </w:rPr>
              <w:t>55</w:t>
            </w:r>
            <w:r w:rsidR="00B61B27">
              <w:rPr>
                <w:noProof/>
                <w:webHidden/>
              </w:rPr>
              <w:fldChar w:fldCharType="end"/>
            </w:r>
          </w:hyperlink>
        </w:p>
        <w:p w14:paraId="5C1FE933" w14:textId="77777777" w:rsidR="00B61B27" w:rsidRDefault="007F5536">
          <w:pPr>
            <w:pStyle w:val="TOC2"/>
            <w:tabs>
              <w:tab w:val="left" w:pos="880"/>
              <w:tab w:val="right" w:leader="dot" w:pos="9350"/>
            </w:tabs>
            <w:rPr>
              <w:noProof/>
            </w:rPr>
          </w:pPr>
          <w:hyperlink w:anchor="_Toc453620444" w:history="1">
            <w:r w:rsidR="00B61B27" w:rsidRPr="00C62337">
              <w:rPr>
                <w:rStyle w:val="Hyperlink"/>
                <w:rFonts w:ascii="CMU Serif" w:hAnsi="CMU Serif" w:cs="CMU Serif"/>
                <w:noProof/>
              </w:rPr>
              <w:t>4.4.</w:t>
            </w:r>
            <w:r w:rsidR="00B61B27">
              <w:rPr>
                <w:noProof/>
              </w:rPr>
              <w:tab/>
            </w:r>
            <w:r w:rsidR="00B61B27" w:rsidRPr="00C62337">
              <w:rPr>
                <w:rStyle w:val="Hyperlink"/>
                <w:rFonts w:ascii="CMU Serif" w:hAnsi="CMU Serif" w:cs="CMU Serif"/>
                <w:noProof/>
              </w:rPr>
              <w:t>Software Design</w:t>
            </w:r>
            <w:r w:rsidR="00B61B27">
              <w:rPr>
                <w:noProof/>
                <w:webHidden/>
              </w:rPr>
              <w:tab/>
            </w:r>
            <w:r w:rsidR="00B61B27">
              <w:rPr>
                <w:noProof/>
                <w:webHidden/>
              </w:rPr>
              <w:fldChar w:fldCharType="begin"/>
            </w:r>
            <w:r w:rsidR="00B61B27">
              <w:rPr>
                <w:noProof/>
                <w:webHidden/>
              </w:rPr>
              <w:instrText xml:space="preserve"> PAGEREF _Toc453620444 \h </w:instrText>
            </w:r>
            <w:r w:rsidR="00B61B27">
              <w:rPr>
                <w:noProof/>
                <w:webHidden/>
              </w:rPr>
            </w:r>
            <w:r w:rsidR="00B61B27">
              <w:rPr>
                <w:noProof/>
                <w:webHidden/>
              </w:rPr>
              <w:fldChar w:fldCharType="separate"/>
            </w:r>
            <w:r w:rsidR="00B61B27">
              <w:rPr>
                <w:noProof/>
                <w:webHidden/>
              </w:rPr>
              <w:t>56</w:t>
            </w:r>
            <w:r w:rsidR="00B61B27">
              <w:rPr>
                <w:noProof/>
                <w:webHidden/>
              </w:rPr>
              <w:fldChar w:fldCharType="end"/>
            </w:r>
          </w:hyperlink>
        </w:p>
        <w:p w14:paraId="4F422FBB" w14:textId="77777777" w:rsidR="00B61B27" w:rsidRDefault="007F5536">
          <w:pPr>
            <w:pStyle w:val="TOC3"/>
            <w:tabs>
              <w:tab w:val="left" w:pos="1320"/>
              <w:tab w:val="right" w:leader="dot" w:pos="9350"/>
            </w:tabs>
            <w:rPr>
              <w:noProof/>
            </w:rPr>
          </w:pPr>
          <w:hyperlink w:anchor="_Toc453620445" w:history="1">
            <w:r w:rsidR="00B61B27" w:rsidRPr="00C62337">
              <w:rPr>
                <w:rStyle w:val="Hyperlink"/>
                <w:rFonts w:ascii="CMU Serif" w:hAnsi="CMU Serif" w:cs="CMU Serif"/>
                <w:noProof/>
              </w:rPr>
              <w:t>4.4.1.</w:t>
            </w:r>
            <w:r w:rsidR="00B61B27">
              <w:rPr>
                <w:noProof/>
              </w:rPr>
              <w:tab/>
            </w:r>
            <w:r w:rsidR="00B61B27" w:rsidRPr="00C62337">
              <w:rPr>
                <w:rStyle w:val="Hyperlink"/>
                <w:rFonts w:ascii="CMU Serif" w:hAnsi="CMU Serif" w:cs="CMU Serif"/>
                <w:noProof/>
              </w:rPr>
              <w:t>Overview of Used Software: LabVIEW</w:t>
            </w:r>
            <w:r w:rsidR="00B61B27">
              <w:rPr>
                <w:noProof/>
                <w:webHidden/>
              </w:rPr>
              <w:tab/>
            </w:r>
            <w:r w:rsidR="00B61B27">
              <w:rPr>
                <w:noProof/>
                <w:webHidden/>
              </w:rPr>
              <w:fldChar w:fldCharType="begin"/>
            </w:r>
            <w:r w:rsidR="00B61B27">
              <w:rPr>
                <w:noProof/>
                <w:webHidden/>
              </w:rPr>
              <w:instrText xml:space="preserve"> PAGEREF _Toc453620445 \h </w:instrText>
            </w:r>
            <w:r w:rsidR="00B61B27">
              <w:rPr>
                <w:noProof/>
                <w:webHidden/>
              </w:rPr>
            </w:r>
            <w:r w:rsidR="00B61B27">
              <w:rPr>
                <w:noProof/>
                <w:webHidden/>
              </w:rPr>
              <w:fldChar w:fldCharType="separate"/>
            </w:r>
            <w:r w:rsidR="00B61B27">
              <w:rPr>
                <w:noProof/>
                <w:webHidden/>
              </w:rPr>
              <w:t>56</w:t>
            </w:r>
            <w:r w:rsidR="00B61B27">
              <w:rPr>
                <w:noProof/>
                <w:webHidden/>
              </w:rPr>
              <w:fldChar w:fldCharType="end"/>
            </w:r>
          </w:hyperlink>
        </w:p>
        <w:p w14:paraId="392DE97B" w14:textId="77777777" w:rsidR="00B61B27" w:rsidRDefault="007F5536">
          <w:pPr>
            <w:pStyle w:val="TOC3"/>
            <w:tabs>
              <w:tab w:val="left" w:pos="1320"/>
              <w:tab w:val="right" w:leader="dot" w:pos="9350"/>
            </w:tabs>
            <w:rPr>
              <w:noProof/>
            </w:rPr>
          </w:pPr>
          <w:hyperlink w:anchor="_Toc453620446" w:history="1">
            <w:r w:rsidR="00B61B27" w:rsidRPr="00C62337">
              <w:rPr>
                <w:rStyle w:val="Hyperlink"/>
                <w:rFonts w:ascii="CMU Serif" w:hAnsi="CMU Serif" w:cs="CMU Serif"/>
                <w:noProof/>
                <w:rtl/>
              </w:rPr>
              <w:t>4.4.2.</w:t>
            </w:r>
            <w:r w:rsidR="00B61B27">
              <w:rPr>
                <w:noProof/>
              </w:rPr>
              <w:tab/>
            </w:r>
            <w:r w:rsidR="00B61B27" w:rsidRPr="00C62337">
              <w:rPr>
                <w:rStyle w:val="Hyperlink"/>
                <w:rFonts w:ascii="CMU Serif" w:hAnsi="CMU Serif" w:cs="CMU Serif"/>
                <w:noProof/>
              </w:rPr>
              <w:t>Overview of Used Software: Vivado and Xilinx SDK</w:t>
            </w:r>
            <w:r w:rsidR="00B61B27">
              <w:rPr>
                <w:noProof/>
                <w:webHidden/>
              </w:rPr>
              <w:tab/>
            </w:r>
            <w:r w:rsidR="00B61B27">
              <w:rPr>
                <w:noProof/>
                <w:webHidden/>
              </w:rPr>
              <w:fldChar w:fldCharType="begin"/>
            </w:r>
            <w:r w:rsidR="00B61B27">
              <w:rPr>
                <w:noProof/>
                <w:webHidden/>
              </w:rPr>
              <w:instrText xml:space="preserve"> PAGEREF _Toc453620446 \h </w:instrText>
            </w:r>
            <w:r w:rsidR="00B61B27">
              <w:rPr>
                <w:noProof/>
                <w:webHidden/>
              </w:rPr>
            </w:r>
            <w:r w:rsidR="00B61B27">
              <w:rPr>
                <w:noProof/>
                <w:webHidden/>
              </w:rPr>
              <w:fldChar w:fldCharType="separate"/>
            </w:r>
            <w:r w:rsidR="00B61B27">
              <w:rPr>
                <w:noProof/>
                <w:webHidden/>
              </w:rPr>
              <w:t>56</w:t>
            </w:r>
            <w:r w:rsidR="00B61B27">
              <w:rPr>
                <w:noProof/>
                <w:webHidden/>
              </w:rPr>
              <w:fldChar w:fldCharType="end"/>
            </w:r>
          </w:hyperlink>
        </w:p>
        <w:p w14:paraId="3162F7A4" w14:textId="77777777" w:rsidR="00B61B27" w:rsidRDefault="007F5536">
          <w:pPr>
            <w:pStyle w:val="TOC2"/>
            <w:tabs>
              <w:tab w:val="left" w:pos="880"/>
              <w:tab w:val="right" w:leader="dot" w:pos="9350"/>
            </w:tabs>
            <w:rPr>
              <w:noProof/>
            </w:rPr>
          </w:pPr>
          <w:hyperlink w:anchor="_Toc453620447" w:history="1">
            <w:r w:rsidR="00B61B27" w:rsidRPr="00C62337">
              <w:rPr>
                <w:rStyle w:val="Hyperlink"/>
                <w:rFonts w:ascii="CMU Serif" w:hAnsi="CMU Serif" w:cs="CMU Serif"/>
                <w:noProof/>
              </w:rPr>
              <w:t>4.5.</w:t>
            </w:r>
            <w:r w:rsidR="00B61B27">
              <w:rPr>
                <w:noProof/>
              </w:rPr>
              <w:tab/>
            </w:r>
            <w:r w:rsidR="00B61B27" w:rsidRPr="00C62337">
              <w:rPr>
                <w:rStyle w:val="Hyperlink"/>
                <w:rFonts w:ascii="CMU Serif" w:hAnsi="CMU Serif" w:cs="CMU Serif"/>
                <w:noProof/>
              </w:rPr>
              <w:t>Discussion of How Design Constraints Were Met</w:t>
            </w:r>
            <w:r w:rsidR="00B61B27">
              <w:rPr>
                <w:noProof/>
                <w:webHidden/>
              </w:rPr>
              <w:tab/>
            </w:r>
            <w:r w:rsidR="00B61B27">
              <w:rPr>
                <w:noProof/>
                <w:webHidden/>
              </w:rPr>
              <w:fldChar w:fldCharType="begin"/>
            </w:r>
            <w:r w:rsidR="00B61B27">
              <w:rPr>
                <w:noProof/>
                <w:webHidden/>
              </w:rPr>
              <w:instrText xml:space="preserve"> PAGEREF _Toc453620447 \h </w:instrText>
            </w:r>
            <w:r w:rsidR="00B61B27">
              <w:rPr>
                <w:noProof/>
                <w:webHidden/>
              </w:rPr>
            </w:r>
            <w:r w:rsidR="00B61B27">
              <w:rPr>
                <w:noProof/>
                <w:webHidden/>
              </w:rPr>
              <w:fldChar w:fldCharType="separate"/>
            </w:r>
            <w:r w:rsidR="00B61B27">
              <w:rPr>
                <w:noProof/>
                <w:webHidden/>
              </w:rPr>
              <w:t>57</w:t>
            </w:r>
            <w:r w:rsidR="00B61B27">
              <w:rPr>
                <w:noProof/>
                <w:webHidden/>
              </w:rPr>
              <w:fldChar w:fldCharType="end"/>
            </w:r>
          </w:hyperlink>
        </w:p>
        <w:p w14:paraId="3CC30DE5" w14:textId="77777777" w:rsidR="00B61B27" w:rsidRDefault="007F5536">
          <w:pPr>
            <w:pStyle w:val="TOC3"/>
            <w:tabs>
              <w:tab w:val="left" w:pos="1320"/>
              <w:tab w:val="right" w:leader="dot" w:pos="9350"/>
            </w:tabs>
            <w:rPr>
              <w:noProof/>
            </w:rPr>
          </w:pPr>
          <w:hyperlink w:anchor="_Toc453620448" w:history="1">
            <w:r w:rsidR="00B61B27" w:rsidRPr="00C62337">
              <w:rPr>
                <w:rStyle w:val="Hyperlink"/>
                <w:rFonts w:ascii="CMU Serif" w:hAnsi="CMU Serif" w:cs="CMU Serif"/>
                <w:noProof/>
              </w:rPr>
              <w:t>4.5.1.</w:t>
            </w:r>
            <w:r w:rsidR="00B61B27">
              <w:rPr>
                <w:noProof/>
              </w:rPr>
              <w:tab/>
            </w:r>
            <w:r w:rsidR="00B61B27" w:rsidRPr="00C62337">
              <w:rPr>
                <w:rStyle w:val="Hyperlink"/>
                <w:rFonts w:ascii="CMU Serif" w:hAnsi="CMU Serif" w:cs="CMU Serif"/>
                <w:noProof/>
              </w:rPr>
              <w:t>Technical Design Constraints</w:t>
            </w:r>
            <w:r w:rsidR="00B61B27">
              <w:rPr>
                <w:noProof/>
                <w:webHidden/>
              </w:rPr>
              <w:tab/>
            </w:r>
            <w:r w:rsidR="00B61B27">
              <w:rPr>
                <w:noProof/>
                <w:webHidden/>
              </w:rPr>
              <w:fldChar w:fldCharType="begin"/>
            </w:r>
            <w:r w:rsidR="00B61B27">
              <w:rPr>
                <w:noProof/>
                <w:webHidden/>
              </w:rPr>
              <w:instrText xml:space="preserve"> PAGEREF _Toc453620448 \h </w:instrText>
            </w:r>
            <w:r w:rsidR="00B61B27">
              <w:rPr>
                <w:noProof/>
                <w:webHidden/>
              </w:rPr>
            </w:r>
            <w:r w:rsidR="00B61B27">
              <w:rPr>
                <w:noProof/>
                <w:webHidden/>
              </w:rPr>
              <w:fldChar w:fldCharType="separate"/>
            </w:r>
            <w:r w:rsidR="00B61B27">
              <w:rPr>
                <w:noProof/>
                <w:webHidden/>
              </w:rPr>
              <w:t>57</w:t>
            </w:r>
            <w:r w:rsidR="00B61B27">
              <w:rPr>
                <w:noProof/>
                <w:webHidden/>
              </w:rPr>
              <w:fldChar w:fldCharType="end"/>
            </w:r>
          </w:hyperlink>
        </w:p>
        <w:p w14:paraId="21F8D054" w14:textId="77777777" w:rsidR="00B61B27" w:rsidRDefault="007F5536">
          <w:pPr>
            <w:pStyle w:val="TOC3"/>
            <w:tabs>
              <w:tab w:val="left" w:pos="1320"/>
              <w:tab w:val="right" w:leader="dot" w:pos="9350"/>
            </w:tabs>
            <w:rPr>
              <w:noProof/>
            </w:rPr>
          </w:pPr>
          <w:hyperlink w:anchor="_Toc453620449" w:history="1">
            <w:r w:rsidR="00B61B27" w:rsidRPr="00C62337">
              <w:rPr>
                <w:rStyle w:val="Hyperlink"/>
                <w:rFonts w:ascii="CMU Serif" w:hAnsi="CMU Serif" w:cs="CMU Serif"/>
                <w:noProof/>
              </w:rPr>
              <w:t>4.5.2.</w:t>
            </w:r>
            <w:r w:rsidR="00B61B27">
              <w:rPr>
                <w:noProof/>
              </w:rPr>
              <w:tab/>
            </w:r>
            <w:r w:rsidR="00B61B27" w:rsidRPr="00C62337">
              <w:rPr>
                <w:rStyle w:val="Hyperlink"/>
                <w:rFonts w:ascii="CMU Serif" w:hAnsi="CMU Serif" w:cs="CMU Serif"/>
                <w:noProof/>
              </w:rPr>
              <w:t>Practical Design Constraints</w:t>
            </w:r>
            <w:r w:rsidR="00B61B27">
              <w:rPr>
                <w:noProof/>
                <w:webHidden/>
              </w:rPr>
              <w:tab/>
            </w:r>
            <w:r w:rsidR="00B61B27">
              <w:rPr>
                <w:noProof/>
                <w:webHidden/>
              </w:rPr>
              <w:fldChar w:fldCharType="begin"/>
            </w:r>
            <w:r w:rsidR="00B61B27">
              <w:rPr>
                <w:noProof/>
                <w:webHidden/>
              </w:rPr>
              <w:instrText xml:space="preserve"> PAGEREF _Toc453620449 \h </w:instrText>
            </w:r>
            <w:r w:rsidR="00B61B27">
              <w:rPr>
                <w:noProof/>
                <w:webHidden/>
              </w:rPr>
            </w:r>
            <w:r w:rsidR="00B61B27">
              <w:rPr>
                <w:noProof/>
                <w:webHidden/>
              </w:rPr>
              <w:fldChar w:fldCharType="separate"/>
            </w:r>
            <w:r w:rsidR="00B61B27">
              <w:rPr>
                <w:noProof/>
                <w:webHidden/>
              </w:rPr>
              <w:t>58</w:t>
            </w:r>
            <w:r w:rsidR="00B61B27">
              <w:rPr>
                <w:noProof/>
                <w:webHidden/>
              </w:rPr>
              <w:fldChar w:fldCharType="end"/>
            </w:r>
          </w:hyperlink>
        </w:p>
        <w:p w14:paraId="615CDA97" w14:textId="77777777" w:rsidR="00B61B27" w:rsidRDefault="007F5536">
          <w:pPr>
            <w:pStyle w:val="TOC1"/>
            <w:tabs>
              <w:tab w:val="left" w:pos="440"/>
              <w:tab w:val="right" w:leader="dot" w:pos="9350"/>
            </w:tabs>
            <w:rPr>
              <w:noProof/>
            </w:rPr>
          </w:pPr>
          <w:hyperlink w:anchor="_Toc453620450" w:history="1">
            <w:r w:rsidR="00B61B27" w:rsidRPr="00C62337">
              <w:rPr>
                <w:rStyle w:val="Hyperlink"/>
                <w:rFonts w:ascii="CMU Serif" w:hAnsi="CMU Serif" w:cs="CMU Serif"/>
                <w:noProof/>
              </w:rPr>
              <w:t>5.</w:t>
            </w:r>
            <w:r w:rsidR="00B61B27">
              <w:rPr>
                <w:noProof/>
              </w:rPr>
              <w:tab/>
            </w:r>
            <w:r w:rsidR="00B61B27" w:rsidRPr="00C62337">
              <w:rPr>
                <w:rStyle w:val="Hyperlink"/>
                <w:rFonts w:ascii="CMU Serif" w:hAnsi="CMU Serif" w:cs="CMU Serif"/>
                <w:noProof/>
              </w:rPr>
              <w:t>Implementation</w:t>
            </w:r>
            <w:r w:rsidR="00B61B27">
              <w:rPr>
                <w:noProof/>
                <w:webHidden/>
              </w:rPr>
              <w:tab/>
            </w:r>
            <w:r w:rsidR="00B61B27">
              <w:rPr>
                <w:noProof/>
                <w:webHidden/>
              </w:rPr>
              <w:fldChar w:fldCharType="begin"/>
            </w:r>
            <w:r w:rsidR="00B61B27">
              <w:rPr>
                <w:noProof/>
                <w:webHidden/>
              </w:rPr>
              <w:instrText xml:space="preserve"> PAGEREF _Toc453620450 \h </w:instrText>
            </w:r>
            <w:r w:rsidR="00B61B27">
              <w:rPr>
                <w:noProof/>
                <w:webHidden/>
              </w:rPr>
            </w:r>
            <w:r w:rsidR="00B61B27">
              <w:rPr>
                <w:noProof/>
                <w:webHidden/>
              </w:rPr>
              <w:fldChar w:fldCharType="separate"/>
            </w:r>
            <w:r w:rsidR="00B61B27">
              <w:rPr>
                <w:noProof/>
                <w:webHidden/>
              </w:rPr>
              <w:t>60</w:t>
            </w:r>
            <w:r w:rsidR="00B61B27">
              <w:rPr>
                <w:noProof/>
                <w:webHidden/>
              </w:rPr>
              <w:fldChar w:fldCharType="end"/>
            </w:r>
          </w:hyperlink>
        </w:p>
        <w:p w14:paraId="423AB5E9" w14:textId="77777777" w:rsidR="00B61B27" w:rsidRDefault="007F5536">
          <w:pPr>
            <w:pStyle w:val="TOC2"/>
            <w:tabs>
              <w:tab w:val="left" w:pos="880"/>
              <w:tab w:val="right" w:leader="dot" w:pos="9350"/>
            </w:tabs>
            <w:rPr>
              <w:noProof/>
            </w:rPr>
          </w:pPr>
          <w:hyperlink w:anchor="_Toc453620451" w:history="1">
            <w:r w:rsidR="00B61B27" w:rsidRPr="00C62337">
              <w:rPr>
                <w:rStyle w:val="Hyperlink"/>
                <w:rFonts w:ascii="CMU Serif" w:hAnsi="CMU Serif" w:cs="CMU Serif"/>
                <w:noProof/>
              </w:rPr>
              <w:t>5.1.</w:t>
            </w:r>
            <w:r w:rsidR="00B61B27">
              <w:rPr>
                <w:noProof/>
              </w:rPr>
              <w:tab/>
            </w:r>
            <w:r w:rsidR="00B61B27" w:rsidRPr="00C62337">
              <w:rPr>
                <w:rStyle w:val="Hyperlink"/>
                <w:rFonts w:ascii="CMU Serif" w:hAnsi="CMU Serif" w:cs="CMU Serif"/>
                <w:noProof/>
              </w:rPr>
              <w:t>Solution Overview</w:t>
            </w:r>
            <w:r w:rsidR="00B61B27">
              <w:rPr>
                <w:noProof/>
                <w:webHidden/>
              </w:rPr>
              <w:tab/>
            </w:r>
            <w:r w:rsidR="00B61B27">
              <w:rPr>
                <w:noProof/>
                <w:webHidden/>
              </w:rPr>
              <w:fldChar w:fldCharType="begin"/>
            </w:r>
            <w:r w:rsidR="00B61B27">
              <w:rPr>
                <w:noProof/>
                <w:webHidden/>
              </w:rPr>
              <w:instrText xml:space="preserve"> PAGEREF _Toc453620451 \h </w:instrText>
            </w:r>
            <w:r w:rsidR="00B61B27">
              <w:rPr>
                <w:noProof/>
                <w:webHidden/>
              </w:rPr>
            </w:r>
            <w:r w:rsidR="00B61B27">
              <w:rPr>
                <w:noProof/>
                <w:webHidden/>
              </w:rPr>
              <w:fldChar w:fldCharType="separate"/>
            </w:r>
            <w:r w:rsidR="00B61B27">
              <w:rPr>
                <w:noProof/>
                <w:webHidden/>
              </w:rPr>
              <w:t>60</w:t>
            </w:r>
            <w:r w:rsidR="00B61B27">
              <w:rPr>
                <w:noProof/>
                <w:webHidden/>
              </w:rPr>
              <w:fldChar w:fldCharType="end"/>
            </w:r>
          </w:hyperlink>
        </w:p>
        <w:p w14:paraId="61618A6D" w14:textId="77777777" w:rsidR="00B61B27" w:rsidRDefault="007F5536">
          <w:pPr>
            <w:pStyle w:val="TOC2"/>
            <w:tabs>
              <w:tab w:val="left" w:pos="880"/>
              <w:tab w:val="right" w:leader="dot" w:pos="9350"/>
            </w:tabs>
            <w:rPr>
              <w:noProof/>
            </w:rPr>
          </w:pPr>
          <w:hyperlink w:anchor="_Toc453620452" w:history="1">
            <w:r w:rsidR="00B61B27" w:rsidRPr="00C62337">
              <w:rPr>
                <w:rStyle w:val="Hyperlink"/>
                <w:rFonts w:ascii="CMU Serif" w:hAnsi="CMU Serif" w:cs="CMU Serif"/>
                <w:noProof/>
              </w:rPr>
              <w:t>5.2.</w:t>
            </w:r>
            <w:r w:rsidR="00B61B27">
              <w:rPr>
                <w:noProof/>
              </w:rPr>
              <w:tab/>
            </w:r>
            <w:r w:rsidR="00B61B27" w:rsidRPr="00C62337">
              <w:rPr>
                <w:rStyle w:val="Hyperlink"/>
                <w:rFonts w:ascii="CMU Serif" w:hAnsi="CMU Serif" w:cs="CMU Serif"/>
                <w:noProof/>
              </w:rPr>
              <w:t>Software Implementation on the PC</w:t>
            </w:r>
            <w:r w:rsidR="00B61B27">
              <w:rPr>
                <w:noProof/>
                <w:webHidden/>
              </w:rPr>
              <w:tab/>
            </w:r>
            <w:r w:rsidR="00B61B27">
              <w:rPr>
                <w:noProof/>
                <w:webHidden/>
              </w:rPr>
              <w:fldChar w:fldCharType="begin"/>
            </w:r>
            <w:r w:rsidR="00B61B27">
              <w:rPr>
                <w:noProof/>
                <w:webHidden/>
              </w:rPr>
              <w:instrText xml:space="preserve"> PAGEREF _Toc453620452 \h </w:instrText>
            </w:r>
            <w:r w:rsidR="00B61B27">
              <w:rPr>
                <w:noProof/>
                <w:webHidden/>
              </w:rPr>
            </w:r>
            <w:r w:rsidR="00B61B27">
              <w:rPr>
                <w:noProof/>
                <w:webHidden/>
              </w:rPr>
              <w:fldChar w:fldCharType="separate"/>
            </w:r>
            <w:r w:rsidR="00B61B27">
              <w:rPr>
                <w:noProof/>
                <w:webHidden/>
              </w:rPr>
              <w:t>62</w:t>
            </w:r>
            <w:r w:rsidR="00B61B27">
              <w:rPr>
                <w:noProof/>
                <w:webHidden/>
              </w:rPr>
              <w:fldChar w:fldCharType="end"/>
            </w:r>
          </w:hyperlink>
        </w:p>
        <w:p w14:paraId="76086F2E" w14:textId="77777777" w:rsidR="00B61B27" w:rsidRDefault="007F5536">
          <w:pPr>
            <w:pStyle w:val="TOC3"/>
            <w:tabs>
              <w:tab w:val="left" w:pos="1320"/>
              <w:tab w:val="right" w:leader="dot" w:pos="9350"/>
            </w:tabs>
            <w:rPr>
              <w:noProof/>
            </w:rPr>
          </w:pPr>
          <w:hyperlink w:anchor="_Toc453620453" w:history="1">
            <w:r w:rsidR="00B61B27" w:rsidRPr="00C62337">
              <w:rPr>
                <w:rStyle w:val="Hyperlink"/>
                <w:rFonts w:ascii="CMU Serif" w:hAnsi="CMU Serif" w:cs="CMU Serif"/>
                <w:noProof/>
              </w:rPr>
              <w:t>5.2.2.</w:t>
            </w:r>
            <w:r w:rsidR="00B61B27">
              <w:rPr>
                <w:noProof/>
              </w:rPr>
              <w:tab/>
            </w:r>
            <w:r w:rsidR="00B61B27" w:rsidRPr="00C62337">
              <w:rPr>
                <w:rStyle w:val="Hyperlink"/>
                <w:rFonts w:ascii="CMU Serif" w:hAnsi="CMU Serif" w:cs="CMU Serif"/>
                <w:noProof/>
              </w:rPr>
              <w:t>Falling Detection Implementation</w:t>
            </w:r>
            <w:r w:rsidR="00B61B27">
              <w:rPr>
                <w:noProof/>
                <w:webHidden/>
              </w:rPr>
              <w:tab/>
            </w:r>
            <w:r w:rsidR="00B61B27">
              <w:rPr>
                <w:noProof/>
                <w:webHidden/>
              </w:rPr>
              <w:fldChar w:fldCharType="begin"/>
            </w:r>
            <w:r w:rsidR="00B61B27">
              <w:rPr>
                <w:noProof/>
                <w:webHidden/>
              </w:rPr>
              <w:instrText xml:space="preserve"> PAGEREF _Toc453620453 \h </w:instrText>
            </w:r>
            <w:r w:rsidR="00B61B27">
              <w:rPr>
                <w:noProof/>
                <w:webHidden/>
              </w:rPr>
            </w:r>
            <w:r w:rsidR="00B61B27">
              <w:rPr>
                <w:noProof/>
                <w:webHidden/>
              </w:rPr>
              <w:fldChar w:fldCharType="separate"/>
            </w:r>
            <w:r w:rsidR="00B61B27">
              <w:rPr>
                <w:noProof/>
                <w:webHidden/>
              </w:rPr>
              <w:t>62</w:t>
            </w:r>
            <w:r w:rsidR="00B61B27">
              <w:rPr>
                <w:noProof/>
                <w:webHidden/>
              </w:rPr>
              <w:fldChar w:fldCharType="end"/>
            </w:r>
          </w:hyperlink>
        </w:p>
        <w:p w14:paraId="3C9E3404" w14:textId="77777777" w:rsidR="00B61B27" w:rsidRDefault="007F5536">
          <w:pPr>
            <w:pStyle w:val="TOC3"/>
            <w:tabs>
              <w:tab w:val="left" w:pos="1320"/>
              <w:tab w:val="right" w:leader="dot" w:pos="9350"/>
            </w:tabs>
            <w:rPr>
              <w:noProof/>
            </w:rPr>
          </w:pPr>
          <w:hyperlink w:anchor="_Toc453620454" w:history="1">
            <w:r w:rsidR="00B61B27" w:rsidRPr="00C62337">
              <w:rPr>
                <w:rStyle w:val="Hyperlink"/>
                <w:rFonts w:ascii="CMU Serif" w:hAnsi="CMU Serif" w:cs="CMU Serif"/>
                <w:noProof/>
              </w:rPr>
              <w:t>5.2.3.</w:t>
            </w:r>
            <w:r w:rsidR="00B61B27">
              <w:rPr>
                <w:noProof/>
              </w:rPr>
              <w:tab/>
            </w:r>
            <w:r w:rsidR="00B61B27" w:rsidRPr="00C62337">
              <w:rPr>
                <w:rStyle w:val="Hyperlink"/>
                <w:rFonts w:ascii="CMU Serif" w:hAnsi="CMU Serif" w:cs="CMU Serif"/>
                <w:noProof/>
              </w:rPr>
              <w:t>ECG Analysis Implementation</w:t>
            </w:r>
            <w:r w:rsidR="00B61B27">
              <w:rPr>
                <w:noProof/>
                <w:webHidden/>
              </w:rPr>
              <w:tab/>
            </w:r>
            <w:r w:rsidR="00B61B27">
              <w:rPr>
                <w:noProof/>
                <w:webHidden/>
              </w:rPr>
              <w:fldChar w:fldCharType="begin"/>
            </w:r>
            <w:r w:rsidR="00B61B27">
              <w:rPr>
                <w:noProof/>
                <w:webHidden/>
              </w:rPr>
              <w:instrText xml:space="preserve"> PAGEREF _Toc453620454 \h </w:instrText>
            </w:r>
            <w:r w:rsidR="00B61B27">
              <w:rPr>
                <w:noProof/>
                <w:webHidden/>
              </w:rPr>
            </w:r>
            <w:r w:rsidR="00B61B27">
              <w:rPr>
                <w:noProof/>
                <w:webHidden/>
              </w:rPr>
              <w:fldChar w:fldCharType="separate"/>
            </w:r>
            <w:r w:rsidR="00B61B27">
              <w:rPr>
                <w:noProof/>
                <w:webHidden/>
              </w:rPr>
              <w:t>68</w:t>
            </w:r>
            <w:r w:rsidR="00B61B27">
              <w:rPr>
                <w:noProof/>
                <w:webHidden/>
              </w:rPr>
              <w:fldChar w:fldCharType="end"/>
            </w:r>
          </w:hyperlink>
        </w:p>
        <w:p w14:paraId="1C3E647B" w14:textId="77777777" w:rsidR="00B61B27" w:rsidRDefault="007F5536">
          <w:pPr>
            <w:pStyle w:val="TOC3"/>
            <w:tabs>
              <w:tab w:val="right" w:leader="dot" w:pos="9350"/>
            </w:tabs>
            <w:rPr>
              <w:noProof/>
            </w:rPr>
          </w:pPr>
          <w:hyperlink w:anchor="_Toc453620455" w:history="1">
            <w:r w:rsidR="00B61B27" w:rsidRPr="00C62337">
              <w:rPr>
                <w:rStyle w:val="Hyperlink"/>
                <w:rFonts w:ascii="CMU Serif" w:hAnsi="CMU Serif" w:cs="CMU Serif"/>
                <w:noProof/>
              </w:rPr>
              <w:t>5.2.4.      Alerting System</w:t>
            </w:r>
            <w:r w:rsidR="00B61B27">
              <w:rPr>
                <w:noProof/>
                <w:webHidden/>
              </w:rPr>
              <w:tab/>
            </w:r>
            <w:r w:rsidR="00B61B27">
              <w:rPr>
                <w:noProof/>
                <w:webHidden/>
              </w:rPr>
              <w:fldChar w:fldCharType="begin"/>
            </w:r>
            <w:r w:rsidR="00B61B27">
              <w:rPr>
                <w:noProof/>
                <w:webHidden/>
              </w:rPr>
              <w:instrText xml:space="preserve"> PAGEREF _Toc453620455 \h </w:instrText>
            </w:r>
            <w:r w:rsidR="00B61B27">
              <w:rPr>
                <w:noProof/>
                <w:webHidden/>
              </w:rPr>
            </w:r>
            <w:r w:rsidR="00B61B27">
              <w:rPr>
                <w:noProof/>
                <w:webHidden/>
              </w:rPr>
              <w:fldChar w:fldCharType="separate"/>
            </w:r>
            <w:r w:rsidR="00B61B27">
              <w:rPr>
                <w:noProof/>
                <w:webHidden/>
              </w:rPr>
              <w:t>76</w:t>
            </w:r>
            <w:r w:rsidR="00B61B27">
              <w:rPr>
                <w:noProof/>
                <w:webHidden/>
              </w:rPr>
              <w:fldChar w:fldCharType="end"/>
            </w:r>
          </w:hyperlink>
        </w:p>
        <w:p w14:paraId="20A19329" w14:textId="77777777" w:rsidR="00B61B27" w:rsidRDefault="007F5536">
          <w:pPr>
            <w:pStyle w:val="TOC2"/>
            <w:tabs>
              <w:tab w:val="left" w:pos="880"/>
              <w:tab w:val="right" w:leader="dot" w:pos="9350"/>
            </w:tabs>
            <w:rPr>
              <w:noProof/>
            </w:rPr>
          </w:pPr>
          <w:hyperlink w:anchor="_Toc453620456" w:history="1">
            <w:r w:rsidR="00B61B27" w:rsidRPr="00C62337">
              <w:rPr>
                <w:rStyle w:val="Hyperlink"/>
                <w:rFonts w:ascii="CMU Serif" w:hAnsi="CMU Serif" w:cs="CMU Serif"/>
                <w:noProof/>
              </w:rPr>
              <w:t>5.3.</w:t>
            </w:r>
            <w:r w:rsidR="00B61B27">
              <w:rPr>
                <w:noProof/>
              </w:rPr>
              <w:tab/>
            </w:r>
            <w:r w:rsidR="00B61B27" w:rsidRPr="00C62337">
              <w:rPr>
                <w:rStyle w:val="Hyperlink"/>
                <w:rFonts w:ascii="CMU Serif" w:hAnsi="CMU Serif" w:cs="CMU Serif"/>
                <w:noProof/>
              </w:rPr>
              <w:t>KNN Implementation on the Zynq SoC boards</w:t>
            </w:r>
            <w:r w:rsidR="00B61B27">
              <w:rPr>
                <w:noProof/>
                <w:webHidden/>
              </w:rPr>
              <w:tab/>
            </w:r>
            <w:r w:rsidR="00B61B27">
              <w:rPr>
                <w:noProof/>
                <w:webHidden/>
              </w:rPr>
              <w:fldChar w:fldCharType="begin"/>
            </w:r>
            <w:r w:rsidR="00B61B27">
              <w:rPr>
                <w:noProof/>
                <w:webHidden/>
              </w:rPr>
              <w:instrText xml:space="preserve"> PAGEREF _Toc453620456 \h </w:instrText>
            </w:r>
            <w:r w:rsidR="00B61B27">
              <w:rPr>
                <w:noProof/>
                <w:webHidden/>
              </w:rPr>
            </w:r>
            <w:r w:rsidR="00B61B27">
              <w:rPr>
                <w:noProof/>
                <w:webHidden/>
              </w:rPr>
              <w:fldChar w:fldCharType="separate"/>
            </w:r>
            <w:r w:rsidR="00B61B27">
              <w:rPr>
                <w:noProof/>
                <w:webHidden/>
              </w:rPr>
              <w:t>78</w:t>
            </w:r>
            <w:r w:rsidR="00B61B27">
              <w:rPr>
                <w:noProof/>
                <w:webHidden/>
              </w:rPr>
              <w:fldChar w:fldCharType="end"/>
            </w:r>
          </w:hyperlink>
        </w:p>
        <w:p w14:paraId="71974284" w14:textId="77777777" w:rsidR="00B61B27" w:rsidRDefault="007F5536">
          <w:pPr>
            <w:pStyle w:val="TOC3"/>
            <w:tabs>
              <w:tab w:val="left" w:pos="1320"/>
              <w:tab w:val="right" w:leader="dot" w:pos="9350"/>
            </w:tabs>
            <w:rPr>
              <w:noProof/>
            </w:rPr>
          </w:pPr>
          <w:hyperlink w:anchor="_Toc453620457" w:history="1">
            <w:r w:rsidR="00B61B27" w:rsidRPr="00C62337">
              <w:rPr>
                <w:rStyle w:val="Hyperlink"/>
                <w:rFonts w:ascii="CMU Serif" w:hAnsi="CMU Serif" w:cs="CMU Serif"/>
                <w:noProof/>
              </w:rPr>
              <w:t>5.3.1.</w:t>
            </w:r>
            <w:r w:rsidR="00B61B27">
              <w:rPr>
                <w:noProof/>
              </w:rPr>
              <w:tab/>
            </w:r>
            <w:r w:rsidR="00B61B27" w:rsidRPr="00C62337">
              <w:rPr>
                <w:rStyle w:val="Hyperlink"/>
                <w:rFonts w:ascii="CMU Serif" w:hAnsi="CMU Serif" w:cs="CMU Serif"/>
                <w:noProof/>
              </w:rPr>
              <w:t>Hardware/Software Partitioning</w:t>
            </w:r>
            <w:r w:rsidR="00B61B27">
              <w:rPr>
                <w:noProof/>
                <w:webHidden/>
              </w:rPr>
              <w:tab/>
            </w:r>
            <w:r w:rsidR="00B61B27">
              <w:rPr>
                <w:noProof/>
                <w:webHidden/>
              </w:rPr>
              <w:fldChar w:fldCharType="begin"/>
            </w:r>
            <w:r w:rsidR="00B61B27">
              <w:rPr>
                <w:noProof/>
                <w:webHidden/>
              </w:rPr>
              <w:instrText xml:space="preserve"> PAGEREF _Toc453620457 \h </w:instrText>
            </w:r>
            <w:r w:rsidR="00B61B27">
              <w:rPr>
                <w:noProof/>
                <w:webHidden/>
              </w:rPr>
            </w:r>
            <w:r w:rsidR="00B61B27">
              <w:rPr>
                <w:noProof/>
                <w:webHidden/>
              </w:rPr>
              <w:fldChar w:fldCharType="separate"/>
            </w:r>
            <w:r w:rsidR="00B61B27">
              <w:rPr>
                <w:noProof/>
                <w:webHidden/>
              </w:rPr>
              <w:t>78</w:t>
            </w:r>
            <w:r w:rsidR="00B61B27">
              <w:rPr>
                <w:noProof/>
                <w:webHidden/>
              </w:rPr>
              <w:fldChar w:fldCharType="end"/>
            </w:r>
          </w:hyperlink>
        </w:p>
        <w:p w14:paraId="52DFABC0" w14:textId="77777777" w:rsidR="00B61B27" w:rsidRDefault="007F5536">
          <w:pPr>
            <w:pStyle w:val="TOC3"/>
            <w:tabs>
              <w:tab w:val="left" w:pos="1320"/>
              <w:tab w:val="right" w:leader="dot" w:pos="9350"/>
            </w:tabs>
            <w:rPr>
              <w:noProof/>
            </w:rPr>
          </w:pPr>
          <w:hyperlink w:anchor="_Toc453620458" w:history="1">
            <w:r w:rsidR="00B61B27" w:rsidRPr="00C62337">
              <w:rPr>
                <w:rStyle w:val="Hyperlink"/>
                <w:rFonts w:ascii="CMU Serif" w:hAnsi="CMU Serif" w:cs="CMU Serif"/>
                <w:noProof/>
              </w:rPr>
              <w:t>5.3.2.</w:t>
            </w:r>
            <w:r w:rsidR="00B61B27">
              <w:rPr>
                <w:noProof/>
              </w:rPr>
              <w:tab/>
            </w:r>
            <w:r w:rsidR="00B61B27" w:rsidRPr="00C62337">
              <w:rPr>
                <w:rStyle w:val="Hyperlink"/>
                <w:rFonts w:ascii="CMU Serif" w:hAnsi="CMU Serif" w:cs="CMU Serif"/>
                <w:noProof/>
              </w:rPr>
              <w:t>KNN Implementation on the Zedboard: Vivado HLS</w:t>
            </w:r>
            <w:r w:rsidR="00B61B27">
              <w:rPr>
                <w:noProof/>
                <w:webHidden/>
              </w:rPr>
              <w:tab/>
            </w:r>
            <w:r w:rsidR="00B61B27">
              <w:rPr>
                <w:noProof/>
                <w:webHidden/>
              </w:rPr>
              <w:fldChar w:fldCharType="begin"/>
            </w:r>
            <w:r w:rsidR="00B61B27">
              <w:rPr>
                <w:noProof/>
                <w:webHidden/>
              </w:rPr>
              <w:instrText xml:space="preserve"> PAGEREF _Toc453620458 \h </w:instrText>
            </w:r>
            <w:r w:rsidR="00B61B27">
              <w:rPr>
                <w:noProof/>
                <w:webHidden/>
              </w:rPr>
            </w:r>
            <w:r w:rsidR="00B61B27">
              <w:rPr>
                <w:noProof/>
                <w:webHidden/>
              </w:rPr>
              <w:fldChar w:fldCharType="separate"/>
            </w:r>
            <w:r w:rsidR="00B61B27">
              <w:rPr>
                <w:noProof/>
                <w:webHidden/>
              </w:rPr>
              <w:t>79</w:t>
            </w:r>
            <w:r w:rsidR="00B61B27">
              <w:rPr>
                <w:noProof/>
                <w:webHidden/>
              </w:rPr>
              <w:fldChar w:fldCharType="end"/>
            </w:r>
          </w:hyperlink>
        </w:p>
        <w:p w14:paraId="69CCD0DF" w14:textId="77777777" w:rsidR="00B61B27" w:rsidRDefault="007F5536">
          <w:pPr>
            <w:pStyle w:val="TOC3"/>
            <w:tabs>
              <w:tab w:val="left" w:pos="1320"/>
              <w:tab w:val="right" w:leader="dot" w:pos="9350"/>
            </w:tabs>
            <w:rPr>
              <w:noProof/>
            </w:rPr>
          </w:pPr>
          <w:hyperlink w:anchor="_Toc453620459" w:history="1">
            <w:r w:rsidR="00B61B27" w:rsidRPr="00C62337">
              <w:rPr>
                <w:rStyle w:val="Hyperlink"/>
                <w:rFonts w:ascii="CMU Serif" w:hAnsi="CMU Serif" w:cs="CMU Serif"/>
                <w:noProof/>
              </w:rPr>
              <w:t>5.3.3.</w:t>
            </w:r>
            <w:r w:rsidR="00B61B27">
              <w:rPr>
                <w:noProof/>
              </w:rPr>
              <w:tab/>
            </w:r>
            <w:r w:rsidR="00B61B27" w:rsidRPr="00C62337">
              <w:rPr>
                <w:rStyle w:val="Hyperlink"/>
                <w:rFonts w:ascii="CMU Serif" w:hAnsi="CMU Serif" w:cs="CMU Serif"/>
                <w:noProof/>
              </w:rPr>
              <w:t>KNN Implementation on the myRIO board</w:t>
            </w:r>
            <w:r w:rsidR="00B61B27">
              <w:rPr>
                <w:noProof/>
                <w:webHidden/>
              </w:rPr>
              <w:tab/>
            </w:r>
            <w:r w:rsidR="00B61B27">
              <w:rPr>
                <w:noProof/>
                <w:webHidden/>
              </w:rPr>
              <w:fldChar w:fldCharType="begin"/>
            </w:r>
            <w:r w:rsidR="00B61B27">
              <w:rPr>
                <w:noProof/>
                <w:webHidden/>
              </w:rPr>
              <w:instrText xml:space="preserve"> PAGEREF _Toc453620459 \h </w:instrText>
            </w:r>
            <w:r w:rsidR="00B61B27">
              <w:rPr>
                <w:noProof/>
                <w:webHidden/>
              </w:rPr>
            </w:r>
            <w:r w:rsidR="00B61B27">
              <w:rPr>
                <w:noProof/>
                <w:webHidden/>
              </w:rPr>
              <w:fldChar w:fldCharType="separate"/>
            </w:r>
            <w:r w:rsidR="00B61B27">
              <w:rPr>
                <w:noProof/>
                <w:webHidden/>
              </w:rPr>
              <w:t>83</w:t>
            </w:r>
            <w:r w:rsidR="00B61B27">
              <w:rPr>
                <w:noProof/>
                <w:webHidden/>
              </w:rPr>
              <w:fldChar w:fldCharType="end"/>
            </w:r>
          </w:hyperlink>
        </w:p>
        <w:p w14:paraId="7175D8F8" w14:textId="77777777" w:rsidR="00B61B27" w:rsidRDefault="007F5536">
          <w:pPr>
            <w:pStyle w:val="TOC1"/>
            <w:tabs>
              <w:tab w:val="left" w:pos="440"/>
              <w:tab w:val="right" w:leader="dot" w:pos="9350"/>
            </w:tabs>
            <w:rPr>
              <w:noProof/>
            </w:rPr>
          </w:pPr>
          <w:hyperlink w:anchor="_Toc453620460" w:history="1">
            <w:r w:rsidR="00B61B27" w:rsidRPr="00C62337">
              <w:rPr>
                <w:rStyle w:val="Hyperlink"/>
                <w:rFonts w:ascii="CMU Serif" w:hAnsi="CMU Serif" w:cs="CMU Serif"/>
                <w:noProof/>
              </w:rPr>
              <w:t>6.</w:t>
            </w:r>
            <w:r w:rsidR="00B61B27">
              <w:rPr>
                <w:noProof/>
              </w:rPr>
              <w:tab/>
            </w:r>
            <w:r w:rsidR="00B61B27" w:rsidRPr="00C62337">
              <w:rPr>
                <w:rStyle w:val="Hyperlink"/>
                <w:rFonts w:ascii="CMU Serif" w:hAnsi="CMU Serif" w:cs="CMU Serif"/>
                <w:noProof/>
              </w:rPr>
              <w:t>Testing</w:t>
            </w:r>
            <w:r w:rsidR="00B61B27">
              <w:rPr>
                <w:noProof/>
                <w:webHidden/>
              </w:rPr>
              <w:tab/>
            </w:r>
            <w:r w:rsidR="00B61B27">
              <w:rPr>
                <w:noProof/>
                <w:webHidden/>
              </w:rPr>
              <w:fldChar w:fldCharType="begin"/>
            </w:r>
            <w:r w:rsidR="00B61B27">
              <w:rPr>
                <w:noProof/>
                <w:webHidden/>
              </w:rPr>
              <w:instrText xml:space="preserve"> PAGEREF _Toc453620460 \h </w:instrText>
            </w:r>
            <w:r w:rsidR="00B61B27">
              <w:rPr>
                <w:noProof/>
                <w:webHidden/>
              </w:rPr>
            </w:r>
            <w:r w:rsidR="00B61B27">
              <w:rPr>
                <w:noProof/>
                <w:webHidden/>
              </w:rPr>
              <w:fldChar w:fldCharType="separate"/>
            </w:r>
            <w:r w:rsidR="00B61B27">
              <w:rPr>
                <w:noProof/>
                <w:webHidden/>
              </w:rPr>
              <w:t>94</w:t>
            </w:r>
            <w:r w:rsidR="00B61B27">
              <w:rPr>
                <w:noProof/>
                <w:webHidden/>
              </w:rPr>
              <w:fldChar w:fldCharType="end"/>
            </w:r>
          </w:hyperlink>
        </w:p>
        <w:p w14:paraId="511199C1" w14:textId="77777777" w:rsidR="00B61B27" w:rsidRDefault="007F5536">
          <w:pPr>
            <w:pStyle w:val="TOC2"/>
            <w:tabs>
              <w:tab w:val="left" w:pos="880"/>
              <w:tab w:val="right" w:leader="dot" w:pos="9350"/>
            </w:tabs>
            <w:rPr>
              <w:noProof/>
            </w:rPr>
          </w:pPr>
          <w:hyperlink w:anchor="_Toc453620461" w:history="1">
            <w:r w:rsidR="00B61B27" w:rsidRPr="00C62337">
              <w:rPr>
                <w:rStyle w:val="Hyperlink"/>
                <w:rFonts w:ascii="CMU Serif" w:hAnsi="CMU Serif" w:cs="CMU Serif"/>
                <w:noProof/>
              </w:rPr>
              <w:t>6.1.</w:t>
            </w:r>
            <w:r w:rsidR="00B61B27">
              <w:rPr>
                <w:noProof/>
              </w:rPr>
              <w:tab/>
            </w:r>
            <w:r w:rsidR="00B61B27" w:rsidRPr="00C62337">
              <w:rPr>
                <w:rStyle w:val="Hyperlink"/>
                <w:rFonts w:ascii="CMU Serif" w:hAnsi="CMU Serif" w:cs="CMU Serif"/>
                <w:noProof/>
              </w:rPr>
              <w:t>Software Test</w:t>
            </w:r>
            <w:r w:rsidR="00B61B27">
              <w:rPr>
                <w:noProof/>
                <w:webHidden/>
              </w:rPr>
              <w:tab/>
            </w:r>
            <w:r w:rsidR="00B61B27">
              <w:rPr>
                <w:noProof/>
                <w:webHidden/>
              </w:rPr>
              <w:fldChar w:fldCharType="begin"/>
            </w:r>
            <w:r w:rsidR="00B61B27">
              <w:rPr>
                <w:noProof/>
                <w:webHidden/>
              </w:rPr>
              <w:instrText xml:space="preserve"> PAGEREF _Toc453620461 \h </w:instrText>
            </w:r>
            <w:r w:rsidR="00B61B27">
              <w:rPr>
                <w:noProof/>
                <w:webHidden/>
              </w:rPr>
            </w:r>
            <w:r w:rsidR="00B61B27">
              <w:rPr>
                <w:noProof/>
                <w:webHidden/>
              </w:rPr>
              <w:fldChar w:fldCharType="separate"/>
            </w:r>
            <w:r w:rsidR="00B61B27">
              <w:rPr>
                <w:noProof/>
                <w:webHidden/>
              </w:rPr>
              <w:t>94</w:t>
            </w:r>
            <w:r w:rsidR="00B61B27">
              <w:rPr>
                <w:noProof/>
                <w:webHidden/>
              </w:rPr>
              <w:fldChar w:fldCharType="end"/>
            </w:r>
          </w:hyperlink>
        </w:p>
        <w:p w14:paraId="2B445E1A" w14:textId="77777777" w:rsidR="00B61B27" w:rsidRDefault="007F5536">
          <w:pPr>
            <w:pStyle w:val="TOC3"/>
            <w:tabs>
              <w:tab w:val="left" w:pos="1320"/>
              <w:tab w:val="right" w:leader="dot" w:pos="9350"/>
            </w:tabs>
            <w:rPr>
              <w:noProof/>
            </w:rPr>
          </w:pPr>
          <w:hyperlink w:anchor="_Toc453620462" w:history="1">
            <w:r w:rsidR="00B61B27" w:rsidRPr="00C62337">
              <w:rPr>
                <w:rStyle w:val="Hyperlink"/>
                <w:rFonts w:ascii="CMU Serif" w:hAnsi="CMU Serif" w:cs="CMU Serif"/>
                <w:noProof/>
              </w:rPr>
              <w:t>6.1.1.</w:t>
            </w:r>
            <w:r w:rsidR="00B61B27">
              <w:rPr>
                <w:noProof/>
              </w:rPr>
              <w:tab/>
            </w:r>
            <w:r w:rsidR="00B61B27" w:rsidRPr="00C62337">
              <w:rPr>
                <w:rStyle w:val="Hyperlink"/>
                <w:rFonts w:ascii="CMU Serif" w:hAnsi="CMU Serif" w:cs="CMU Serif"/>
                <w:noProof/>
              </w:rPr>
              <w:t>Testing the KNN Algorithm</w:t>
            </w:r>
            <w:r w:rsidR="00B61B27">
              <w:rPr>
                <w:noProof/>
                <w:webHidden/>
              </w:rPr>
              <w:tab/>
            </w:r>
            <w:r w:rsidR="00B61B27">
              <w:rPr>
                <w:noProof/>
                <w:webHidden/>
              </w:rPr>
              <w:fldChar w:fldCharType="begin"/>
            </w:r>
            <w:r w:rsidR="00B61B27">
              <w:rPr>
                <w:noProof/>
                <w:webHidden/>
              </w:rPr>
              <w:instrText xml:space="preserve"> PAGEREF _Toc453620462 \h </w:instrText>
            </w:r>
            <w:r w:rsidR="00B61B27">
              <w:rPr>
                <w:noProof/>
                <w:webHidden/>
              </w:rPr>
            </w:r>
            <w:r w:rsidR="00B61B27">
              <w:rPr>
                <w:noProof/>
                <w:webHidden/>
              </w:rPr>
              <w:fldChar w:fldCharType="separate"/>
            </w:r>
            <w:r w:rsidR="00B61B27">
              <w:rPr>
                <w:noProof/>
                <w:webHidden/>
              </w:rPr>
              <w:t>94</w:t>
            </w:r>
            <w:r w:rsidR="00B61B27">
              <w:rPr>
                <w:noProof/>
                <w:webHidden/>
              </w:rPr>
              <w:fldChar w:fldCharType="end"/>
            </w:r>
          </w:hyperlink>
        </w:p>
        <w:p w14:paraId="78DACEE1" w14:textId="77777777" w:rsidR="00B61B27" w:rsidRDefault="007F5536">
          <w:pPr>
            <w:pStyle w:val="TOC3"/>
            <w:tabs>
              <w:tab w:val="left" w:pos="1320"/>
              <w:tab w:val="right" w:leader="dot" w:pos="9350"/>
            </w:tabs>
            <w:rPr>
              <w:noProof/>
            </w:rPr>
          </w:pPr>
          <w:hyperlink w:anchor="_Toc453620463" w:history="1">
            <w:r w:rsidR="00B61B27" w:rsidRPr="00C62337">
              <w:rPr>
                <w:rStyle w:val="Hyperlink"/>
                <w:rFonts w:ascii="CMU Serif" w:hAnsi="CMU Serif" w:cs="CMU Serif"/>
                <w:noProof/>
              </w:rPr>
              <w:t>6.1.2.</w:t>
            </w:r>
            <w:r w:rsidR="00B61B27">
              <w:rPr>
                <w:noProof/>
              </w:rPr>
              <w:tab/>
            </w:r>
            <w:r w:rsidR="00B61B27" w:rsidRPr="00C62337">
              <w:rPr>
                <w:rStyle w:val="Hyperlink"/>
                <w:rFonts w:ascii="CMU Serif" w:hAnsi="CMU Serif" w:cs="CMU Serif"/>
                <w:noProof/>
              </w:rPr>
              <w:t>Testing the Email Service</w:t>
            </w:r>
            <w:r w:rsidR="00B61B27">
              <w:rPr>
                <w:noProof/>
                <w:webHidden/>
              </w:rPr>
              <w:tab/>
            </w:r>
            <w:r w:rsidR="00B61B27">
              <w:rPr>
                <w:noProof/>
                <w:webHidden/>
              </w:rPr>
              <w:fldChar w:fldCharType="begin"/>
            </w:r>
            <w:r w:rsidR="00B61B27">
              <w:rPr>
                <w:noProof/>
                <w:webHidden/>
              </w:rPr>
              <w:instrText xml:space="preserve"> PAGEREF _Toc453620463 \h </w:instrText>
            </w:r>
            <w:r w:rsidR="00B61B27">
              <w:rPr>
                <w:noProof/>
                <w:webHidden/>
              </w:rPr>
            </w:r>
            <w:r w:rsidR="00B61B27">
              <w:rPr>
                <w:noProof/>
                <w:webHidden/>
              </w:rPr>
              <w:fldChar w:fldCharType="separate"/>
            </w:r>
            <w:r w:rsidR="00B61B27">
              <w:rPr>
                <w:noProof/>
                <w:webHidden/>
              </w:rPr>
              <w:t>97</w:t>
            </w:r>
            <w:r w:rsidR="00B61B27">
              <w:rPr>
                <w:noProof/>
                <w:webHidden/>
              </w:rPr>
              <w:fldChar w:fldCharType="end"/>
            </w:r>
          </w:hyperlink>
        </w:p>
        <w:p w14:paraId="7D3F79DB" w14:textId="77777777" w:rsidR="00B61B27" w:rsidRDefault="007F5536">
          <w:pPr>
            <w:pStyle w:val="TOC3"/>
            <w:tabs>
              <w:tab w:val="left" w:pos="1320"/>
              <w:tab w:val="right" w:leader="dot" w:pos="9350"/>
            </w:tabs>
            <w:rPr>
              <w:noProof/>
            </w:rPr>
          </w:pPr>
          <w:hyperlink w:anchor="_Toc453620464" w:history="1">
            <w:r w:rsidR="00B61B27" w:rsidRPr="00C62337">
              <w:rPr>
                <w:rStyle w:val="Hyperlink"/>
                <w:rFonts w:ascii="CMU Serif" w:hAnsi="CMU Serif" w:cs="CMU Serif"/>
                <w:noProof/>
              </w:rPr>
              <w:t>6.1.3.</w:t>
            </w:r>
            <w:r w:rsidR="00B61B27">
              <w:rPr>
                <w:noProof/>
              </w:rPr>
              <w:tab/>
            </w:r>
            <w:r w:rsidR="00B61B27" w:rsidRPr="00C62337">
              <w:rPr>
                <w:rStyle w:val="Hyperlink"/>
                <w:rFonts w:ascii="CMU Serif" w:hAnsi="CMU Serif" w:cs="CMU Serif"/>
                <w:noProof/>
              </w:rPr>
              <w:t>Testing the ECG acquisition and analysis</w:t>
            </w:r>
            <w:r w:rsidR="00B61B27">
              <w:rPr>
                <w:noProof/>
                <w:webHidden/>
              </w:rPr>
              <w:tab/>
            </w:r>
            <w:r w:rsidR="00B61B27">
              <w:rPr>
                <w:noProof/>
                <w:webHidden/>
              </w:rPr>
              <w:fldChar w:fldCharType="begin"/>
            </w:r>
            <w:r w:rsidR="00B61B27">
              <w:rPr>
                <w:noProof/>
                <w:webHidden/>
              </w:rPr>
              <w:instrText xml:space="preserve"> PAGEREF _Toc453620464 \h </w:instrText>
            </w:r>
            <w:r w:rsidR="00B61B27">
              <w:rPr>
                <w:noProof/>
                <w:webHidden/>
              </w:rPr>
            </w:r>
            <w:r w:rsidR="00B61B27">
              <w:rPr>
                <w:noProof/>
                <w:webHidden/>
              </w:rPr>
              <w:fldChar w:fldCharType="separate"/>
            </w:r>
            <w:r w:rsidR="00B61B27">
              <w:rPr>
                <w:noProof/>
                <w:webHidden/>
              </w:rPr>
              <w:t>98</w:t>
            </w:r>
            <w:r w:rsidR="00B61B27">
              <w:rPr>
                <w:noProof/>
                <w:webHidden/>
              </w:rPr>
              <w:fldChar w:fldCharType="end"/>
            </w:r>
          </w:hyperlink>
        </w:p>
        <w:p w14:paraId="0732CAF6" w14:textId="77777777" w:rsidR="00B61B27" w:rsidRDefault="007F5536">
          <w:pPr>
            <w:pStyle w:val="TOC2"/>
            <w:tabs>
              <w:tab w:val="left" w:pos="880"/>
              <w:tab w:val="right" w:leader="dot" w:pos="9350"/>
            </w:tabs>
            <w:rPr>
              <w:noProof/>
            </w:rPr>
          </w:pPr>
          <w:hyperlink w:anchor="_Toc453620465" w:history="1">
            <w:r w:rsidR="00B61B27" w:rsidRPr="00C62337">
              <w:rPr>
                <w:rStyle w:val="Hyperlink"/>
                <w:rFonts w:ascii="CMU Serif" w:hAnsi="CMU Serif" w:cs="CMU Serif"/>
                <w:noProof/>
              </w:rPr>
              <w:t>6.2.</w:t>
            </w:r>
            <w:r w:rsidR="00B61B27">
              <w:rPr>
                <w:noProof/>
              </w:rPr>
              <w:tab/>
            </w:r>
            <w:r w:rsidR="00B61B27" w:rsidRPr="00C62337">
              <w:rPr>
                <w:rStyle w:val="Hyperlink"/>
                <w:rFonts w:ascii="CMU Serif" w:hAnsi="CMU Serif" w:cs="CMU Serif"/>
                <w:noProof/>
              </w:rPr>
              <w:t>Hardware Test</w:t>
            </w:r>
            <w:r w:rsidR="00B61B27">
              <w:rPr>
                <w:noProof/>
                <w:webHidden/>
              </w:rPr>
              <w:tab/>
            </w:r>
            <w:r w:rsidR="00B61B27">
              <w:rPr>
                <w:noProof/>
                <w:webHidden/>
              </w:rPr>
              <w:fldChar w:fldCharType="begin"/>
            </w:r>
            <w:r w:rsidR="00B61B27">
              <w:rPr>
                <w:noProof/>
                <w:webHidden/>
              </w:rPr>
              <w:instrText xml:space="preserve"> PAGEREF _Toc453620465 \h </w:instrText>
            </w:r>
            <w:r w:rsidR="00B61B27">
              <w:rPr>
                <w:noProof/>
                <w:webHidden/>
              </w:rPr>
            </w:r>
            <w:r w:rsidR="00B61B27">
              <w:rPr>
                <w:noProof/>
                <w:webHidden/>
              </w:rPr>
              <w:fldChar w:fldCharType="separate"/>
            </w:r>
            <w:r w:rsidR="00B61B27">
              <w:rPr>
                <w:noProof/>
                <w:webHidden/>
              </w:rPr>
              <w:t>99</w:t>
            </w:r>
            <w:r w:rsidR="00B61B27">
              <w:rPr>
                <w:noProof/>
                <w:webHidden/>
              </w:rPr>
              <w:fldChar w:fldCharType="end"/>
            </w:r>
          </w:hyperlink>
        </w:p>
        <w:p w14:paraId="42A0F158" w14:textId="77777777" w:rsidR="00B61B27" w:rsidRDefault="007F5536">
          <w:pPr>
            <w:pStyle w:val="TOC3"/>
            <w:tabs>
              <w:tab w:val="left" w:pos="1320"/>
              <w:tab w:val="right" w:leader="dot" w:pos="9350"/>
            </w:tabs>
            <w:rPr>
              <w:noProof/>
            </w:rPr>
          </w:pPr>
          <w:hyperlink w:anchor="_Toc453620466" w:history="1">
            <w:r w:rsidR="00B61B27" w:rsidRPr="00C62337">
              <w:rPr>
                <w:rStyle w:val="Hyperlink"/>
                <w:rFonts w:ascii="CMU Serif" w:hAnsi="CMU Serif" w:cs="CMU Serif"/>
                <w:noProof/>
              </w:rPr>
              <w:t>6.2.1.</w:t>
            </w:r>
            <w:r w:rsidR="00B61B27">
              <w:rPr>
                <w:noProof/>
              </w:rPr>
              <w:tab/>
            </w:r>
            <w:r w:rsidR="00B61B27" w:rsidRPr="00C62337">
              <w:rPr>
                <w:rStyle w:val="Hyperlink"/>
                <w:rFonts w:ascii="CMU Serif" w:hAnsi="CMU Serif" w:cs="CMU Serif"/>
                <w:noProof/>
              </w:rPr>
              <w:t>Analysis Metrics</w:t>
            </w:r>
            <w:r w:rsidR="00B61B27">
              <w:rPr>
                <w:noProof/>
                <w:webHidden/>
              </w:rPr>
              <w:tab/>
            </w:r>
            <w:r w:rsidR="00B61B27">
              <w:rPr>
                <w:noProof/>
                <w:webHidden/>
              </w:rPr>
              <w:fldChar w:fldCharType="begin"/>
            </w:r>
            <w:r w:rsidR="00B61B27">
              <w:rPr>
                <w:noProof/>
                <w:webHidden/>
              </w:rPr>
              <w:instrText xml:space="preserve"> PAGEREF _Toc453620466 \h </w:instrText>
            </w:r>
            <w:r w:rsidR="00B61B27">
              <w:rPr>
                <w:noProof/>
                <w:webHidden/>
              </w:rPr>
            </w:r>
            <w:r w:rsidR="00B61B27">
              <w:rPr>
                <w:noProof/>
                <w:webHidden/>
              </w:rPr>
              <w:fldChar w:fldCharType="separate"/>
            </w:r>
            <w:r w:rsidR="00B61B27">
              <w:rPr>
                <w:noProof/>
                <w:webHidden/>
              </w:rPr>
              <w:t>99</w:t>
            </w:r>
            <w:r w:rsidR="00B61B27">
              <w:rPr>
                <w:noProof/>
                <w:webHidden/>
              </w:rPr>
              <w:fldChar w:fldCharType="end"/>
            </w:r>
          </w:hyperlink>
        </w:p>
        <w:p w14:paraId="33579CBA" w14:textId="77777777" w:rsidR="00B61B27" w:rsidRDefault="007F5536">
          <w:pPr>
            <w:pStyle w:val="TOC3"/>
            <w:tabs>
              <w:tab w:val="left" w:pos="1320"/>
              <w:tab w:val="right" w:leader="dot" w:pos="9350"/>
            </w:tabs>
            <w:rPr>
              <w:noProof/>
            </w:rPr>
          </w:pPr>
          <w:hyperlink w:anchor="_Toc453620467" w:history="1">
            <w:r w:rsidR="00B61B27" w:rsidRPr="00C62337">
              <w:rPr>
                <w:rStyle w:val="Hyperlink"/>
                <w:rFonts w:ascii="CMU Serif" w:hAnsi="CMU Serif" w:cs="CMU Serif"/>
                <w:noProof/>
              </w:rPr>
              <w:t>6.2.2.</w:t>
            </w:r>
            <w:r w:rsidR="00B61B27">
              <w:rPr>
                <w:noProof/>
              </w:rPr>
              <w:tab/>
            </w:r>
            <w:r w:rsidR="00B61B27" w:rsidRPr="00C62337">
              <w:rPr>
                <w:rStyle w:val="Hyperlink"/>
                <w:rFonts w:ascii="CMU Serif" w:hAnsi="CMU Serif" w:cs="CMU Serif"/>
                <w:noProof/>
              </w:rPr>
              <w:t xml:space="preserve">Testing KNN Algorithm </w:t>
            </w:r>
            <w:r w:rsidR="00B61B27">
              <w:rPr>
                <w:noProof/>
                <w:webHidden/>
              </w:rPr>
              <w:tab/>
            </w:r>
            <w:r w:rsidR="00B61B27">
              <w:rPr>
                <w:noProof/>
                <w:webHidden/>
              </w:rPr>
              <w:fldChar w:fldCharType="begin"/>
            </w:r>
            <w:r w:rsidR="00B61B27">
              <w:rPr>
                <w:noProof/>
                <w:webHidden/>
              </w:rPr>
              <w:instrText xml:space="preserve"> PAGEREF _Toc453620467 \h </w:instrText>
            </w:r>
            <w:r w:rsidR="00B61B27">
              <w:rPr>
                <w:noProof/>
                <w:webHidden/>
              </w:rPr>
            </w:r>
            <w:r w:rsidR="00B61B27">
              <w:rPr>
                <w:noProof/>
                <w:webHidden/>
              </w:rPr>
              <w:fldChar w:fldCharType="separate"/>
            </w:r>
            <w:r w:rsidR="00B61B27">
              <w:rPr>
                <w:noProof/>
                <w:webHidden/>
              </w:rPr>
              <w:t>99</w:t>
            </w:r>
            <w:r w:rsidR="00B61B27">
              <w:rPr>
                <w:noProof/>
                <w:webHidden/>
              </w:rPr>
              <w:fldChar w:fldCharType="end"/>
            </w:r>
          </w:hyperlink>
        </w:p>
        <w:p w14:paraId="43246AA8" w14:textId="77777777" w:rsidR="00B61B27" w:rsidRDefault="007F5536">
          <w:pPr>
            <w:pStyle w:val="TOC2"/>
            <w:tabs>
              <w:tab w:val="left" w:pos="880"/>
              <w:tab w:val="right" w:leader="dot" w:pos="9350"/>
            </w:tabs>
            <w:rPr>
              <w:noProof/>
            </w:rPr>
          </w:pPr>
          <w:hyperlink w:anchor="_Toc453620468" w:history="1">
            <w:r w:rsidR="00B61B27" w:rsidRPr="00C62337">
              <w:rPr>
                <w:rStyle w:val="Hyperlink"/>
                <w:rFonts w:ascii="CMU Serif" w:hAnsi="CMU Serif" w:cs="CMU Serif"/>
                <w:noProof/>
              </w:rPr>
              <w:t>6.3.</w:t>
            </w:r>
            <w:r w:rsidR="00B61B27">
              <w:rPr>
                <w:noProof/>
              </w:rPr>
              <w:tab/>
            </w:r>
            <w:r w:rsidR="00B61B27" w:rsidRPr="00C62337">
              <w:rPr>
                <w:rStyle w:val="Hyperlink"/>
                <w:rFonts w:ascii="CMU Serif" w:hAnsi="CMU Serif" w:cs="CMU Serif"/>
                <w:noProof/>
              </w:rPr>
              <w:t>Overall System Evaluation</w:t>
            </w:r>
            <w:r w:rsidR="00B61B27">
              <w:rPr>
                <w:noProof/>
                <w:webHidden/>
              </w:rPr>
              <w:tab/>
            </w:r>
            <w:r w:rsidR="00B61B27">
              <w:rPr>
                <w:noProof/>
                <w:webHidden/>
              </w:rPr>
              <w:fldChar w:fldCharType="begin"/>
            </w:r>
            <w:r w:rsidR="00B61B27">
              <w:rPr>
                <w:noProof/>
                <w:webHidden/>
              </w:rPr>
              <w:instrText xml:space="preserve"> PAGEREF _Toc453620468 \h </w:instrText>
            </w:r>
            <w:r w:rsidR="00B61B27">
              <w:rPr>
                <w:noProof/>
                <w:webHidden/>
              </w:rPr>
            </w:r>
            <w:r w:rsidR="00B61B27">
              <w:rPr>
                <w:noProof/>
                <w:webHidden/>
              </w:rPr>
              <w:fldChar w:fldCharType="separate"/>
            </w:r>
            <w:r w:rsidR="00B61B27">
              <w:rPr>
                <w:noProof/>
                <w:webHidden/>
              </w:rPr>
              <w:t>104</w:t>
            </w:r>
            <w:r w:rsidR="00B61B27">
              <w:rPr>
                <w:noProof/>
                <w:webHidden/>
              </w:rPr>
              <w:fldChar w:fldCharType="end"/>
            </w:r>
          </w:hyperlink>
        </w:p>
        <w:p w14:paraId="671C75C3" w14:textId="77777777" w:rsidR="00B61B27" w:rsidRDefault="007F5536">
          <w:pPr>
            <w:pStyle w:val="TOC2"/>
            <w:tabs>
              <w:tab w:val="left" w:pos="880"/>
              <w:tab w:val="right" w:leader="dot" w:pos="9350"/>
            </w:tabs>
            <w:rPr>
              <w:noProof/>
            </w:rPr>
          </w:pPr>
          <w:hyperlink w:anchor="_Toc453620469" w:history="1">
            <w:r w:rsidR="00B61B27" w:rsidRPr="00C62337">
              <w:rPr>
                <w:rStyle w:val="Hyperlink"/>
                <w:rFonts w:ascii="CMU Serif" w:hAnsi="CMU Serif" w:cs="CMU Serif"/>
                <w:noProof/>
              </w:rPr>
              <w:t>6.4.</w:t>
            </w:r>
            <w:r w:rsidR="00B61B27">
              <w:rPr>
                <w:noProof/>
              </w:rPr>
              <w:tab/>
            </w:r>
            <w:r w:rsidR="00B61B27" w:rsidRPr="00C62337">
              <w:rPr>
                <w:rStyle w:val="Hyperlink"/>
                <w:rFonts w:ascii="CMU Serif" w:hAnsi="CMU Serif" w:cs="CMU Serif"/>
                <w:noProof/>
              </w:rPr>
              <w:t>Design Constraints Evaluation</w:t>
            </w:r>
            <w:r w:rsidR="00B61B27">
              <w:rPr>
                <w:noProof/>
                <w:webHidden/>
              </w:rPr>
              <w:tab/>
            </w:r>
            <w:r w:rsidR="00B61B27">
              <w:rPr>
                <w:noProof/>
                <w:webHidden/>
              </w:rPr>
              <w:fldChar w:fldCharType="begin"/>
            </w:r>
            <w:r w:rsidR="00B61B27">
              <w:rPr>
                <w:noProof/>
                <w:webHidden/>
              </w:rPr>
              <w:instrText xml:space="preserve"> PAGEREF _Toc453620469 \h </w:instrText>
            </w:r>
            <w:r w:rsidR="00B61B27">
              <w:rPr>
                <w:noProof/>
                <w:webHidden/>
              </w:rPr>
            </w:r>
            <w:r w:rsidR="00B61B27">
              <w:rPr>
                <w:noProof/>
                <w:webHidden/>
              </w:rPr>
              <w:fldChar w:fldCharType="separate"/>
            </w:r>
            <w:r w:rsidR="00B61B27">
              <w:rPr>
                <w:noProof/>
                <w:webHidden/>
              </w:rPr>
              <w:t>105</w:t>
            </w:r>
            <w:r w:rsidR="00B61B27">
              <w:rPr>
                <w:noProof/>
                <w:webHidden/>
              </w:rPr>
              <w:fldChar w:fldCharType="end"/>
            </w:r>
          </w:hyperlink>
        </w:p>
        <w:p w14:paraId="49DEA5A9" w14:textId="77777777" w:rsidR="00B61B27" w:rsidRDefault="007F5536">
          <w:pPr>
            <w:pStyle w:val="TOC2"/>
            <w:tabs>
              <w:tab w:val="left" w:pos="880"/>
              <w:tab w:val="right" w:leader="dot" w:pos="9350"/>
            </w:tabs>
            <w:rPr>
              <w:noProof/>
            </w:rPr>
          </w:pPr>
          <w:hyperlink w:anchor="_Toc453620470" w:history="1">
            <w:r w:rsidR="00B61B27" w:rsidRPr="00C62337">
              <w:rPr>
                <w:rStyle w:val="Hyperlink"/>
                <w:rFonts w:ascii="CMU Serif" w:hAnsi="CMU Serif" w:cs="CMU Serif"/>
                <w:noProof/>
              </w:rPr>
              <w:t>6.5.</w:t>
            </w:r>
            <w:r w:rsidR="00B61B27">
              <w:rPr>
                <w:noProof/>
              </w:rPr>
              <w:tab/>
            </w:r>
            <w:r w:rsidR="00B61B27" w:rsidRPr="00C62337">
              <w:rPr>
                <w:rStyle w:val="Hyperlink"/>
                <w:rFonts w:ascii="CMU Serif" w:hAnsi="CMU Serif" w:cs="CMU Serif"/>
                <w:noProof/>
              </w:rPr>
              <w:t>Evaluation of the impact of the engineered solution</w:t>
            </w:r>
            <w:r w:rsidR="00B61B27">
              <w:rPr>
                <w:noProof/>
                <w:webHidden/>
              </w:rPr>
              <w:tab/>
            </w:r>
            <w:r w:rsidR="00B61B27">
              <w:rPr>
                <w:noProof/>
                <w:webHidden/>
              </w:rPr>
              <w:fldChar w:fldCharType="begin"/>
            </w:r>
            <w:r w:rsidR="00B61B27">
              <w:rPr>
                <w:noProof/>
                <w:webHidden/>
              </w:rPr>
              <w:instrText xml:space="preserve"> PAGEREF _Toc453620470 \h </w:instrText>
            </w:r>
            <w:r w:rsidR="00B61B27">
              <w:rPr>
                <w:noProof/>
                <w:webHidden/>
              </w:rPr>
            </w:r>
            <w:r w:rsidR="00B61B27">
              <w:rPr>
                <w:noProof/>
                <w:webHidden/>
              </w:rPr>
              <w:fldChar w:fldCharType="separate"/>
            </w:r>
            <w:r w:rsidR="00B61B27">
              <w:rPr>
                <w:noProof/>
                <w:webHidden/>
              </w:rPr>
              <w:t>106</w:t>
            </w:r>
            <w:r w:rsidR="00B61B27">
              <w:rPr>
                <w:noProof/>
                <w:webHidden/>
              </w:rPr>
              <w:fldChar w:fldCharType="end"/>
            </w:r>
          </w:hyperlink>
        </w:p>
        <w:p w14:paraId="7D862CD7" w14:textId="77777777" w:rsidR="00B61B27" w:rsidRDefault="007F5536">
          <w:pPr>
            <w:pStyle w:val="TOC2"/>
            <w:tabs>
              <w:tab w:val="left" w:pos="880"/>
              <w:tab w:val="right" w:leader="dot" w:pos="9350"/>
            </w:tabs>
            <w:rPr>
              <w:noProof/>
            </w:rPr>
          </w:pPr>
          <w:hyperlink w:anchor="_Toc453620471" w:history="1">
            <w:r w:rsidR="00B61B27" w:rsidRPr="00C62337">
              <w:rPr>
                <w:rStyle w:val="Hyperlink"/>
                <w:rFonts w:ascii="CMU Serif" w:hAnsi="CMU Serif" w:cs="CMU Serif"/>
                <w:noProof/>
              </w:rPr>
              <w:t>6.6.</w:t>
            </w:r>
            <w:r w:rsidR="00B61B27">
              <w:rPr>
                <w:noProof/>
              </w:rPr>
              <w:tab/>
            </w:r>
            <w:r w:rsidR="00B61B27" w:rsidRPr="00C62337">
              <w:rPr>
                <w:rStyle w:val="Hyperlink"/>
                <w:rFonts w:ascii="CMU Serif" w:hAnsi="CMU Serif" w:cs="CMU Serif"/>
                <w:noProof/>
              </w:rPr>
              <w:t>System Weakness/Strength</w:t>
            </w:r>
            <w:r w:rsidR="00B61B27">
              <w:rPr>
                <w:noProof/>
                <w:webHidden/>
              </w:rPr>
              <w:tab/>
            </w:r>
            <w:r w:rsidR="00B61B27">
              <w:rPr>
                <w:noProof/>
                <w:webHidden/>
              </w:rPr>
              <w:fldChar w:fldCharType="begin"/>
            </w:r>
            <w:r w:rsidR="00B61B27">
              <w:rPr>
                <w:noProof/>
                <w:webHidden/>
              </w:rPr>
              <w:instrText xml:space="preserve"> PAGEREF _Toc453620471 \h </w:instrText>
            </w:r>
            <w:r w:rsidR="00B61B27">
              <w:rPr>
                <w:noProof/>
                <w:webHidden/>
              </w:rPr>
            </w:r>
            <w:r w:rsidR="00B61B27">
              <w:rPr>
                <w:noProof/>
                <w:webHidden/>
              </w:rPr>
              <w:fldChar w:fldCharType="separate"/>
            </w:r>
            <w:r w:rsidR="00B61B27">
              <w:rPr>
                <w:noProof/>
                <w:webHidden/>
              </w:rPr>
              <w:t>107</w:t>
            </w:r>
            <w:r w:rsidR="00B61B27">
              <w:rPr>
                <w:noProof/>
                <w:webHidden/>
              </w:rPr>
              <w:fldChar w:fldCharType="end"/>
            </w:r>
          </w:hyperlink>
        </w:p>
        <w:p w14:paraId="1F733C41" w14:textId="77777777" w:rsidR="00B61B27" w:rsidRDefault="007F5536">
          <w:pPr>
            <w:pStyle w:val="TOC1"/>
            <w:tabs>
              <w:tab w:val="left" w:pos="440"/>
              <w:tab w:val="right" w:leader="dot" w:pos="9350"/>
            </w:tabs>
            <w:rPr>
              <w:noProof/>
            </w:rPr>
          </w:pPr>
          <w:hyperlink w:anchor="_Toc453620472" w:history="1">
            <w:r w:rsidR="00B61B27" w:rsidRPr="00C62337">
              <w:rPr>
                <w:rStyle w:val="Hyperlink"/>
                <w:rFonts w:ascii="CMU Serif" w:hAnsi="CMU Serif" w:cs="CMU Serif"/>
                <w:noProof/>
              </w:rPr>
              <w:t>7.</w:t>
            </w:r>
            <w:r w:rsidR="00B61B27">
              <w:rPr>
                <w:noProof/>
              </w:rPr>
              <w:tab/>
            </w:r>
            <w:r w:rsidR="00B61B27" w:rsidRPr="00C62337">
              <w:rPr>
                <w:rStyle w:val="Hyperlink"/>
                <w:rFonts w:ascii="CMU Serif" w:hAnsi="CMU Serif" w:cs="CMU Serif"/>
                <w:noProof/>
              </w:rPr>
              <w:t>Project plan</w:t>
            </w:r>
            <w:r w:rsidR="00B61B27">
              <w:rPr>
                <w:noProof/>
                <w:webHidden/>
              </w:rPr>
              <w:tab/>
            </w:r>
            <w:r w:rsidR="00B61B27">
              <w:rPr>
                <w:noProof/>
                <w:webHidden/>
              </w:rPr>
              <w:fldChar w:fldCharType="begin"/>
            </w:r>
            <w:r w:rsidR="00B61B27">
              <w:rPr>
                <w:noProof/>
                <w:webHidden/>
              </w:rPr>
              <w:instrText xml:space="preserve"> PAGEREF _Toc453620472 \h </w:instrText>
            </w:r>
            <w:r w:rsidR="00B61B27">
              <w:rPr>
                <w:noProof/>
                <w:webHidden/>
              </w:rPr>
            </w:r>
            <w:r w:rsidR="00B61B27">
              <w:rPr>
                <w:noProof/>
                <w:webHidden/>
              </w:rPr>
              <w:fldChar w:fldCharType="separate"/>
            </w:r>
            <w:r w:rsidR="00B61B27">
              <w:rPr>
                <w:noProof/>
                <w:webHidden/>
              </w:rPr>
              <w:t>108</w:t>
            </w:r>
            <w:r w:rsidR="00B61B27">
              <w:rPr>
                <w:noProof/>
                <w:webHidden/>
              </w:rPr>
              <w:fldChar w:fldCharType="end"/>
            </w:r>
          </w:hyperlink>
        </w:p>
        <w:p w14:paraId="22DB3EBD" w14:textId="77777777" w:rsidR="00B61B27" w:rsidRDefault="007F5536">
          <w:pPr>
            <w:pStyle w:val="TOC2"/>
            <w:tabs>
              <w:tab w:val="left" w:pos="880"/>
              <w:tab w:val="right" w:leader="dot" w:pos="9350"/>
            </w:tabs>
            <w:rPr>
              <w:noProof/>
            </w:rPr>
          </w:pPr>
          <w:hyperlink w:anchor="_Toc453620473" w:history="1">
            <w:r w:rsidR="00B61B27" w:rsidRPr="00C62337">
              <w:rPr>
                <w:rStyle w:val="Hyperlink"/>
                <w:rFonts w:ascii="CMU Serif" w:hAnsi="CMU Serif" w:cs="CMU Serif"/>
                <w:noProof/>
              </w:rPr>
              <w:t>7.1.</w:t>
            </w:r>
            <w:r w:rsidR="00B61B27">
              <w:rPr>
                <w:noProof/>
              </w:rPr>
              <w:tab/>
            </w:r>
            <w:r w:rsidR="00B61B27" w:rsidRPr="00C62337">
              <w:rPr>
                <w:rStyle w:val="Hyperlink"/>
                <w:rFonts w:ascii="CMU Serif" w:hAnsi="CMU Serif" w:cs="CMU Serif"/>
                <w:noProof/>
              </w:rPr>
              <w:t>Project Milestones</w:t>
            </w:r>
            <w:r w:rsidR="00B61B27">
              <w:rPr>
                <w:noProof/>
                <w:webHidden/>
              </w:rPr>
              <w:tab/>
            </w:r>
            <w:r w:rsidR="00B61B27">
              <w:rPr>
                <w:noProof/>
                <w:webHidden/>
              </w:rPr>
              <w:fldChar w:fldCharType="begin"/>
            </w:r>
            <w:r w:rsidR="00B61B27">
              <w:rPr>
                <w:noProof/>
                <w:webHidden/>
              </w:rPr>
              <w:instrText xml:space="preserve"> PAGEREF _Toc453620473 \h </w:instrText>
            </w:r>
            <w:r w:rsidR="00B61B27">
              <w:rPr>
                <w:noProof/>
                <w:webHidden/>
              </w:rPr>
            </w:r>
            <w:r w:rsidR="00B61B27">
              <w:rPr>
                <w:noProof/>
                <w:webHidden/>
              </w:rPr>
              <w:fldChar w:fldCharType="separate"/>
            </w:r>
            <w:r w:rsidR="00B61B27">
              <w:rPr>
                <w:noProof/>
                <w:webHidden/>
              </w:rPr>
              <w:t>108</w:t>
            </w:r>
            <w:r w:rsidR="00B61B27">
              <w:rPr>
                <w:noProof/>
                <w:webHidden/>
              </w:rPr>
              <w:fldChar w:fldCharType="end"/>
            </w:r>
          </w:hyperlink>
        </w:p>
        <w:p w14:paraId="5002AA2E" w14:textId="77777777" w:rsidR="00B61B27" w:rsidRDefault="007F5536">
          <w:pPr>
            <w:pStyle w:val="TOC2"/>
            <w:tabs>
              <w:tab w:val="left" w:pos="880"/>
              <w:tab w:val="right" w:leader="dot" w:pos="9350"/>
            </w:tabs>
            <w:rPr>
              <w:noProof/>
            </w:rPr>
          </w:pPr>
          <w:hyperlink w:anchor="_Toc453620474" w:history="1">
            <w:r w:rsidR="00B61B27" w:rsidRPr="00C62337">
              <w:rPr>
                <w:rStyle w:val="Hyperlink"/>
                <w:rFonts w:ascii="CMU Serif" w:hAnsi="CMU Serif" w:cs="CMU Serif"/>
                <w:noProof/>
              </w:rPr>
              <w:t>7.2.</w:t>
            </w:r>
            <w:r w:rsidR="00B61B27">
              <w:rPr>
                <w:noProof/>
              </w:rPr>
              <w:tab/>
            </w:r>
            <w:r w:rsidR="00B61B27" w:rsidRPr="00C62337">
              <w:rPr>
                <w:rStyle w:val="Hyperlink"/>
                <w:rFonts w:ascii="CMU Serif" w:hAnsi="CMU Serif" w:cs="CMU Serif"/>
                <w:noProof/>
              </w:rPr>
              <w:t xml:space="preserve"> Project Timeline</w:t>
            </w:r>
            <w:r w:rsidR="00B61B27">
              <w:rPr>
                <w:noProof/>
                <w:webHidden/>
              </w:rPr>
              <w:tab/>
            </w:r>
            <w:r w:rsidR="00B61B27">
              <w:rPr>
                <w:noProof/>
                <w:webHidden/>
              </w:rPr>
              <w:fldChar w:fldCharType="begin"/>
            </w:r>
            <w:r w:rsidR="00B61B27">
              <w:rPr>
                <w:noProof/>
                <w:webHidden/>
              </w:rPr>
              <w:instrText xml:space="preserve"> PAGEREF _Toc453620474 \h </w:instrText>
            </w:r>
            <w:r w:rsidR="00B61B27">
              <w:rPr>
                <w:noProof/>
                <w:webHidden/>
              </w:rPr>
            </w:r>
            <w:r w:rsidR="00B61B27">
              <w:rPr>
                <w:noProof/>
                <w:webHidden/>
              </w:rPr>
              <w:fldChar w:fldCharType="separate"/>
            </w:r>
            <w:r w:rsidR="00B61B27">
              <w:rPr>
                <w:noProof/>
                <w:webHidden/>
              </w:rPr>
              <w:t>110</w:t>
            </w:r>
            <w:r w:rsidR="00B61B27">
              <w:rPr>
                <w:noProof/>
                <w:webHidden/>
              </w:rPr>
              <w:fldChar w:fldCharType="end"/>
            </w:r>
          </w:hyperlink>
        </w:p>
        <w:p w14:paraId="11479888" w14:textId="77777777" w:rsidR="00B61B27" w:rsidRDefault="007F5536">
          <w:pPr>
            <w:pStyle w:val="TOC3"/>
            <w:tabs>
              <w:tab w:val="left" w:pos="1320"/>
              <w:tab w:val="right" w:leader="dot" w:pos="9350"/>
            </w:tabs>
            <w:rPr>
              <w:noProof/>
            </w:rPr>
          </w:pPr>
          <w:hyperlink w:anchor="_Toc453620475" w:history="1">
            <w:r w:rsidR="00B61B27" w:rsidRPr="00C62337">
              <w:rPr>
                <w:rStyle w:val="Hyperlink"/>
                <w:rFonts w:ascii="CMU Serif" w:hAnsi="CMU Serif" w:cs="CMU Serif"/>
                <w:noProof/>
              </w:rPr>
              <w:t>7.2.1.</w:t>
            </w:r>
            <w:r w:rsidR="00B61B27">
              <w:rPr>
                <w:noProof/>
              </w:rPr>
              <w:tab/>
            </w:r>
            <w:r w:rsidR="00B61B27" w:rsidRPr="00C62337">
              <w:rPr>
                <w:rStyle w:val="Hyperlink"/>
                <w:rFonts w:ascii="CMU Serif" w:hAnsi="CMU Serif" w:cs="CMU Serif"/>
                <w:noProof/>
              </w:rPr>
              <w:t>Project Timeline of Senior Design Project I</w:t>
            </w:r>
            <w:r w:rsidR="00B61B27">
              <w:rPr>
                <w:noProof/>
                <w:webHidden/>
              </w:rPr>
              <w:tab/>
            </w:r>
            <w:r w:rsidR="00B61B27">
              <w:rPr>
                <w:noProof/>
                <w:webHidden/>
              </w:rPr>
              <w:fldChar w:fldCharType="begin"/>
            </w:r>
            <w:r w:rsidR="00B61B27">
              <w:rPr>
                <w:noProof/>
                <w:webHidden/>
              </w:rPr>
              <w:instrText xml:space="preserve"> PAGEREF _Toc453620475 \h </w:instrText>
            </w:r>
            <w:r w:rsidR="00B61B27">
              <w:rPr>
                <w:noProof/>
                <w:webHidden/>
              </w:rPr>
            </w:r>
            <w:r w:rsidR="00B61B27">
              <w:rPr>
                <w:noProof/>
                <w:webHidden/>
              </w:rPr>
              <w:fldChar w:fldCharType="separate"/>
            </w:r>
            <w:r w:rsidR="00B61B27">
              <w:rPr>
                <w:noProof/>
                <w:webHidden/>
              </w:rPr>
              <w:t>110</w:t>
            </w:r>
            <w:r w:rsidR="00B61B27">
              <w:rPr>
                <w:noProof/>
                <w:webHidden/>
              </w:rPr>
              <w:fldChar w:fldCharType="end"/>
            </w:r>
          </w:hyperlink>
        </w:p>
        <w:p w14:paraId="02B34984" w14:textId="77777777" w:rsidR="00B61B27" w:rsidRDefault="007F5536">
          <w:pPr>
            <w:pStyle w:val="TOC3"/>
            <w:tabs>
              <w:tab w:val="left" w:pos="1320"/>
              <w:tab w:val="right" w:leader="dot" w:pos="9350"/>
            </w:tabs>
            <w:rPr>
              <w:noProof/>
            </w:rPr>
          </w:pPr>
          <w:hyperlink w:anchor="_Toc453620476" w:history="1">
            <w:r w:rsidR="00B61B27" w:rsidRPr="00C62337">
              <w:rPr>
                <w:rStyle w:val="Hyperlink"/>
                <w:rFonts w:ascii="CMU Serif" w:hAnsi="CMU Serif" w:cs="CMU Serif"/>
                <w:noProof/>
              </w:rPr>
              <w:t>7.2.2.</w:t>
            </w:r>
            <w:r w:rsidR="00B61B27">
              <w:rPr>
                <w:noProof/>
              </w:rPr>
              <w:tab/>
            </w:r>
            <w:r w:rsidR="00B61B27" w:rsidRPr="00C62337">
              <w:rPr>
                <w:rStyle w:val="Hyperlink"/>
                <w:rFonts w:ascii="CMU Serif" w:hAnsi="CMU Serif" w:cs="CMU Serif"/>
                <w:noProof/>
              </w:rPr>
              <w:t>Project Timeline for Senior Design Project II</w:t>
            </w:r>
            <w:r w:rsidR="00B61B27">
              <w:rPr>
                <w:noProof/>
                <w:webHidden/>
              </w:rPr>
              <w:tab/>
            </w:r>
            <w:r w:rsidR="00B61B27">
              <w:rPr>
                <w:noProof/>
                <w:webHidden/>
              </w:rPr>
              <w:fldChar w:fldCharType="begin"/>
            </w:r>
            <w:r w:rsidR="00B61B27">
              <w:rPr>
                <w:noProof/>
                <w:webHidden/>
              </w:rPr>
              <w:instrText xml:space="preserve"> PAGEREF _Toc453620476 \h </w:instrText>
            </w:r>
            <w:r w:rsidR="00B61B27">
              <w:rPr>
                <w:noProof/>
                <w:webHidden/>
              </w:rPr>
            </w:r>
            <w:r w:rsidR="00B61B27">
              <w:rPr>
                <w:noProof/>
                <w:webHidden/>
              </w:rPr>
              <w:fldChar w:fldCharType="separate"/>
            </w:r>
            <w:r w:rsidR="00B61B27">
              <w:rPr>
                <w:noProof/>
                <w:webHidden/>
              </w:rPr>
              <w:t>112</w:t>
            </w:r>
            <w:r w:rsidR="00B61B27">
              <w:rPr>
                <w:noProof/>
                <w:webHidden/>
              </w:rPr>
              <w:fldChar w:fldCharType="end"/>
            </w:r>
          </w:hyperlink>
        </w:p>
        <w:p w14:paraId="3317F198" w14:textId="77777777" w:rsidR="00B61B27" w:rsidRDefault="007F5536">
          <w:pPr>
            <w:pStyle w:val="TOC2"/>
            <w:tabs>
              <w:tab w:val="left" w:pos="880"/>
              <w:tab w:val="right" w:leader="dot" w:pos="9350"/>
            </w:tabs>
            <w:rPr>
              <w:noProof/>
            </w:rPr>
          </w:pPr>
          <w:hyperlink w:anchor="_Toc453620477" w:history="1">
            <w:r w:rsidR="00B61B27" w:rsidRPr="00C62337">
              <w:rPr>
                <w:rStyle w:val="Hyperlink"/>
                <w:rFonts w:ascii="CMU Serif" w:hAnsi="CMU Serif" w:cs="CMU Serif"/>
                <w:noProof/>
              </w:rPr>
              <w:t>7.3.</w:t>
            </w:r>
            <w:r w:rsidR="00B61B27">
              <w:rPr>
                <w:noProof/>
              </w:rPr>
              <w:tab/>
            </w:r>
            <w:r w:rsidR="00B61B27" w:rsidRPr="00C62337">
              <w:rPr>
                <w:rStyle w:val="Hyperlink"/>
                <w:rFonts w:ascii="CMU Serif" w:hAnsi="CMU Serif" w:cs="CMU Serif"/>
                <w:noProof/>
              </w:rPr>
              <w:t>Anticipated Risks</w:t>
            </w:r>
            <w:r w:rsidR="00B61B27">
              <w:rPr>
                <w:noProof/>
                <w:webHidden/>
              </w:rPr>
              <w:tab/>
            </w:r>
            <w:r w:rsidR="00B61B27">
              <w:rPr>
                <w:noProof/>
                <w:webHidden/>
              </w:rPr>
              <w:fldChar w:fldCharType="begin"/>
            </w:r>
            <w:r w:rsidR="00B61B27">
              <w:rPr>
                <w:noProof/>
                <w:webHidden/>
              </w:rPr>
              <w:instrText xml:space="preserve"> PAGEREF _Toc453620477 \h </w:instrText>
            </w:r>
            <w:r w:rsidR="00B61B27">
              <w:rPr>
                <w:noProof/>
                <w:webHidden/>
              </w:rPr>
            </w:r>
            <w:r w:rsidR="00B61B27">
              <w:rPr>
                <w:noProof/>
                <w:webHidden/>
              </w:rPr>
              <w:fldChar w:fldCharType="separate"/>
            </w:r>
            <w:r w:rsidR="00B61B27">
              <w:rPr>
                <w:noProof/>
                <w:webHidden/>
              </w:rPr>
              <w:t>113</w:t>
            </w:r>
            <w:r w:rsidR="00B61B27">
              <w:rPr>
                <w:noProof/>
                <w:webHidden/>
              </w:rPr>
              <w:fldChar w:fldCharType="end"/>
            </w:r>
          </w:hyperlink>
        </w:p>
        <w:p w14:paraId="389C273E" w14:textId="77777777" w:rsidR="00B61B27" w:rsidRDefault="007F5536">
          <w:pPr>
            <w:pStyle w:val="TOC1"/>
            <w:tabs>
              <w:tab w:val="left" w:pos="440"/>
              <w:tab w:val="right" w:leader="dot" w:pos="9350"/>
            </w:tabs>
            <w:rPr>
              <w:noProof/>
            </w:rPr>
          </w:pPr>
          <w:hyperlink w:anchor="_Toc453620478" w:history="1">
            <w:r w:rsidR="00B61B27" w:rsidRPr="00C62337">
              <w:rPr>
                <w:rStyle w:val="Hyperlink"/>
                <w:rFonts w:ascii="CMU Serif" w:hAnsi="CMU Serif" w:cs="CMU Serif"/>
                <w:noProof/>
              </w:rPr>
              <w:t>8.</w:t>
            </w:r>
            <w:r w:rsidR="00B61B27">
              <w:rPr>
                <w:noProof/>
              </w:rPr>
              <w:tab/>
            </w:r>
            <w:r w:rsidR="00B61B27" w:rsidRPr="00C62337">
              <w:rPr>
                <w:rStyle w:val="Hyperlink"/>
                <w:rFonts w:ascii="CMU Serif" w:hAnsi="CMU Serif" w:cs="CMU Serif"/>
                <w:noProof/>
              </w:rPr>
              <w:t>Delivery</w:t>
            </w:r>
            <w:r w:rsidR="00B61B27">
              <w:rPr>
                <w:noProof/>
                <w:webHidden/>
              </w:rPr>
              <w:tab/>
            </w:r>
            <w:r w:rsidR="00B61B27">
              <w:rPr>
                <w:noProof/>
                <w:webHidden/>
              </w:rPr>
              <w:fldChar w:fldCharType="begin"/>
            </w:r>
            <w:r w:rsidR="00B61B27">
              <w:rPr>
                <w:noProof/>
                <w:webHidden/>
              </w:rPr>
              <w:instrText xml:space="preserve"> PAGEREF _Toc453620478 \h </w:instrText>
            </w:r>
            <w:r w:rsidR="00B61B27">
              <w:rPr>
                <w:noProof/>
                <w:webHidden/>
              </w:rPr>
            </w:r>
            <w:r w:rsidR="00B61B27">
              <w:rPr>
                <w:noProof/>
                <w:webHidden/>
              </w:rPr>
              <w:fldChar w:fldCharType="separate"/>
            </w:r>
            <w:r w:rsidR="00B61B27">
              <w:rPr>
                <w:noProof/>
                <w:webHidden/>
              </w:rPr>
              <w:t>114</w:t>
            </w:r>
            <w:r w:rsidR="00B61B27">
              <w:rPr>
                <w:noProof/>
                <w:webHidden/>
              </w:rPr>
              <w:fldChar w:fldCharType="end"/>
            </w:r>
          </w:hyperlink>
        </w:p>
        <w:p w14:paraId="599A49E4" w14:textId="77777777" w:rsidR="00B61B27" w:rsidRDefault="007F5536">
          <w:pPr>
            <w:pStyle w:val="TOC2"/>
            <w:tabs>
              <w:tab w:val="left" w:pos="880"/>
              <w:tab w:val="right" w:leader="dot" w:pos="9350"/>
            </w:tabs>
            <w:rPr>
              <w:noProof/>
            </w:rPr>
          </w:pPr>
          <w:hyperlink w:anchor="_Toc453620479" w:history="1">
            <w:r w:rsidR="00B61B27" w:rsidRPr="00C62337">
              <w:rPr>
                <w:rStyle w:val="Hyperlink"/>
                <w:rFonts w:ascii="CMU Serif" w:hAnsi="CMU Serif" w:cs="CMU Serif"/>
                <w:noProof/>
              </w:rPr>
              <w:t>8.1.</w:t>
            </w:r>
            <w:r w:rsidR="00B61B27">
              <w:rPr>
                <w:noProof/>
              </w:rPr>
              <w:tab/>
            </w:r>
            <w:r w:rsidR="00B61B27" w:rsidRPr="00C62337">
              <w:rPr>
                <w:rStyle w:val="Hyperlink"/>
                <w:rFonts w:ascii="CMU Serif" w:hAnsi="CMU Serif" w:cs="CMU Serif"/>
                <w:noProof/>
              </w:rPr>
              <w:t>Real-world deployment scenarios</w:t>
            </w:r>
            <w:r w:rsidR="00B61B27">
              <w:rPr>
                <w:noProof/>
                <w:webHidden/>
              </w:rPr>
              <w:tab/>
            </w:r>
            <w:r w:rsidR="00B61B27">
              <w:rPr>
                <w:noProof/>
                <w:webHidden/>
              </w:rPr>
              <w:fldChar w:fldCharType="begin"/>
            </w:r>
            <w:r w:rsidR="00B61B27">
              <w:rPr>
                <w:noProof/>
                <w:webHidden/>
              </w:rPr>
              <w:instrText xml:space="preserve"> PAGEREF _Toc453620479 \h </w:instrText>
            </w:r>
            <w:r w:rsidR="00B61B27">
              <w:rPr>
                <w:noProof/>
                <w:webHidden/>
              </w:rPr>
            </w:r>
            <w:r w:rsidR="00B61B27">
              <w:rPr>
                <w:noProof/>
                <w:webHidden/>
              </w:rPr>
              <w:fldChar w:fldCharType="separate"/>
            </w:r>
            <w:r w:rsidR="00B61B27">
              <w:rPr>
                <w:noProof/>
                <w:webHidden/>
              </w:rPr>
              <w:t>114</w:t>
            </w:r>
            <w:r w:rsidR="00B61B27">
              <w:rPr>
                <w:noProof/>
                <w:webHidden/>
              </w:rPr>
              <w:fldChar w:fldCharType="end"/>
            </w:r>
          </w:hyperlink>
        </w:p>
        <w:p w14:paraId="0F119DE7" w14:textId="77777777" w:rsidR="00B61B27" w:rsidRDefault="007F5536">
          <w:pPr>
            <w:pStyle w:val="TOC2"/>
            <w:tabs>
              <w:tab w:val="left" w:pos="880"/>
              <w:tab w:val="right" w:leader="dot" w:pos="9350"/>
            </w:tabs>
            <w:rPr>
              <w:noProof/>
            </w:rPr>
          </w:pPr>
          <w:hyperlink w:anchor="_Toc453620480" w:history="1">
            <w:r w:rsidR="00B61B27" w:rsidRPr="00C62337">
              <w:rPr>
                <w:rStyle w:val="Hyperlink"/>
                <w:rFonts w:ascii="CMU Serif" w:hAnsi="CMU Serif" w:cs="CMU Serif"/>
                <w:noProof/>
              </w:rPr>
              <w:t>8.2.</w:t>
            </w:r>
            <w:r w:rsidR="00B61B27">
              <w:rPr>
                <w:noProof/>
              </w:rPr>
              <w:tab/>
            </w:r>
            <w:r w:rsidR="00B61B27" w:rsidRPr="00C62337">
              <w:rPr>
                <w:rStyle w:val="Hyperlink"/>
                <w:rFonts w:ascii="CMU Serif" w:hAnsi="CMU Serif" w:cs="CMU Serif"/>
                <w:noProof/>
              </w:rPr>
              <w:t>Commercialization potential and opportunities</w:t>
            </w:r>
            <w:r w:rsidR="00B61B27">
              <w:rPr>
                <w:noProof/>
                <w:webHidden/>
              </w:rPr>
              <w:tab/>
            </w:r>
            <w:r w:rsidR="00B61B27">
              <w:rPr>
                <w:noProof/>
                <w:webHidden/>
              </w:rPr>
              <w:fldChar w:fldCharType="begin"/>
            </w:r>
            <w:r w:rsidR="00B61B27">
              <w:rPr>
                <w:noProof/>
                <w:webHidden/>
              </w:rPr>
              <w:instrText xml:space="preserve"> PAGEREF _Toc453620480 \h </w:instrText>
            </w:r>
            <w:r w:rsidR="00B61B27">
              <w:rPr>
                <w:noProof/>
                <w:webHidden/>
              </w:rPr>
            </w:r>
            <w:r w:rsidR="00B61B27">
              <w:rPr>
                <w:noProof/>
                <w:webHidden/>
              </w:rPr>
              <w:fldChar w:fldCharType="separate"/>
            </w:r>
            <w:r w:rsidR="00B61B27">
              <w:rPr>
                <w:noProof/>
                <w:webHidden/>
              </w:rPr>
              <w:t>114</w:t>
            </w:r>
            <w:r w:rsidR="00B61B27">
              <w:rPr>
                <w:noProof/>
                <w:webHidden/>
              </w:rPr>
              <w:fldChar w:fldCharType="end"/>
            </w:r>
          </w:hyperlink>
        </w:p>
        <w:p w14:paraId="31E353E0" w14:textId="77777777" w:rsidR="00B61B27" w:rsidRDefault="007F5536">
          <w:pPr>
            <w:pStyle w:val="TOC1"/>
            <w:tabs>
              <w:tab w:val="left" w:pos="440"/>
              <w:tab w:val="right" w:leader="dot" w:pos="9350"/>
            </w:tabs>
            <w:rPr>
              <w:noProof/>
            </w:rPr>
          </w:pPr>
          <w:hyperlink w:anchor="_Toc453620481" w:history="1">
            <w:r w:rsidR="00B61B27" w:rsidRPr="00C62337">
              <w:rPr>
                <w:rStyle w:val="Hyperlink"/>
                <w:rFonts w:ascii="CMU Serif" w:hAnsi="CMU Serif" w:cs="CMU Serif"/>
                <w:noProof/>
              </w:rPr>
              <w:t>9.</w:t>
            </w:r>
            <w:r w:rsidR="00B61B27">
              <w:rPr>
                <w:noProof/>
              </w:rPr>
              <w:tab/>
            </w:r>
            <w:r w:rsidR="00B61B27" w:rsidRPr="00C62337">
              <w:rPr>
                <w:rStyle w:val="Hyperlink"/>
                <w:rFonts w:ascii="CMU Serif" w:hAnsi="CMU Serif" w:cs="CMU Serif"/>
                <w:noProof/>
              </w:rPr>
              <w:t>Conclusion</w:t>
            </w:r>
            <w:r w:rsidR="00B61B27">
              <w:rPr>
                <w:noProof/>
                <w:webHidden/>
              </w:rPr>
              <w:tab/>
            </w:r>
            <w:r w:rsidR="00B61B27">
              <w:rPr>
                <w:noProof/>
                <w:webHidden/>
              </w:rPr>
              <w:fldChar w:fldCharType="begin"/>
            </w:r>
            <w:r w:rsidR="00B61B27">
              <w:rPr>
                <w:noProof/>
                <w:webHidden/>
              </w:rPr>
              <w:instrText xml:space="preserve"> PAGEREF _Toc453620481 \h </w:instrText>
            </w:r>
            <w:r w:rsidR="00B61B27">
              <w:rPr>
                <w:noProof/>
                <w:webHidden/>
              </w:rPr>
            </w:r>
            <w:r w:rsidR="00B61B27">
              <w:rPr>
                <w:noProof/>
                <w:webHidden/>
              </w:rPr>
              <w:fldChar w:fldCharType="separate"/>
            </w:r>
            <w:r w:rsidR="00B61B27">
              <w:rPr>
                <w:noProof/>
                <w:webHidden/>
              </w:rPr>
              <w:t>115</w:t>
            </w:r>
            <w:r w:rsidR="00B61B27">
              <w:rPr>
                <w:noProof/>
                <w:webHidden/>
              </w:rPr>
              <w:fldChar w:fldCharType="end"/>
            </w:r>
          </w:hyperlink>
        </w:p>
        <w:p w14:paraId="7915919D" w14:textId="77777777" w:rsidR="00B61B27" w:rsidRDefault="007F5536">
          <w:pPr>
            <w:pStyle w:val="TOC1"/>
            <w:tabs>
              <w:tab w:val="left" w:pos="660"/>
              <w:tab w:val="right" w:leader="dot" w:pos="9350"/>
            </w:tabs>
            <w:rPr>
              <w:noProof/>
            </w:rPr>
          </w:pPr>
          <w:hyperlink w:anchor="_Toc453620482" w:history="1">
            <w:r w:rsidR="00B61B27" w:rsidRPr="00C62337">
              <w:rPr>
                <w:rStyle w:val="Hyperlink"/>
                <w:rFonts w:ascii="CMU Serif" w:hAnsi="CMU Serif" w:cs="CMU Serif"/>
                <w:noProof/>
              </w:rPr>
              <w:t>10.</w:t>
            </w:r>
            <w:r w:rsidR="00B61B27">
              <w:rPr>
                <w:noProof/>
              </w:rPr>
              <w:tab/>
            </w:r>
            <w:r w:rsidR="00B61B27" w:rsidRPr="00C62337">
              <w:rPr>
                <w:rStyle w:val="Hyperlink"/>
                <w:rFonts w:ascii="CMU Serif" w:hAnsi="CMU Serif" w:cs="CMU Serif"/>
                <w:noProof/>
              </w:rPr>
              <w:t>Future Work</w:t>
            </w:r>
            <w:r w:rsidR="00B61B27">
              <w:rPr>
                <w:noProof/>
                <w:webHidden/>
              </w:rPr>
              <w:tab/>
            </w:r>
            <w:r w:rsidR="00B61B27">
              <w:rPr>
                <w:noProof/>
                <w:webHidden/>
              </w:rPr>
              <w:fldChar w:fldCharType="begin"/>
            </w:r>
            <w:r w:rsidR="00B61B27">
              <w:rPr>
                <w:noProof/>
                <w:webHidden/>
              </w:rPr>
              <w:instrText xml:space="preserve"> PAGEREF _Toc453620482 \h </w:instrText>
            </w:r>
            <w:r w:rsidR="00B61B27">
              <w:rPr>
                <w:noProof/>
                <w:webHidden/>
              </w:rPr>
            </w:r>
            <w:r w:rsidR="00B61B27">
              <w:rPr>
                <w:noProof/>
                <w:webHidden/>
              </w:rPr>
              <w:fldChar w:fldCharType="separate"/>
            </w:r>
            <w:r w:rsidR="00B61B27">
              <w:rPr>
                <w:noProof/>
                <w:webHidden/>
              </w:rPr>
              <w:t>116</w:t>
            </w:r>
            <w:r w:rsidR="00B61B27">
              <w:rPr>
                <w:noProof/>
                <w:webHidden/>
              </w:rPr>
              <w:fldChar w:fldCharType="end"/>
            </w:r>
          </w:hyperlink>
        </w:p>
        <w:p w14:paraId="4B801AB0" w14:textId="77777777" w:rsidR="00B61B27" w:rsidRDefault="007F5536">
          <w:pPr>
            <w:pStyle w:val="TOC1"/>
            <w:tabs>
              <w:tab w:val="left" w:pos="660"/>
              <w:tab w:val="right" w:leader="dot" w:pos="9350"/>
            </w:tabs>
            <w:rPr>
              <w:noProof/>
            </w:rPr>
          </w:pPr>
          <w:hyperlink w:anchor="_Toc453620483" w:history="1">
            <w:r w:rsidR="00B61B27" w:rsidRPr="00C62337">
              <w:rPr>
                <w:rStyle w:val="Hyperlink"/>
                <w:rFonts w:ascii="CMU Serif" w:hAnsi="CMU Serif" w:cs="CMU Serif"/>
                <w:noProof/>
              </w:rPr>
              <w:t>11.</w:t>
            </w:r>
            <w:r w:rsidR="00B61B27">
              <w:rPr>
                <w:noProof/>
              </w:rPr>
              <w:tab/>
            </w:r>
            <w:r w:rsidR="00B61B27" w:rsidRPr="00C62337">
              <w:rPr>
                <w:rStyle w:val="Hyperlink"/>
                <w:rFonts w:ascii="CMU Serif" w:hAnsi="CMU Serif" w:cs="CMU Serif"/>
                <w:noProof/>
              </w:rPr>
              <w:t>Students Reflection</w:t>
            </w:r>
            <w:r w:rsidR="00B61B27">
              <w:rPr>
                <w:noProof/>
                <w:webHidden/>
              </w:rPr>
              <w:tab/>
            </w:r>
            <w:r w:rsidR="00B61B27">
              <w:rPr>
                <w:noProof/>
                <w:webHidden/>
              </w:rPr>
              <w:fldChar w:fldCharType="begin"/>
            </w:r>
            <w:r w:rsidR="00B61B27">
              <w:rPr>
                <w:noProof/>
                <w:webHidden/>
              </w:rPr>
              <w:instrText xml:space="preserve"> PAGEREF _Toc453620483 \h </w:instrText>
            </w:r>
            <w:r w:rsidR="00B61B27">
              <w:rPr>
                <w:noProof/>
                <w:webHidden/>
              </w:rPr>
            </w:r>
            <w:r w:rsidR="00B61B27">
              <w:rPr>
                <w:noProof/>
                <w:webHidden/>
              </w:rPr>
              <w:fldChar w:fldCharType="separate"/>
            </w:r>
            <w:r w:rsidR="00B61B27">
              <w:rPr>
                <w:noProof/>
                <w:webHidden/>
              </w:rPr>
              <w:t>117</w:t>
            </w:r>
            <w:r w:rsidR="00B61B27">
              <w:rPr>
                <w:noProof/>
                <w:webHidden/>
              </w:rPr>
              <w:fldChar w:fldCharType="end"/>
            </w:r>
          </w:hyperlink>
        </w:p>
        <w:p w14:paraId="0C8CA616" w14:textId="77777777" w:rsidR="00B61B27" w:rsidRDefault="007F5536">
          <w:pPr>
            <w:pStyle w:val="TOC1"/>
            <w:tabs>
              <w:tab w:val="right" w:leader="dot" w:pos="9350"/>
            </w:tabs>
            <w:rPr>
              <w:noProof/>
            </w:rPr>
          </w:pPr>
          <w:hyperlink w:anchor="_Toc453620484" w:history="1">
            <w:r w:rsidR="00B61B27" w:rsidRPr="00C62337">
              <w:rPr>
                <w:rStyle w:val="Hyperlink"/>
                <w:rFonts w:ascii="CMU Serif" w:hAnsi="CMU Serif" w:cs="CMU Serif"/>
                <w:noProof/>
              </w:rPr>
              <w:t>References</w:t>
            </w:r>
            <w:r w:rsidR="00B61B27">
              <w:rPr>
                <w:noProof/>
                <w:webHidden/>
              </w:rPr>
              <w:tab/>
            </w:r>
            <w:r w:rsidR="00B61B27">
              <w:rPr>
                <w:noProof/>
                <w:webHidden/>
              </w:rPr>
              <w:fldChar w:fldCharType="begin"/>
            </w:r>
            <w:r w:rsidR="00B61B27">
              <w:rPr>
                <w:noProof/>
                <w:webHidden/>
              </w:rPr>
              <w:instrText xml:space="preserve"> PAGEREF _Toc453620484 \h </w:instrText>
            </w:r>
            <w:r w:rsidR="00B61B27">
              <w:rPr>
                <w:noProof/>
                <w:webHidden/>
              </w:rPr>
            </w:r>
            <w:r w:rsidR="00B61B27">
              <w:rPr>
                <w:noProof/>
                <w:webHidden/>
              </w:rPr>
              <w:fldChar w:fldCharType="separate"/>
            </w:r>
            <w:r w:rsidR="00B61B27">
              <w:rPr>
                <w:noProof/>
                <w:webHidden/>
              </w:rPr>
              <w:t>119</w:t>
            </w:r>
            <w:r w:rsidR="00B61B27">
              <w:rPr>
                <w:noProof/>
                <w:webHidden/>
              </w:rPr>
              <w:fldChar w:fldCharType="end"/>
            </w:r>
          </w:hyperlink>
        </w:p>
        <w:p w14:paraId="51D1AF22" w14:textId="77777777" w:rsidR="00167BF4" w:rsidRDefault="00167BF4" w:rsidP="00167BF4">
          <w:pPr>
            <w:rPr>
              <w:rFonts w:ascii="CMU Serif" w:hAnsi="CMU Serif" w:cs="CMU Serif"/>
            </w:rPr>
          </w:pPr>
          <w:r>
            <w:rPr>
              <w:rFonts w:ascii="CMU Serif" w:hAnsi="CMU Serif" w:cs="CMU Serif"/>
            </w:rPr>
            <w:fldChar w:fldCharType="end"/>
          </w:r>
        </w:p>
      </w:sdtContent>
    </w:sdt>
    <w:p w14:paraId="74387A53" w14:textId="77777777" w:rsidR="00167BF4" w:rsidRDefault="00167BF4" w:rsidP="00167BF4">
      <w:pPr>
        <w:pStyle w:val="Heading1"/>
        <w:spacing w:after="240"/>
        <w:rPr>
          <w:rFonts w:ascii="CMU Serif" w:hAnsi="CMU Serif" w:cs="CMU Serif"/>
        </w:rPr>
      </w:pPr>
      <w:bookmarkStart w:id="5" w:name="_Toc274166444"/>
      <w:bookmarkStart w:id="6" w:name="_Toc453620408"/>
      <w:r>
        <w:rPr>
          <w:rFonts w:ascii="CMU Serif" w:hAnsi="CMU Serif" w:cs="CMU Serif"/>
        </w:rPr>
        <w:t>List of Figures</w:t>
      </w:r>
      <w:bookmarkEnd w:id="5"/>
      <w:bookmarkEnd w:id="6"/>
    </w:p>
    <w:p w14:paraId="3614DE17" w14:textId="77777777" w:rsidR="00791548" w:rsidRDefault="00167BF4">
      <w:pPr>
        <w:pStyle w:val="TableofFigures"/>
        <w:tabs>
          <w:tab w:val="right" w:leader="dot" w:pos="9350"/>
        </w:tabs>
        <w:rPr>
          <w:noProof/>
        </w:rPr>
      </w:pPr>
      <w:r>
        <w:rPr>
          <w:rFonts w:ascii="CMU Serif" w:hAnsi="CMU Serif" w:cs="CMU Serif"/>
        </w:rPr>
        <w:fldChar w:fldCharType="begin"/>
      </w:r>
      <w:r>
        <w:rPr>
          <w:rFonts w:ascii="CMU Serif" w:hAnsi="CMU Serif" w:cs="CMU Serif"/>
        </w:rPr>
        <w:instrText xml:space="preserve"> TOC \h \z \c "Figure" </w:instrText>
      </w:r>
      <w:r>
        <w:rPr>
          <w:rFonts w:ascii="CMU Serif" w:hAnsi="CMU Serif" w:cs="CMU Serif"/>
        </w:rPr>
        <w:fldChar w:fldCharType="separate"/>
      </w:r>
      <w:hyperlink w:anchor="_Toc452984938" w:history="1">
        <w:r w:rsidR="00791548" w:rsidRPr="006319BB">
          <w:rPr>
            <w:rStyle w:val="Hyperlink"/>
            <w:rFonts w:ascii="CMU Serif" w:hAnsi="CMU Serif" w:cs="CMU Serif"/>
            <w:noProof/>
          </w:rPr>
          <w:t>Figure 1 Statistics of falls, diabetes mellitus, and coronary heart diseases in Qatar during the year 2014</w:t>
        </w:r>
        <w:r w:rsidR="00791548">
          <w:rPr>
            <w:noProof/>
            <w:webHidden/>
          </w:rPr>
          <w:tab/>
        </w:r>
        <w:r w:rsidR="00791548">
          <w:rPr>
            <w:noProof/>
            <w:webHidden/>
          </w:rPr>
          <w:fldChar w:fldCharType="begin"/>
        </w:r>
        <w:r w:rsidR="00791548">
          <w:rPr>
            <w:noProof/>
            <w:webHidden/>
          </w:rPr>
          <w:instrText xml:space="preserve"> PAGEREF _Toc452984938 \h </w:instrText>
        </w:r>
        <w:r w:rsidR="00791548">
          <w:rPr>
            <w:noProof/>
            <w:webHidden/>
          </w:rPr>
        </w:r>
        <w:r w:rsidR="00791548">
          <w:rPr>
            <w:noProof/>
            <w:webHidden/>
          </w:rPr>
          <w:fldChar w:fldCharType="separate"/>
        </w:r>
        <w:r w:rsidR="00791548">
          <w:rPr>
            <w:noProof/>
            <w:webHidden/>
          </w:rPr>
          <w:t>16</w:t>
        </w:r>
        <w:r w:rsidR="00791548">
          <w:rPr>
            <w:noProof/>
            <w:webHidden/>
          </w:rPr>
          <w:fldChar w:fldCharType="end"/>
        </w:r>
      </w:hyperlink>
    </w:p>
    <w:p w14:paraId="5998D5DF" w14:textId="77777777" w:rsidR="00791548" w:rsidRDefault="007F5536">
      <w:pPr>
        <w:pStyle w:val="TableofFigures"/>
        <w:tabs>
          <w:tab w:val="right" w:leader="dot" w:pos="9350"/>
        </w:tabs>
        <w:rPr>
          <w:noProof/>
        </w:rPr>
      </w:pPr>
      <w:hyperlink w:anchor="_Toc452984939" w:history="1">
        <w:r w:rsidR="00791548" w:rsidRPr="006319BB">
          <w:rPr>
            <w:rStyle w:val="Hyperlink"/>
            <w:rFonts w:ascii="CMU Serif" w:hAnsi="CMU Serif" w:cs="CMU Serif"/>
            <w:noProof/>
          </w:rPr>
          <w:t>Figure 2 Bluetooth topology with piconet structure</w:t>
        </w:r>
        <w:r w:rsidR="00791548">
          <w:rPr>
            <w:noProof/>
            <w:webHidden/>
          </w:rPr>
          <w:tab/>
        </w:r>
        <w:r w:rsidR="00791548">
          <w:rPr>
            <w:noProof/>
            <w:webHidden/>
          </w:rPr>
          <w:fldChar w:fldCharType="begin"/>
        </w:r>
        <w:r w:rsidR="00791548">
          <w:rPr>
            <w:noProof/>
            <w:webHidden/>
          </w:rPr>
          <w:instrText xml:space="preserve"> PAGEREF _Toc452984939 \h </w:instrText>
        </w:r>
        <w:r w:rsidR="00791548">
          <w:rPr>
            <w:noProof/>
            <w:webHidden/>
          </w:rPr>
        </w:r>
        <w:r w:rsidR="00791548">
          <w:rPr>
            <w:noProof/>
            <w:webHidden/>
          </w:rPr>
          <w:fldChar w:fldCharType="separate"/>
        </w:r>
        <w:r w:rsidR="00791548">
          <w:rPr>
            <w:noProof/>
            <w:webHidden/>
          </w:rPr>
          <w:t>23</w:t>
        </w:r>
        <w:r w:rsidR="00791548">
          <w:rPr>
            <w:noProof/>
            <w:webHidden/>
          </w:rPr>
          <w:fldChar w:fldCharType="end"/>
        </w:r>
      </w:hyperlink>
    </w:p>
    <w:p w14:paraId="5751AAB8" w14:textId="77777777" w:rsidR="00791548" w:rsidRDefault="007F5536">
      <w:pPr>
        <w:pStyle w:val="TableofFigures"/>
        <w:tabs>
          <w:tab w:val="right" w:leader="dot" w:pos="9350"/>
        </w:tabs>
        <w:rPr>
          <w:noProof/>
        </w:rPr>
      </w:pPr>
      <w:hyperlink w:anchor="_Toc452984940" w:history="1">
        <w:r w:rsidR="00791548" w:rsidRPr="006319BB">
          <w:rPr>
            <w:rStyle w:val="Hyperlink"/>
            <w:rFonts w:ascii="CMU Serif" w:hAnsi="CMU Serif" w:cs="CMU Serif"/>
            <w:noProof/>
          </w:rPr>
          <w:t xml:space="preserve">Figure 3 </w:t>
        </w:r>
        <w:r w:rsidR="00791548" w:rsidRPr="006319BB">
          <w:rPr>
            <w:rStyle w:val="Hyperlink"/>
            <w:rFonts w:ascii="CMU Serif" w:hAnsi="CMU Serif" w:cs="CMU Serif"/>
            <w:noProof/>
            <w:lang w:bidi="ar-QA"/>
          </w:rPr>
          <w:t>Basic electrophysiology of the heart [12]</w:t>
        </w:r>
        <w:r w:rsidR="00791548">
          <w:rPr>
            <w:noProof/>
            <w:webHidden/>
          </w:rPr>
          <w:tab/>
        </w:r>
        <w:r w:rsidR="00791548">
          <w:rPr>
            <w:noProof/>
            <w:webHidden/>
          </w:rPr>
          <w:fldChar w:fldCharType="begin"/>
        </w:r>
        <w:r w:rsidR="00791548">
          <w:rPr>
            <w:noProof/>
            <w:webHidden/>
          </w:rPr>
          <w:instrText xml:space="preserve"> PAGEREF _Toc452984940 \h </w:instrText>
        </w:r>
        <w:r w:rsidR="00791548">
          <w:rPr>
            <w:noProof/>
            <w:webHidden/>
          </w:rPr>
        </w:r>
        <w:r w:rsidR="00791548">
          <w:rPr>
            <w:noProof/>
            <w:webHidden/>
          </w:rPr>
          <w:fldChar w:fldCharType="separate"/>
        </w:r>
        <w:r w:rsidR="00791548">
          <w:rPr>
            <w:noProof/>
            <w:webHidden/>
          </w:rPr>
          <w:t>24</w:t>
        </w:r>
        <w:r w:rsidR="00791548">
          <w:rPr>
            <w:noProof/>
            <w:webHidden/>
          </w:rPr>
          <w:fldChar w:fldCharType="end"/>
        </w:r>
      </w:hyperlink>
    </w:p>
    <w:p w14:paraId="730F4575" w14:textId="77777777" w:rsidR="00791548" w:rsidRDefault="007F5536">
      <w:pPr>
        <w:pStyle w:val="TableofFigures"/>
        <w:tabs>
          <w:tab w:val="right" w:leader="dot" w:pos="9350"/>
        </w:tabs>
        <w:rPr>
          <w:noProof/>
        </w:rPr>
      </w:pPr>
      <w:hyperlink w:anchor="_Toc452984941" w:history="1">
        <w:r w:rsidR="00791548" w:rsidRPr="006319BB">
          <w:rPr>
            <w:rStyle w:val="Hyperlink"/>
            <w:rFonts w:ascii="CMU Serif" w:hAnsi="CMU Serif" w:cs="CMU Serif"/>
            <w:noProof/>
          </w:rPr>
          <w:t>Figure 4 Classification of falling detection method [15]</w:t>
        </w:r>
        <w:r w:rsidR="00791548">
          <w:rPr>
            <w:noProof/>
            <w:webHidden/>
          </w:rPr>
          <w:tab/>
        </w:r>
        <w:r w:rsidR="00791548">
          <w:rPr>
            <w:noProof/>
            <w:webHidden/>
          </w:rPr>
          <w:fldChar w:fldCharType="begin"/>
        </w:r>
        <w:r w:rsidR="00791548">
          <w:rPr>
            <w:noProof/>
            <w:webHidden/>
          </w:rPr>
          <w:instrText xml:space="preserve"> PAGEREF _Toc452984941 \h </w:instrText>
        </w:r>
        <w:r w:rsidR="00791548">
          <w:rPr>
            <w:noProof/>
            <w:webHidden/>
          </w:rPr>
        </w:r>
        <w:r w:rsidR="00791548">
          <w:rPr>
            <w:noProof/>
            <w:webHidden/>
          </w:rPr>
          <w:fldChar w:fldCharType="separate"/>
        </w:r>
        <w:r w:rsidR="00791548">
          <w:rPr>
            <w:noProof/>
            <w:webHidden/>
          </w:rPr>
          <w:t>26</w:t>
        </w:r>
        <w:r w:rsidR="00791548">
          <w:rPr>
            <w:noProof/>
            <w:webHidden/>
          </w:rPr>
          <w:fldChar w:fldCharType="end"/>
        </w:r>
      </w:hyperlink>
    </w:p>
    <w:p w14:paraId="2BE899EF" w14:textId="77777777" w:rsidR="00791548" w:rsidRDefault="007F5536">
      <w:pPr>
        <w:pStyle w:val="TableofFigures"/>
        <w:tabs>
          <w:tab w:val="right" w:leader="dot" w:pos="9350"/>
        </w:tabs>
        <w:rPr>
          <w:noProof/>
        </w:rPr>
      </w:pPr>
      <w:hyperlink w:anchor="_Toc452984942" w:history="1">
        <w:r w:rsidR="00791548" w:rsidRPr="006319BB">
          <w:rPr>
            <w:rStyle w:val="Hyperlink"/>
            <w:rFonts w:ascii="CMU Serif" w:hAnsi="CMU Serif" w:cs="CMU Serif"/>
            <w:noProof/>
          </w:rPr>
          <w:t>Figure 5 Schematic representation of the working principle of the floor vibration based falling detector [21]</w:t>
        </w:r>
        <w:r w:rsidR="00791548">
          <w:rPr>
            <w:noProof/>
            <w:webHidden/>
          </w:rPr>
          <w:tab/>
        </w:r>
        <w:r w:rsidR="00791548">
          <w:rPr>
            <w:noProof/>
            <w:webHidden/>
          </w:rPr>
          <w:fldChar w:fldCharType="begin"/>
        </w:r>
        <w:r w:rsidR="00791548">
          <w:rPr>
            <w:noProof/>
            <w:webHidden/>
          </w:rPr>
          <w:instrText xml:space="preserve"> PAGEREF _Toc452984942 \h </w:instrText>
        </w:r>
        <w:r w:rsidR="00791548">
          <w:rPr>
            <w:noProof/>
            <w:webHidden/>
          </w:rPr>
        </w:r>
        <w:r w:rsidR="00791548">
          <w:rPr>
            <w:noProof/>
            <w:webHidden/>
          </w:rPr>
          <w:fldChar w:fldCharType="separate"/>
        </w:r>
        <w:r w:rsidR="00791548">
          <w:rPr>
            <w:noProof/>
            <w:webHidden/>
          </w:rPr>
          <w:t>28</w:t>
        </w:r>
        <w:r w:rsidR="00791548">
          <w:rPr>
            <w:noProof/>
            <w:webHidden/>
          </w:rPr>
          <w:fldChar w:fldCharType="end"/>
        </w:r>
      </w:hyperlink>
    </w:p>
    <w:p w14:paraId="15662631" w14:textId="77777777" w:rsidR="00791548" w:rsidRDefault="007F5536">
      <w:pPr>
        <w:pStyle w:val="TableofFigures"/>
        <w:tabs>
          <w:tab w:val="right" w:leader="dot" w:pos="9350"/>
        </w:tabs>
        <w:rPr>
          <w:noProof/>
        </w:rPr>
      </w:pPr>
      <w:hyperlink w:anchor="_Toc452984943" w:history="1">
        <w:r w:rsidR="00791548" w:rsidRPr="006319BB">
          <w:rPr>
            <w:rStyle w:val="Hyperlink"/>
            <w:rFonts w:ascii="CMU Serif" w:hAnsi="CMU Serif" w:cs="CMU Serif"/>
            <w:noProof/>
          </w:rPr>
          <w:t>Figure 6 Framework for existing ambiance based approaches [15]</w:t>
        </w:r>
        <w:r w:rsidR="00791548">
          <w:rPr>
            <w:noProof/>
            <w:webHidden/>
          </w:rPr>
          <w:tab/>
        </w:r>
        <w:r w:rsidR="00791548">
          <w:rPr>
            <w:noProof/>
            <w:webHidden/>
          </w:rPr>
          <w:fldChar w:fldCharType="begin"/>
        </w:r>
        <w:r w:rsidR="00791548">
          <w:rPr>
            <w:noProof/>
            <w:webHidden/>
          </w:rPr>
          <w:instrText xml:space="preserve"> PAGEREF _Toc452984943 \h </w:instrText>
        </w:r>
        <w:r w:rsidR="00791548">
          <w:rPr>
            <w:noProof/>
            <w:webHidden/>
          </w:rPr>
        </w:r>
        <w:r w:rsidR="00791548">
          <w:rPr>
            <w:noProof/>
            <w:webHidden/>
          </w:rPr>
          <w:fldChar w:fldCharType="separate"/>
        </w:r>
        <w:r w:rsidR="00791548">
          <w:rPr>
            <w:noProof/>
            <w:webHidden/>
          </w:rPr>
          <w:t>29</w:t>
        </w:r>
        <w:r w:rsidR="00791548">
          <w:rPr>
            <w:noProof/>
            <w:webHidden/>
          </w:rPr>
          <w:fldChar w:fldCharType="end"/>
        </w:r>
      </w:hyperlink>
    </w:p>
    <w:p w14:paraId="0AD3DA67" w14:textId="77777777" w:rsidR="00791548" w:rsidRDefault="007F5536">
      <w:pPr>
        <w:pStyle w:val="TableofFigures"/>
        <w:tabs>
          <w:tab w:val="right" w:leader="dot" w:pos="9350"/>
        </w:tabs>
        <w:rPr>
          <w:noProof/>
        </w:rPr>
      </w:pPr>
      <w:hyperlink w:anchor="_Toc452984944" w:history="1">
        <w:r w:rsidR="00791548" w:rsidRPr="006319BB">
          <w:rPr>
            <w:rStyle w:val="Hyperlink"/>
            <w:rFonts w:ascii="CMU Serif" w:hAnsi="CMU Serif" w:cs="CMU Serif"/>
            <w:noProof/>
          </w:rPr>
          <w:t>Figure 7 Coordinate and gravity before and after falling. (a) Before falling (b) After falling [22]</w:t>
        </w:r>
        <w:r w:rsidR="00791548">
          <w:rPr>
            <w:noProof/>
            <w:webHidden/>
          </w:rPr>
          <w:tab/>
        </w:r>
        <w:r w:rsidR="00791548">
          <w:rPr>
            <w:noProof/>
            <w:webHidden/>
          </w:rPr>
          <w:fldChar w:fldCharType="begin"/>
        </w:r>
        <w:r w:rsidR="00791548">
          <w:rPr>
            <w:noProof/>
            <w:webHidden/>
          </w:rPr>
          <w:instrText xml:space="preserve"> PAGEREF _Toc452984944 \h </w:instrText>
        </w:r>
        <w:r w:rsidR="00791548">
          <w:rPr>
            <w:noProof/>
            <w:webHidden/>
          </w:rPr>
        </w:r>
        <w:r w:rsidR="00791548">
          <w:rPr>
            <w:noProof/>
            <w:webHidden/>
          </w:rPr>
          <w:fldChar w:fldCharType="separate"/>
        </w:r>
        <w:r w:rsidR="00791548">
          <w:rPr>
            <w:noProof/>
            <w:webHidden/>
          </w:rPr>
          <w:t>30</w:t>
        </w:r>
        <w:r w:rsidR="00791548">
          <w:rPr>
            <w:noProof/>
            <w:webHidden/>
          </w:rPr>
          <w:fldChar w:fldCharType="end"/>
        </w:r>
      </w:hyperlink>
    </w:p>
    <w:p w14:paraId="7C6E6886" w14:textId="77777777" w:rsidR="00791548" w:rsidRDefault="007F5536">
      <w:pPr>
        <w:pStyle w:val="TableofFigures"/>
        <w:tabs>
          <w:tab w:val="right" w:leader="dot" w:pos="9350"/>
        </w:tabs>
        <w:rPr>
          <w:noProof/>
        </w:rPr>
      </w:pPr>
      <w:hyperlink w:anchor="_Toc452984945" w:history="1">
        <w:r w:rsidR="00791548" w:rsidRPr="006319BB">
          <w:rPr>
            <w:rStyle w:val="Hyperlink"/>
            <w:rFonts w:ascii="CMU Serif" w:hAnsi="CMU Serif" w:cs="CMU Serif"/>
            <w:noProof/>
          </w:rPr>
          <w:t>Figure 8 Android smartphone attached to the waist [25]</w:t>
        </w:r>
        <w:r w:rsidR="00791548">
          <w:rPr>
            <w:noProof/>
            <w:webHidden/>
          </w:rPr>
          <w:tab/>
        </w:r>
        <w:r w:rsidR="00791548">
          <w:rPr>
            <w:noProof/>
            <w:webHidden/>
          </w:rPr>
          <w:fldChar w:fldCharType="begin"/>
        </w:r>
        <w:r w:rsidR="00791548">
          <w:rPr>
            <w:noProof/>
            <w:webHidden/>
          </w:rPr>
          <w:instrText xml:space="preserve"> PAGEREF _Toc452984945 \h </w:instrText>
        </w:r>
        <w:r w:rsidR="00791548">
          <w:rPr>
            <w:noProof/>
            <w:webHidden/>
          </w:rPr>
        </w:r>
        <w:r w:rsidR="00791548">
          <w:rPr>
            <w:noProof/>
            <w:webHidden/>
          </w:rPr>
          <w:fldChar w:fldCharType="separate"/>
        </w:r>
        <w:r w:rsidR="00791548">
          <w:rPr>
            <w:noProof/>
            <w:webHidden/>
          </w:rPr>
          <w:t>31</w:t>
        </w:r>
        <w:r w:rsidR="00791548">
          <w:rPr>
            <w:noProof/>
            <w:webHidden/>
          </w:rPr>
          <w:fldChar w:fldCharType="end"/>
        </w:r>
      </w:hyperlink>
    </w:p>
    <w:p w14:paraId="32ACC4FB" w14:textId="77777777" w:rsidR="00791548" w:rsidRDefault="007F5536">
      <w:pPr>
        <w:pStyle w:val="TableofFigures"/>
        <w:tabs>
          <w:tab w:val="right" w:leader="dot" w:pos="9350"/>
        </w:tabs>
        <w:rPr>
          <w:noProof/>
        </w:rPr>
      </w:pPr>
      <w:hyperlink w:anchor="_Toc452984946" w:history="1">
        <w:r w:rsidR="00791548" w:rsidRPr="006319BB">
          <w:rPr>
            <w:rStyle w:val="Hyperlink"/>
            <w:rFonts w:ascii="CMU Serif" w:hAnsi="CMU Serif" w:cs="CMU Serif"/>
            <w:noProof/>
          </w:rPr>
          <w:t>Figure 9 Sample frames captured during a fall from standing up position [25]</w:t>
        </w:r>
        <w:r w:rsidR="00791548">
          <w:rPr>
            <w:noProof/>
            <w:webHidden/>
          </w:rPr>
          <w:tab/>
        </w:r>
        <w:r w:rsidR="00791548">
          <w:rPr>
            <w:noProof/>
            <w:webHidden/>
          </w:rPr>
          <w:fldChar w:fldCharType="begin"/>
        </w:r>
        <w:r w:rsidR="00791548">
          <w:rPr>
            <w:noProof/>
            <w:webHidden/>
          </w:rPr>
          <w:instrText xml:space="preserve"> PAGEREF _Toc452984946 \h </w:instrText>
        </w:r>
        <w:r w:rsidR="00791548">
          <w:rPr>
            <w:noProof/>
            <w:webHidden/>
          </w:rPr>
        </w:r>
        <w:r w:rsidR="00791548">
          <w:rPr>
            <w:noProof/>
            <w:webHidden/>
          </w:rPr>
          <w:fldChar w:fldCharType="separate"/>
        </w:r>
        <w:r w:rsidR="00791548">
          <w:rPr>
            <w:noProof/>
            <w:webHidden/>
          </w:rPr>
          <w:t>31</w:t>
        </w:r>
        <w:r w:rsidR="00791548">
          <w:rPr>
            <w:noProof/>
            <w:webHidden/>
          </w:rPr>
          <w:fldChar w:fldCharType="end"/>
        </w:r>
      </w:hyperlink>
    </w:p>
    <w:p w14:paraId="290DA508" w14:textId="77777777" w:rsidR="00791548" w:rsidRDefault="007F5536">
      <w:pPr>
        <w:pStyle w:val="TableofFigures"/>
        <w:tabs>
          <w:tab w:val="right" w:leader="dot" w:pos="9350"/>
        </w:tabs>
        <w:rPr>
          <w:noProof/>
        </w:rPr>
      </w:pPr>
      <w:hyperlink w:anchor="_Toc452984947" w:history="1">
        <w:r w:rsidR="00791548" w:rsidRPr="006319BB">
          <w:rPr>
            <w:rStyle w:val="Hyperlink"/>
            <w:rFonts w:ascii="CMU Serif" w:hAnsi="CMU Serif" w:cs="CMU Serif"/>
            <w:noProof/>
          </w:rPr>
          <w:t>Figure 10 Survey on fall detection using various technologies</w:t>
        </w:r>
        <w:r w:rsidR="00791548">
          <w:rPr>
            <w:noProof/>
            <w:webHidden/>
          </w:rPr>
          <w:tab/>
        </w:r>
        <w:r w:rsidR="00791548">
          <w:rPr>
            <w:noProof/>
            <w:webHidden/>
          </w:rPr>
          <w:fldChar w:fldCharType="begin"/>
        </w:r>
        <w:r w:rsidR="00791548">
          <w:rPr>
            <w:noProof/>
            <w:webHidden/>
          </w:rPr>
          <w:instrText xml:space="preserve"> PAGEREF _Toc452984947 \h </w:instrText>
        </w:r>
        <w:r w:rsidR="00791548">
          <w:rPr>
            <w:noProof/>
            <w:webHidden/>
          </w:rPr>
        </w:r>
        <w:r w:rsidR="00791548">
          <w:rPr>
            <w:noProof/>
            <w:webHidden/>
          </w:rPr>
          <w:fldChar w:fldCharType="separate"/>
        </w:r>
        <w:r w:rsidR="00791548">
          <w:rPr>
            <w:noProof/>
            <w:webHidden/>
          </w:rPr>
          <w:t>32</w:t>
        </w:r>
        <w:r w:rsidR="00791548">
          <w:rPr>
            <w:noProof/>
            <w:webHidden/>
          </w:rPr>
          <w:fldChar w:fldCharType="end"/>
        </w:r>
      </w:hyperlink>
    </w:p>
    <w:p w14:paraId="0B80E133" w14:textId="77777777" w:rsidR="00791548" w:rsidRDefault="007F5536">
      <w:pPr>
        <w:pStyle w:val="TableofFigures"/>
        <w:tabs>
          <w:tab w:val="right" w:leader="dot" w:pos="9350"/>
        </w:tabs>
        <w:rPr>
          <w:noProof/>
        </w:rPr>
      </w:pPr>
      <w:hyperlink w:anchor="_Toc452984948" w:history="1">
        <w:r w:rsidR="00791548" w:rsidRPr="006319BB">
          <w:rPr>
            <w:rStyle w:val="Hyperlink"/>
            <w:rFonts w:ascii="CMU Serif" w:hAnsi="CMU Serif" w:cs="CMU Serif"/>
            <w:noProof/>
          </w:rPr>
          <w:t>Figure 11 Hardware System Diagram[27]</w:t>
        </w:r>
        <w:r w:rsidR="00791548">
          <w:rPr>
            <w:noProof/>
            <w:webHidden/>
          </w:rPr>
          <w:tab/>
        </w:r>
        <w:r w:rsidR="00791548">
          <w:rPr>
            <w:noProof/>
            <w:webHidden/>
          </w:rPr>
          <w:fldChar w:fldCharType="begin"/>
        </w:r>
        <w:r w:rsidR="00791548">
          <w:rPr>
            <w:noProof/>
            <w:webHidden/>
          </w:rPr>
          <w:instrText xml:space="preserve"> PAGEREF _Toc452984948 \h </w:instrText>
        </w:r>
        <w:r w:rsidR="00791548">
          <w:rPr>
            <w:noProof/>
            <w:webHidden/>
          </w:rPr>
        </w:r>
        <w:r w:rsidR="00791548">
          <w:rPr>
            <w:noProof/>
            <w:webHidden/>
          </w:rPr>
          <w:fldChar w:fldCharType="separate"/>
        </w:r>
        <w:r w:rsidR="00791548">
          <w:rPr>
            <w:noProof/>
            <w:webHidden/>
          </w:rPr>
          <w:t>33</w:t>
        </w:r>
        <w:r w:rsidR="00791548">
          <w:rPr>
            <w:noProof/>
            <w:webHidden/>
          </w:rPr>
          <w:fldChar w:fldCharType="end"/>
        </w:r>
      </w:hyperlink>
    </w:p>
    <w:p w14:paraId="6A4C2B54" w14:textId="77777777" w:rsidR="00791548" w:rsidRDefault="007F5536">
      <w:pPr>
        <w:pStyle w:val="TableofFigures"/>
        <w:tabs>
          <w:tab w:val="right" w:leader="dot" w:pos="9350"/>
        </w:tabs>
        <w:rPr>
          <w:noProof/>
        </w:rPr>
      </w:pPr>
      <w:hyperlink w:anchor="_Toc452984949" w:history="1">
        <w:r w:rsidR="00791548" w:rsidRPr="006319BB">
          <w:rPr>
            <w:rStyle w:val="Hyperlink"/>
            <w:rFonts w:ascii="CMU Serif" w:hAnsi="CMU Serif" w:cs="CMU Serif"/>
            <w:noProof/>
          </w:rPr>
          <w:t>Figure 12 Survey on ECG acquisition and analysis systems</w:t>
        </w:r>
        <w:r w:rsidR="00791548">
          <w:rPr>
            <w:noProof/>
            <w:webHidden/>
          </w:rPr>
          <w:tab/>
        </w:r>
        <w:r w:rsidR="00791548">
          <w:rPr>
            <w:noProof/>
            <w:webHidden/>
          </w:rPr>
          <w:fldChar w:fldCharType="begin"/>
        </w:r>
        <w:r w:rsidR="00791548">
          <w:rPr>
            <w:noProof/>
            <w:webHidden/>
          </w:rPr>
          <w:instrText xml:space="preserve"> PAGEREF _Toc452984949 \h </w:instrText>
        </w:r>
        <w:r w:rsidR="00791548">
          <w:rPr>
            <w:noProof/>
            <w:webHidden/>
          </w:rPr>
        </w:r>
        <w:r w:rsidR="00791548">
          <w:rPr>
            <w:noProof/>
            <w:webHidden/>
          </w:rPr>
          <w:fldChar w:fldCharType="separate"/>
        </w:r>
        <w:r w:rsidR="00791548">
          <w:rPr>
            <w:noProof/>
            <w:webHidden/>
          </w:rPr>
          <w:t>35</w:t>
        </w:r>
        <w:r w:rsidR="00791548">
          <w:rPr>
            <w:noProof/>
            <w:webHidden/>
          </w:rPr>
          <w:fldChar w:fldCharType="end"/>
        </w:r>
      </w:hyperlink>
    </w:p>
    <w:p w14:paraId="07273280" w14:textId="77777777" w:rsidR="00791548" w:rsidRDefault="007F5536">
      <w:pPr>
        <w:pStyle w:val="TableofFigures"/>
        <w:tabs>
          <w:tab w:val="right" w:leader="dot" w:pos="9350"/>
        </w:tabs>
        <w:rPr>
          <w:noProof/>
        </w:rPr>
      </w:pPr>
      <w:hyperlink w:anchor="_Toc452984950" w:history="1">
        <w:r w:rsidR="00791548" w:rsidRPr="006319BB">
          <w:rPr>
            <w:rStyle w:val="Hyperlink"/>
            <w:rFonts w:ascii="CMU Serif" w:hAnsi="CMU Serif" w:cs="CMU Serif"/>
            <w:noProof/>
          </w:rPr>
          <w:t>Figure 13 Survey on fall detection on Heterogeneous Systems</w:t>
        </w:r>
        <w:r w:rsidR="00791548">
          <w:rPr>
            <w:noProof/>
            <w:webHidden/>
          </w:rPr>
          <w:tab/>
        </w:r>
        <w:r w:rsidR="00791548">
          <w:rPr>
            <w:noProof/>
            <w:webHidden/>
          </w:rPr>
          <w:fldChar w:fldCharType="begin"/>
        </w:r>
        <w:r w:rsidR="00791548">
          <w:rPr>
            <w:noProof/>
            <w:webHidden/>
          </w:rPr>
          <w:instrText xml:space="preserve"> PAGEREF _Toc452984950 \h </w:instrText>
        </w:r>
        <w:r w:rsidR="00791548">
          <w:rPr>
            <w:noProof/>
            <w:webHidden/>
          </w:rPr>
        </w:r>
        <w:r w:rsidR="00791548">
          <w:rPr>
            <w:noProof/>
            <w:webHidden/>
          </w:rPr>
          <w:fldChar w:fldCharType="separate"/>
        </w:r>
        <w:r w:rsidR="00791548">
          <w:rPr>
            <w:noProof/>
            <w:webHidden/>
          </w:rPr>
          <w:t>36</w:t>
        </w:r>
        <w:r w:rsidR="00791548">
          <w:rPr>
            <w:noProof/>
            <w:webHidden/>
          </w:rPr>
          <w:fldChar w:fldCharType="end"/>
        </w:r>
      </w:hyperlink>
    </w:p>
    <w:p w14:paraId="05C90B15" w14:textId="77777777" w:rsidR="00791548" w:rsidRDefault="007F5536">
      <w:pPr>
        <w:pStyle w:val="TableofFigures"/>
        <w:tabs>
          <w:tab w:val="right" w:leader="dot" w:pos="9350"/>
        </w:tabs>
        <w:rPr>
          <w:noProof/>
        </w:rPr>
      </w:pPr>
      <w:hyperlink w:anchor="_Toc452984951" w:history="1">
        <w:r w:rsidR="00791548" w:rsidRPr="006319BB">
          <w:rPr>
            <w:rStyle w:val="Hyperlink"/>
            <w:rFonts w:ascii="CMU Serif" w:hAnsi="CMU Serif" w:cs="CMU Serif"/>
            <w:noProof/>
          </w:rPr>
          <w:t>Figure 14 System use case diagram</w:t>
        </w:r>
        <w:r w:rsidR="00791548">
          <w:rPr>
            <w:noProof/>
            <w:webHidden/>
          </w:rPr>
          <w:tab/>
        </w:r>
        <w:r w:rsidR="00791548">
          <w:rPr>
            <w:noProof/>
            <w:webHidden/>
          </w:rPr>
          <w:fldChar w:fldCharType="begin"/>
        </w:r>
        <w:r w:rsidR="00791548">
          <w:rPr>
            <w:noProof/>
            <w:webHidden/>
          </w:rPr>
          <w:instrText xml:space="preserve"> PAGEREF _Toc452984951 \h </w:instrText>
        </w:r>
        <w:r w:rsidR="00791548">
          <w:rPr>
            <w:noProof/>
            <w:webHidden/>
          </w:rPr>
        </w:r>
        <w:r w:rsidR="00791548">
          <w:rPr>
            <w:noProof/>
            <w:webHidden/>
          </w:rPr>
          <w:fldChar w:fldCharType="separate"/>
        </w:r>
        <w:r w:rsidR="00791548">
          <w:rPr>
            <w:noProof/>
            <w:webHidden/>
          </w:rPr>
          <w:t>39</w:t>
        </w:r>
        <w:r w:rsidR="00791548">
          <w:rPr>
            <w:noProof/>
            <w:webHidden/>
          </w:rPr>
          <w:fldChar w:fldCharType="end"/>
        </w:r>
      </w:hyperlink>
    </w:p>
    <w:p w14:paraId="0CBAC90C" w14:textId="77777777" w:rsidR="00791548" w:rsidRDefault="007F5536">
      <w:pPr>
        <w:pStyle w:val="TableofFigures"/>
        <w:tabs>
          <w:tab w:val="right" w:leader="dot" w:pos="9350"/>
        </w:tabs>
        <w:rPr>
          <w:noProof/>
        </w:rPr>
      </w:pPr>
      <w:hyperlink w:anchor="_Toc452984952" w:history="1">
        <w:r w:rsidR="00791548" w:rsidRPr="006319BB">
          <w:rPr>
            <w:rStyle w:val="Hyperlink"/>
            <w:rFonts w:ascii="CMU Serif" w:hAnsi="CMU Serif" w:cs="CMU Serif"/>
            <w:noProof/>
          </w:rPr>
          <w:t>Figure 15 High-level architecture</w:t>
        </w:r>
        <w:r w:rsidR="00791548">
          <w:rPr>
            <w:noProof/>
            <w:webHidden/>
          </w:rPr>
          <w:tab/>
        </w:r>
        <w:r w:rsidR="00791548">
          <w:rPr>
            <w:noProof/>
            <w:webHidden/>
          </w:rPr>
          <w:fldChar w:fldCharType="begin"/>
        </w:r>
        <w:r w:rsidR="00791548">
          <w:rPr>
            <w:noProof/>
            <w:webHidden/>
          </w:rPr>
          <w:instrText xml:space="preserve"> PAGEREF _Toc452984952 \h </w:instrText>
        </w:r>
        <w:r w:rsidR="00791548">
          <w:rPr>
            <w:noProof/>
            <w:webHidden/>
          </w:rPr>
        </w:r>
        <w:r w:rsidR="00791548">
          <w:rPr>
            <w:noProof/>
            <w:webHidden/>
          </w:rPr>
          <w:fldChar w:fldCharType="separate"/>
        </w:r>
        <w:r w:rsidR="00791548">
          <w:rPr>
            <w:noProof/>
            <w:webHidden/>
          </w:rPr>
          <w:t>47</w:t>
        </w:r>
        <w:r w:rsidR="00791548">
          <w:rPr>
            <w:noProof/>
            <w:webHidden/>
          </w:rPr>
          <w:fldChar w:fldCharType="end"/>
        </w:r>
      </w:hyperlink>
    </w:p>
    <w:p w14:paraId="74BF8F79" w14:textId="77777777" w:rsidR="00791548" w:rsidRDefault="007F5536">
      <w:pPr>
        <w:pStyle w:val="TableofFigures"/>
        <w:tabs>
          <w:tab w:val="right" w:leader="dot" w:pos="9350"/>
        </w:tabs>
        <w:rPr>
          <w:noProof/>
        </w:rPr>
      </w:pPr>
      <w:hyperlink w:anchor="_Toc452984953" w:history="1">
        <w:r w:rsidR="00791548" w:rsidRPr="006319BB">
          <w:rPr>
            <w:rStyle w:val="Hyperlink"/>
            <w:rFonts w:ascii="CMU Serif" w:hAnsi="CMU Serif" w:cs="CMU Serif"/>
            <w:noProof/>
          </w:rPr>
          <w:t>Figure 16 Internal and external views of Shimmer</w:t>
        </w:r>
        <w:r w:rsidR="00791548">
          <w:rPr>
            <w:noProof/>
            <w:webHidden/>
          </w:rPr>
          <w:tab/>
        </w:r>
        <w:r w:rsidR="00791548">
          <w:rPr>
            <w:noProof/>
            <w:webHidden/>
          </w:rPr>
          <w:fldChar w:fldCharType="begin"/>
        </w:r>
        <w:r w:rsidR="00791548">
          <w:rPr>
            <w:noProof/>
            <w:webHidden/>
          </w:rPr>
          <w:instrText xml:space="preserve"> PAGEREF _Toc452984953 \h </w:instrText>
        </w:r>
        <w:r w:rsidR="00791548">
          <w:rPr>
            <w:noProof/>
            <w:webHidden/>
          </w:rPr>
        </w:r>
        <w:r w:rsidR="00791548">
          <w:rPr>
            <w:noProof/>
            <w:webHidden/>
          </w:rPr>
          <w:fldChar w:fldCharType="separate"/>
        </w:r>
        <w:r w:rsidR="00791548">
          <w:rPr>
            <w:noProof/>
            <w:webHidden/>
          </w:rPr>
          <w:t>49</w:t>
        </w:r>
        <w:r w:rsidR="00791548">
          <w:rPr>
            <w:noProof/>
            <w:webHidden/>
          </w:rPr>
          <w:fldChar w:fldCharType="end"/>
        </w:r>
      </w:hyperlink>
    </w:p>
    <w:p w14:paraId="73F0050C" w14:textId="77777777" w:rsidR="00791548" w:rsidRDefault="007F5536">
      <w:pPr>
        <w:pStyle w:val="TableofFigures"/>
        <w:tabs>
          <w:tab w:val="right" w:leader="dot" w:pos="9350"/>
        </w:tabs>
        <w:rPr>
          <w:noProof/>
        </w:rPr>
      </w:pPr>
      <w:hyperlink w:anchor="_Toc452984954" w:history="1">
        <w:r w:rsidR="00791548" w:rsidRPr="006319BB">
          <w:rPr>
            <w:rStyle w:val="Hyperlink"/>
            <w:rFonts w:ascii="CMU Serif" w:hAnsi="CMU Serif" w:cs="CMU Serif"/>
            <w:noProof/>
          </w:rPr>
          <w:t>Figure 17 Shimmer.vi as a state machine</w:t>
        </w:r>
        <w:r w:rsidR="00791548">
          <w:rPr>
            <w:noProof/>
            <w:webHidden/>
          </w:rPr>
          <w:tab/>
        </w:r>
        <w:r w:rsidR="00791548">
          <w:rPr>
            <w:noProof/>
            <w:webHidden/>
          </w:rPr>
          <w:fldChar w:fldCharType="begin"/>
        </w:r>
        <w:r w:rsidR="00791548">
          <w:rPr>
            <w:noProof/>
            <w:webHidden/>
          </w:rPr>
          <w:instrText xml:space="preserve"> PAGEREF _Toc452984954 \h </w:instrText>
        </w:r>
        <w:r w:rsidR="00791548">
          <w:rPr>
            <w:noProof/>
            <w:webHidden/>
          </w:rPr>
        </w:r>
        <w:r w:rsidR="00791548">
          <w:rPr>
            <w:noProof/>
            <w:webHidden/>
          </w:rPr>
          <w:fldChar w:fldCharType="separate"/>
        </w:r>
        <w:r w:rsidR="00791548">
          <w:rPr>
            <w:noProof/>
            <w:webHidden/>
          </w:rPr>
          <w:t>50</w:t>
        </w:r>
        <w:r w:rsidR="00791548">
          <w:rPr>
            <w:noProof/>
            <w:webHidden/>
          </w:rPr>
          <w:fldChar w:fldCharType="end"/>
        </w:r>
      </w:hyperlink>
    </w:p>
    <w:p w14:paraId="59FE935F" w14:textId="77777777" w:rsidR="00791548" w:rsidRDefault="007F5536">
      <w:pPr>
        <w:pStyle w:val="TableofFigures"/>
        <w:tabs>
          <w:tab w:val="right" w:leader="dot" w:pos="9350"/>
        </w:tabs>
        <w:rPr>
          <w:noProof/>
        </w:rPr>
      </w:pPr>
      <w:hyperlink w:anchor="_Toc452984955" w:history="1">
        <w:r w:rsidR="00791548" w:rsidRPr="006319BB">
          <w:rPr>
            <w:rStyle w:val="Hyperlink"/>
            <w:rFonts w:ascii="CMU Serif" w:hAnsi="CMU Serif" w:cs="CMU Serif"/>
            <w:noProof/>
          </w:rPr>
          <w:t>Figure 18 Upper view of the Zedboard [37]</w:t>
        </w:r>
        <w:r w:rsidR="00791548">
          <w:rPr>
            <w:noProof/>
            <w:webHidden/>
          </w:rPr>
          <w:tab/>
        </w:r>
        <w:r w:rsidR="00791548">
          <w:rPr>
            <w:noProof/>
            <w:webHidden/>
          </w:rPr>
          <w:fldChar w:fldCharType="begin"/>
        </w:r>
        <w:r w:rsidR="00791548">
          <w:rPr>
            <w:noProof/>
            <w:webHidden/>
          </w:rPr>
          <w:instrText xml:space="preserve"> PAGEREF _Toc452984955 \h </w:instrText>
        </w:r>
        <w:r w:rsidR="00791548">
          <w:rPr>
            <w:noProof/>
            <w:webHidden/>
          </w:rPr>
        </w:r>
        <w:r w:rsidR="00791548">
          <w:rPr>
            <w:noProof/>
            <w:webHidden/>
          </w:rPr>
          <w:fldChar w:fldCharType="separate"/>
        </w:r>
        <w:r w:rsidR="00791548">
          <w:rPr>
            <w:noProof/>
            <w:webHidden/>
          </w:rPr>
          <w:t>52</w:t>
        </w:r>
        <w:r w:rsidR="00791548">
          <w:rPr>
            <w:noProof/>
            <w:webHidden/>
          </w:rPr>
          <w:fldChar w:fldCharType="end"/>
        </w:r>
      </w:hyperlink>
    </w:p>
    <w:p w14:paraId="166880A7" w14:textId="77777777" w:rsidR="00791548" w:rsidRDefault="007F5536">
      <w:pPr>
        <w:pStyle w:val="TableofFigures"/>
        <w:tabs>
          <w:tab w:val="right" w:leader="dot" w:pos="9350"/>
        </w:tabs>
        <w:rPr>
          <w:noProof/>
        </w:rPr>
      </w:pPr>
      <w:hyperlink w:anchor="_Toc452984956" w:history="1">
        <w:r w:rsidR="00791548" w:rsidRPr="006319BB">
          <w:rPr>
            <w:rStyle w:val="Hyperlink"/>
            <w:rFonts w:ascii="CMU Serif" w:hAnsi="CMU Serif" w:cs="CMU Serif"/>
            <w:noProof/>
          </w:rPr>
          <w:t>Figure 19 Zedboard hardware block diagram [37]</w:t>
        </w:r>
        <w:r w:rsidR="00791548">
          <w:rPr>
            <w:noProof/>
            <w:webHidden/>
          </w:rPr>
          <w:tab/>
        </w:r>
        <w:r w:rsidR="00791548">
          <w:rPr>
            <w:noProof/>
            <w:webHidden/>
          </w:rPr>
          <w:fldChar w:fldCharType="begin"/>
        </w:r>
        <w:r w:rsidR="00791548">
          <w:rPr>
            <w:noProof/>
            <w:webHidden/>
          </w:rPr>
          <w:instrText xml:space="preserve"> PAGEREF _Toc452984956 \h </w:instrText>
        </w:r>
        <w:r w:rsidR="00791548">
          <w:rPr>
            <w:noProof/>
            <w:webHidden/>
          </w:rPr>
        </w:r>
        <w:r w:rsidR="00791548">
          <w:rPr>
            <w:noProof/>
            <w:webHidden/>
          </w:rPr>
          <w:fldChar w:fldCharType="separate"/>
        </w:r>
        <w:r w:rsidR="00791548">
          <w:rPr>
            <w:noProof/>
            <w:webHidden/>
          </w:rPr>
          <w:t>53</w:t>
        </w:r>
        <w:r w:rsidR="00791548">
          <w:rPr>
            <w:noProof/>
            <w:webHidden/>
          </w:rPr>
          <w:fldChar w:fldCharType="end"/>
        </w:r>
      </w:hyperlink>
    </w:p>
    <w:p w14:paraId="421C31AD" w14:textId="77777777" w:rsidR="00791548" w:rsidRDefault="007F5536">
      <w:pPr>
        <w:pStyle w:val="TableofFigures"/>
        <w:tabs>
          <w:tab w:val="right" w:leader="dot" w:pos="9350"/>
        </w:tabs>
        <w:rPr>
          <w:noProof/>
        </w:rPr>
      </w:pPr>
      <w:hyperlink w:anchor="_Toc452984957" w:history="1">
        <w:r w:rsidR="00791548" w:rsidRPr="006319BB">
          <w:rPr>
            <w:rStyle w:val="Hyperlink"/>
            <w:rFonts w:ascii="CMU Serif" w:hAnsi="CMU Serif" w:cs="CMU Serif"/>
            <w:noProof/>
          </w:rPr>
          <w:t>Figure 20 Front view of the NI MyRIO enclosed device [39]</w:t>
        </w:r>
        <w:r w:rsidR="00791548">
          <w:rPr>
            <w:noProof/>
            <w:webHidden/>
          </w:rPr>
          <w:tab/>
        </w:r>
        <w:r w:rsidR="00791548">
          <w:rPr>
            <w:noProof/>
            <w:webHidden/>
          </w:rPr>
          <w:fldChar w:fldCharType="begin"/>
        </w:r>
        <w:r w:rsidR="00791548">
          <w:rPr>
            <w:noProof/>
            <w:webHidden/>
          </w:rPr>
          <w:instrText xml:space="preserve"> PAGEREF _Toc452984957 \h </w:instrText>
        </w:r>
        <w:r w:rsidR="00791548">
          <w:rPr>
            <w:noProof/>
            <w:webHidden/>
          </w:rPr>
        </w:r>
        <w:r w:rsidR="00791548">
          <w:rPr>
            <w:noProof/>
            <w:webHidden/>
          </w:rPr>
          <w:fldChar w:fldCharType="separate"/>
        </w:r>
        <w:r w:rsidR="00791548">
          <w:rPr>
            <w:noProof/>
            <w:webHidden/>
          </w:rPr>
          <w:t>54</w:t>
        </w:r>
        <w:r w:rsidR="00791548">
          <w:rPr>
            <w:noProof/>
            <w:webHidden/>
          </w:rPr>
          <w:fldChar w:fldCharType="end"/>
        </w:r>
      </w:hyperlink>
    </w:p>
    <w:p w14:paraId="4EAA9DBA" w14:textId="77777777" w:rsidR="00791548" w:rsidRDefault="007F5536">
      <w:pPr>
        <w:pStyle w:val="TableofFigures"/>
        <w:tabs>
          <w:tab w:val="right" w:leader="dot" w:pos="9350"/>
        </w:tabs>
        <w:rPr>
          <w:noProof/>
        </w:rPr>
      </w:pPr>
      <w:hyperlink w:anchor="_Toc452984958" w:history="1">
        <w:r w:rsidR="00791548" w:rsidRPr="006319BB">
          <w:rPr>
            <w:rStyle w:val="Hyperlink"/>
            <w:rFonts w:ascii="CMU Serif" w:hAnsi="CMU Serif" w:cs="CMU Serif"/>
            <w:noProof/>
          </w:rPr>
          <w:t>Figure 21 Upper view of the NI MyRIO inner board [39]</w:t>
        </w:r>
        <w:r w:rsidR="00791548">
          <w:rPr>
            <w:noProof/>
            <w:webHidden/>
          </w:rPr>
          <w:tab/>
        </w:r>
        <w:r w:rsidR="00791548">
          <w:rPr>
            <w:noProof/>
            <w:webHidden/>
          </w:rPr>
          <w:fldChar w:fldCharType="begin"/>
        </w:r>
        <w:r w:rsidR="00791548">
          <w:rPr>
            <w:noProof/>
            <w:webHidden/>
          </w:rPr>
          <w:instrText xml:space="preserve"> PAGEREF _Toc452984958 \h </w:instrText>
        </w:r>
        <w:r w:rsidR="00791548">
          <w:rPr>
            <w:noProof/>
            <w:webHidden/>
          </w:rPr>
        </w:r>
        <w:r w:rsidR="00791548">
          <w:rPr>
            <w:noProof/>
            <w:webHidden/>
          </w:rPr>
          <w:fldChar w:fldCharType="separate"/>
        </w:r>
        <w:r w:rsidR="00791548">
          <w:rPr>
            <w:noProof/>
            <w:webHidden/>
          </w:rPr>
          <w:t>54</w:t>
        </w:r>
        <w:r w:rsidR="00791548">
          <w:rPr>
            <w:noProof/>
            <w:webHidden/>
          </w:rPr>
          <w:fldChar w:fldCharType="end"/>
        </w:r>
      </w:hyperlink>
    </w:p>
    <w:p w14:paraId="0271C749" w14:textId="77777777" w:rsidR="00791548" w:rsidRDefault="007F5536">
      <w:pPr>
        <w:pStyle w:val="TableofFigures"/>
        <w:tabs>
          <w:tab w:val="right" w:leader="dot" w:pos="9350"/>
        </w:tabs>
        <w:rPr>
          <w:noProof/>
        </w:rPr>
      </w:pPr>
      <w:hyperlink w:anchor="_Toc452984959" w:history="1">
        <w:r w:rsidR="00791548" w:rsidRPr="006319BB">
          <w:rPr>
            <w:rStyle w:val="Hyperlink"/>
            <w:rFonts w:ascii="CMU Serif" w:hAnsi="CMU Serif" w:cs="CMU Serif"/>
            <w:noProof/>
          </w:rPr>
          <w:t>Figure 22 NI myRIO hardware block diagram [39]</w:t>
        </w:r>
        <w:r w:rsidR="00791548">
          <w:rPr>
            <w:noProof/>
            <w:webHidden/>
          </w:rPr>
          <w:tab/>
        </w:r>
        <w:r w:rsidR="00791548">
          <w:rPr>
            <w:noProof/>
            <w:webHidden/>
          </w:rPr>
          <w:fldChar w:fldCharType="begin"/>
        </w:r>
        <w:r w:rsidR="00791548">
          <w:rPr>
            <w:noProof/>
            <w:webHidden/>
          </w:rPr>
          <w:instrText xml:space="preserve"> PAGEREF _Toc452984959 \h </w:instrText>
        </w:r>
        <w:r w:rsidR="00791548">
          <w:rPr>
            <w:noProof/>
            <w:webHidden/>
          </w:rPr>
        </w:r>
        <w:r w:rsidR="00791548">
          <w:rPr>
            <w:noProof/>
            <w:webHidden/>
          </w:rPr>
          <w:fldChar w:fldCharType="separate"/>
        </w:r>
        <w:r w:rsidR="00791548">
          <w:rPr>
            <w:noProof/>
            <w:webHidden/>
          </w:rPr>
          <w:t>55</w:t>
        </w:r>
        <w:r w:rsidR="00791548">
          <w:rPr>
            <w:noProof/>
            <w:webHidden/>
          </w:rPr>
          <w:fldChar w:fldCharType="end"/>
        </w:r>
      </w:hyperlink>
    </w:p>
    <w:p w14:paraId="61F6DF69" w14:textId="77777777" w:rsidR="00791548" w:rsidRDefault="007F5536">
      <w:pPr>
        <w:pStyle w:val="TableofFigures"/>
        <w:tabs>
          <w:tab w:val="right" w:leader="dot" w:pos="9350"/>
        </w:tabs>
        <w:rPr>
          <w:noProof/>
        </w:rPr>
      </w:pPr>
      <w:hyperlink w:anchor="_Toc452984960" w:history="1">
        <w:r w:rsidR="00791548" w:rsidRPr="006319BB">
          <w:rPr>
            <w:rStyle w:val="Hyperlink"/>
            <w:rFonts w:ascii="CMU Serif" w:hAnsi="CMU Serif" w:cs="CMU Serif"/>
            <w:noProof/>
          </w:rPr>
          <w:t>Figure 23 NI MyRIO design flow</w:t>
        </w:r>
        <w:r w:rsidR="00791548">
          <w:rPr>
            <w:noProof/>
            <w:webHidden/>
          </w:rPr>
          <w:tab/>
        </w:r>
        <w:r w:rsidR="00791548">
          <w:rPr>
            <w:noProof/>
            <w:webHidden/>
          </w:rPr>
          <w:fldChar w:fldCharType="begin"/>
        </w:r>
        <w:r w:rsidR="00791548">
          <w:rPr>
            <w:noProof/>
            <w:webHidden/>
          </w:rPr>
          <w:instrText xml:space="preserve"> PAGEREF _Toc452984960 \h </w:instrText>
        </w:r>
        <w:r w:rsidR="00791548">
          <w:rPr>
            <w:noProof/>
            <w:webHidden/>
          </w:rPr>
        </w:r>
        <w:r w:rsidR="00791548">
          <w:rPr>
            <w:noProof/>
            <w:webHidden/>
          </w:rPr>
          <w:fldChar w:fldCharType="separate"/>
        </w:r>
        <w:r w:rsidR="00791548">
          <w:rPr>
            <w:noProof/>
            <w:webHidden/>
          </w:rPr>
          <w:t>57</w:t>
        </w:r>
        <w:r w:rsidR="00791548">
          <w:rPr>
            <w:noProof/>
            <w:webHidden/>
          </w:rPr>
          <w:fldChar w:fldCharType="end"/>
        </w:r>
      </w:hyperlink>
    </w:p>
    <w:p w14:paraId="56E59936" w14:textId="77777777" w:rsidR="00791548" w:rsidRDefault="007F5536">
      <w:pPr>
        <w:pStyle w:val="TableofFigures"/>
        <w:tabs>
          <w:tab w:val="right" w:leader="dot" w:pos="9350"/>
        </w:tabs>
        <w:rPr>
          <w:noProof/>
        </w:rPr>
      </w:pPr>
      <w:hyperlink w:anchor="_Toc452984961" w:history="1">
        <w:r w:rsidR="00791548" w:rsidRPr="006319BB">
          <w:rPr>
            <w:rStyle w:val="Hyperlink"/>
            <w:rFonts w:ascii="CMU Serif" w:hAnsi="CMU Serif" w:cs="CMU Serif"/>
            <w:noProof/>
          </w:rPr>
          <w:t>Figure 24 Xilinx Zedboard design flow</w:t>
        </w:r>
        <w:r w:rsidR="00791548">
          <w:rPr>
            <w:noProof/>
            <w:webHidden/>
          </w:rPr>
          <w:tab/>
        </w:r>
        <w:r w:rsidR="00791548">
          <w:rPr>
            <w:noProof/>
            <w:webHidden/>
          </w:rPr>
          <w:fldChar w:fldCharType="begin"/>
        </w:r>
        <w:r w:rsidR="00791548">
          <w:rPr>
            <w:noProof/>
            <w:webHidden/>
          </w:rPr>
          <w:instrText xml:space="preserve"> PAGEREF _Toc452984961 \h </w:instrText>
        </w:r>
        <w:r w:rsidR="00791548">
          <w:rPr>
            <w:noProof/>
            <w:webHidden/>
          </w:rPr>
        </w:r>
        <w:r w:rsidR="00791548">
          <w:rPr>
            <w:noProof/>
            <w:webHidden/>
          </w:rPr>
          <w:fldChar w:fldCharType="separate"/>
        </w:r>
        <w:r w:rsidR="00791548">
          <w:rPr>
            <w:noProof/>
            <w:webHidden/>
          </w:rPr>
          <w:t>57</w:t>
        </w:r>
        <w:r w:rsidR="00791548">
          <w:rPr>
            <w:noProof/>
            <w:webHidden/>
          </w:rPr>
          <w:fldChar w:fldCharType="end"/>
        </w:r>
      </w:hyperlink>
    </w:p>
    <w:p w14:paraId="413383D5" w14:textId="77777777" w:rsidR="00791548" w:rsidRDefault="007F5536">
      <w:pPr>
        <w:pStyle w:val="TableofFigures"/>
        <w:tabs>
          <w:tab w:val="right" w:leader="dot" w:pos="9350"/>
        </w:tabs>
        <w:rPr>
          <w:noProof/>
        </w:rPr>
      </w:pPr>
      <w:hyperlink w:anchor="_Toc452984962" w:history="1">
        <w:r w:rsidR="00791548" w:rsidRPr="006319BB">
          <w:rPr>
            <w:rStyle w:val="Hyperlink"/>
            <w:rFonts w:ascii="CMU Serif" w:hAnsi="CMU Serif" w:cs="CMU Serif"/>
            <w:noProof/>
          </w:rPr>
          <w:t>Figure 25 PmodBT2 module [40]</w:t>
        </w:r>
        <w:r w:rsidR="00791548">
          <w:rPr>
            <w:noProof/>
            <w:webHidden/>
          </w:rPr>
          <w:tab/>
        </w:r>
        <w:r w:rsidR="00791548">
          <w:rPr>
            <w:noProof/>
            <w:webHidden/>
          </w:rPr>
          <w:fldChar w:fldCharType="begin"/>
        </w:r>
        <w:r w:rsidR="00791548">
          <w:rPr>
            <w:noProof/>
            <w:webHidden/>
          </w:rPr>
          <w:instrText xml:space="preserve"> PAGEREF _Toc452984962 \h </w:instrText>
        </w:r>
        <w:r w:rsidR="00791548">
          <w:rPr>
            <w:noProof/>
            <w:webHidden/>
          </w:rPr>
        </w:r>
        <w:r w:rsidR="00791548">
          <w:rPr>
            <w:noProof/>
            <w:webHidden/>
          </w:rPr>
          <w:fldChar w:fldCharType="separate"/>
        </w:r>
        <w:r w:rsidR="00791548">
          <w:rPr>
            <w:noProof/>
            <w:webHidden/>
          </w:rPr>
          <w:t>58</w:t>
        </w:r>
        <w:r w:rsidR="00791548">
          <w:rPr>
            <w:noProof/>
            <w:webHidden/>
          </w:rPr>
          <w:fldChar w:fldCharType="end"/>
        </w:r>
      </w:hyperlink>
    </w:p>
    <w:p w14:paraId="70556CB3" w14:textId="77777777" w:rsidR="00791548" w:rsidRDefault="007F5536">
      <w:pPr>
        <w:pStyle w:val="TableofFigures"/>
        <w:tabs>
          <w:tab w:val="right" w:leader="dot" w:pos="9350"/>
        </w:tabs>
        <w:rPr>
          <w:noProof/>
        </w:rPr>
      </w:pPr>
      <w:hyperlink w:anchor="_Toc452984963" w:history="1">
        <w:r w:rsidR="00791548" w:rsidRPr="006319BB">
          <w:rPr>
            <w:rStyle w:val="Hyperlink"/>
            <w:noProof/>
          </w:rPr>
          <w:t>Figure 26 Summary of the design flow using NI myRIO</w:t>
        </w:r>
        <w:r w:rsidR="00791548">
          <w:rPr>
            <w:noProof/>
            <w:webHidden/>
          </w:rPr>
          <w:tab/>
        </w:r>
        <w:r w:rsidR="00791548">
          <w:rPr>
            <w:noProof/>
            <w:webHidden/>
          </w:rPr>
          <w:fldChar w:fldCharType="begin"/>
        </w:r>
        <w:r w:rsidR="00791548">
          <w:rPr>
            <w:noProof/>
            <w:webHidden/>
          </w:rPr>
          <w:instrText xml:space="preserve"> PAGEREF _Toc452984963 \h </w:instrText>
        </w:r>
        <w:r w:rsidR="00791548">
          <w:rPr>
            <w:noProof/>
            <w:webHidden/>
          </w:rPr>
        </w:r>
        <w:r w:rsidR="00791548">
          <w:rPr>
            <w:noProof/>
            <w:webHidden/>
          </w:rPr>
          <w:fldChar w:fldCharType="separate"/>
        </w:r>
        <w:r w:rsidR="00791548">
          <w:rPr>
            <w:noProof/>
            <w:webHidden/>
          </w:rPr>
          <w:t>59</w:t>
        </w:r>
        <w:r w:rsidR="00791548">
          <w:rPr>
            <w:noProof/>
            <w:webHidden/>
          </w:rPr>
          <w:fldChar w:fldCharType="end"/>
        </w:r>
      </w:hyperlink>
    </w:p>
    <w:p w14:paraId="18380591" w14:textId="77777777" w:rsidR="00791548" w:rsidRDefault="007F5536">
      <w:pPr>
        <w:pStyle w:val="TableofFigures"/>
        <w:tabs>
          <w:tab w:val="right" w:leader="dot" w:pos="9350"/>
        </w:tabs>
        <w:rPr>
          <w:noProof/>
        </w:rPr>
      </w:pPr>
      <w:hyperlink w:anchor="_Toc452984964" w:history="1">
        <w:r w:rsidR="00791548" w:rsidRPr="006319BB">
          <w:rPr>
            <w:rStyle w:val="Hyperlink"/>
            <w:noProof/>
          </w:rPr>
          <w:t>Figure 27 Summary of the design flow using the Zedboard</w:t>
        </w:r>
        <w:r w:rsidR="00791548">
          <w:rPr>
            <w:noProof/>
            <w:webHidden/>
          </w:rPr>
          <w:tab/>
        </w:r>
        <w:r w:rsidR="00791548">
          <w:rPr>
            <w:noProof/>
            <w:webHidden/>
          </w:rPr>
          <w:fldChar w:fldCharType="begin"/>
        </w:r>
        <w:r w:rsidR="00791548">
          <w:rPr>
            <w:noProof/>
            <w:webHidden/>
          </w:rPr>
          <w:instrText xml:space="preserve"> PAGEREF _Toc452984964 \h </w:instrText>
        </w:r>
        <w:r w:rsidR="00791548">
          <w:rPr>
            <w:noProof/>
            <w:webHidden/>
          </w:rPr>
        </w:r>
        <w:r w:rsidR="00791548">
          <w:rPr>
            <w:noProof/>
            <w:webHidden/>
          </w:rPr>
          <w:fldChar w:fldCharType="separate"/>
        </w:r>
        <w:r w:rsidR="00791548">
          <w:rPr>
            <w:noProof/>
            <w:webHidden/>
          </w:rPr>
          <w:t>60</w:t>
        </w:r>
        <w:r w:rsidR="00791548">
          <w:rPr>
            <w:noProof/>
            <w:webHidden/>
          </w:rPr>
          <w:fldChar w:fldCharType="end"/>
        </w:r>
      </w:hyperlink>
    </w:p>
    <w:p w14:paraId="383A4CF0" w14:textId="77777777" w:rsidR="00791548" w:rsidRDefault="007F5536">
      <w:pPr>
        <w:pStyle w:val="TableofFigures"/>
        <w:tabs>
          <w:tab w:val="right" w:leader="dot" w:pos="9350"/>
        </w:tabs>
        <w:rPr>
          <w:noProof/>
        </w:rPr>
      </w:pPr>
      <w:hyperlink w:anchor="_Toc452984965" w:history="1">
        <w:r w:rsidR="00791548" w:rsidRPr="006319BB">
          <w:rPr>
            <w:rStyle w:val="Hyperlink"/>
            <w:rFonts w:ascii="CMU Serif" w:hAnsi="CMU Serif" w:cs="CMU Serif"/>
            <w:noProof/>
          </w:rPr>
          <w:t>Figure 28 System flowchart</w:t>
        </w:r>
        <w:r w:rsidR="00791548">
          <w:rPr>
            <w:noProof/>
            <w:webHidden/>
          </w:rPr>
          <w:tab/>
        </w:r>
        <w:r w:rsidR="00791548">
          <w:rPr>
            <w:noProof/>
            <w:webHidden/>
          </w:rPr>
          <w:fldChar w:fldCharType="begin"/>
        </w:r>
        <w:r w:rsidR="00791548">
          <w:rPr>
            <w:noProof/>
            <w:webHidden/>
          </w:rPr>
          <w:instrText xml:space="preserve"> PAGEREF _Toc452984965 \h </w:instrText>
        </w:r>
        <w:r w:rsidR="00791548">
          <w:rPr>
            <w:noProof/>
            <w:webHidden/>
          </w:rPr>
        </w:r>
        <w:r w:rsidR="00791548">
          <w:rPr>
            <w:noProof/>
            <w:webHidden/>
          </w:rPr>
          <w:fldChar w:fldCharType="separate"/>
        </w:r>
        <w:r w:rsidR="00791548">
          <w:rPr>
            <w:noProof/>
            <w:webHidden/>
          </w:rPr>
          <w:t>64</w:t>
        </w:r>
        <w:r w:rsidR="00791548">
          <w:rPr>
            <w:noProof/>
            <w:webHidden/>
          </w:rPr>
          <w:fldChar w:fldCharType="end"/>
        </w:r>
      </w:hyperlink>
    </w:p>
    <w:p w14:paraId="2FA6750C" w14:textId="77777777" w:rsidR="00791548" w:rsidRDefault="007F5536">
      <w:pPr>
        <w:pStyle w:val="TableofFigures"/>
        <w:tabs>
          <w:tab w:val="right" w:leader="dot" w:pos="9350"/>
        </w:tabs>
        <w:rPr>
          <w:noProof/>
        </w:rPr>
      </w:pPr>
      <w:hyperlink w:anchor="_Toc452984966" w:history="1">
        <w:r w:rsidR="00791548" w:rsidRPr="006319BB">
          <w:rPr>
            <w:rStyle w:val="Hyperlink"/>
            <w:rFonts w:ascii="CMU Serif" w:hAnsi="CMU Serif" w:cs="CMU Serif"/>
            <w:noProof/>
          </w:rPr>
          <w:t>Figure 29 System setup</w:t>
        </w:r>
        <w:r w:rsidR="00791548">
          <w:rPr>
            <w:noProof/>
            <w:webHidden/>
          </w:rPr>
          <w:tab/>
        </w:r>
        <w:r w:rsidR="00791548">
          <w:rPr>
            <w:noProof/>
            <w:webHidden/>
          </w:rPr>
          <w:fldChar w:fldCharType="begin"/>
        </w:r>
        <w:r w:rsidR="00791548">
          <w:rPr>
            <w:noProof/>
            <w:webHidden/>
          </w:rPr>
          <w:instrText xml:space="preserve"> PAGEREF _Toc452984966 \h </w:instrText>
        </w:r>
        <w:r w:rsidR="00791548">
          <w:rPr>
            <w:noProof/>
            <w:webHidden/>
          </w:rPr>
        </w:r>
        <w:r w:rsidR="00791548">
          <w:rPr>
            <w:noProof/>
            <w:webHidden/>
          </w:rPr>
          <w:fldChar w:fldCharType="separate"/>
        </w:r>
        <w:r w:rsidR="00791548">
          <w:rPr>
            <w:noProof/>
            <w:webHidden/>
          </w:rPr>
          <w:t>65</w:t>
        </w:r>
        <w:r w:rsidR="00791548">
          <w:rPr>
            <w:noProof/>
            <w:webHidden/>
          </w:rPr>
          <w:fldChar w:fldCharType="end"/>
        </w:r>
      </w:hyperlink>
    </w:p>
    <w:p w14:paraId="1FE50961" w14:textId="77777777" w:rsidR="00791548" w:rsidRDefault="007F5536">
      <w:pPr>
        <w:pStyle w:val="TableofFigures"/>
        <w:tabs>
          <w:tab w:val="right" w:leader="dot" w:pos="9350"/>
        </w:tabs>
        <w:rPr>
          <w:noProof/>
        </w:rPr>
      </w:pPr>
      <w:hyperlink w:anchor="_Toc452984967" w:history="1">
        <w:r w:rsidR="00791548" w:rsidRPr="006319BB">
          <w:rPr>
            <w:rStyle w:val="Hyperlink"/>
            <w:noProof/>
          </w:rPr>
          <w:t>Figure 30 Acquired acceleration signals for various direction of fall and ADL</w:t>
        </w:r>
        <w:r w:rsidR="00791548">
          <w:rPr>
            <w:noProof/>
            <w:webHidden/>
          </w:rPr>
          <w:tab/>
        </w:r>
        <w:r w:rsidR="00791548">
          <w:rPr>
            <w:noProof/>
            <w:webHidden/>
          </w:rPr>
          <w:fldChar w:fldCharType="begin"/>
        </w:r>
        <w:r w:rsidR="00791548">
          <w:rPr>
            <w:noProof/>
            <w:webHidden/>
          </w:rPr>
          <w:instrText xml:space="preserve"> PAGEREF _Toc452984967 \h </w:instrText>
        </w:r>
        <w:r w:rsidR="00791548">
          <w:rPr>
            <w:noProof/>
            <w:webHidden/>
          </w:rPr>
        </w:r>
        <w:r w:rsidR="00791548">
          <w:rPr>
            <w:noProof/>
            <w:webHidden/>
          </w:rPr>
          <w:fldChar w:fldCharType="separate"/>
        </w:r>
        <w:r w:rsidR="00791548">
          <w:rPr>
            <w:noProof/>
            <w:webHidden/>
          </w:rPr>
          <w:t>67</w:t>
        </w:r>
        <w:r w:rsidR="00791548">
          <w:rPr>
            <w:noProof/>
            <w:webHidden/>
          </w:rPr>
          <w:fldChar w:fldCharType="end"/>
        </w:r>
      </w:hyperlink>
    </w:p>
    <w:p w14:paraId="30A594AC" w14:textId="77777777" w:rsidR="00791548" w:rsidRDefault="007F5536">
      <w:pPr>
        <w:pStyle w:val="TableofFigures"/>
        <w:tabs>
          <w:tab w:val="right" w:leader="dot" w:pos="9350"/>
        </w:tabs>
        <w:rPr>
          <w:noProof/>
        </w:rPr>
      </w:pPr>
      <w:hyperlink w:anchor="_Toc452984968" w:history="1">
        <w:r w:rsidR="00791548" w:rsidRPr="006319BB">
          <w:rPr>
            <w:rStyle w:val="Hyperlink"/>
            <w:rFonts w:ascii="CMU Serif" w:hAnsi="CMU Serif" w:cs="CMU Serif"/>
            <w:noProof/>
          </w:rPr>
          <w:t>Figure 31 Orientation of x, y and z-axes in Shimmer sensor</w:t>
        </w:r>
        <w:r w:rsidR="00791548">
          <w:rPr>
            <w:noProof/>
            <w:webHidden/>
          </w:rPr>
          <w:tab/>
        </w:r>
        <w:r w:rsidR="00791548">
          <w:rPr>
            <w:noProof/>
            <w:webHidden/>
          </w:rPr>
          <w:fldChar w:fldCharType="begin"/>
        </w:r>
        <w:r w:rsidR="00791548">
          <w:rPr>
            <w:noProof/>
            <w:webHidden/>
          </w:rPr>
          <w:instrText xml:space="preserve"> PAGEREF _Toc452984968 \h </w:instrText>
        </w:r>
        <w:r w:rsidR="00791548">
          <w:rPr>
            <w:noProof/>
            <w:webHidden/>
          </w:rPr>
        </w:r>
        <w:r w:rsidR="00791548">
          <w:rPr>
            <w:noProof/>
            <w:webHidden/>
          </w:rPr>
          <w:fldChar w:fldCharType="separate"/>
        </w:r>
        <w:r w:rsidR="00791548">
          <w:rPr>
            <w:noProof/>
            <w:webHidden/>
          </w:rPr>
          <w:t>70</w:t>
        </w:r>
        <w:r w:rsidR="00791548">
          <w:rPr>
            <w:noProof/>
            <w:webHidden/>
          </w:rPr>
          <w:fldChar w:fldCharType="end"/>
        </w:r>
      </w:hyperlink>
    </w:p>
    <w:p w14:paraId="5B455A6E" w14:textId="77777777" w:rsidR="00791548" w:rsidRDefault="007F5536">
      <w:pPr>
        <w:pStyle w:val="TableofFigures"/>
        <w:tabs>
          <w:tab w:val="right" w:leader="dot" w:pos="9350"/>
        </w:tabs>
        <w:rPr>
          <w:noProof/>
        </w:rPr>
      </w:pPr>
      <w:hyperlink w:anchor="_Toc452984969" w:history="1">
        <w:r w:rsidR="00791548" w:rsidRPr="006319BB">
          <w:rPr>
            <w:rStyle w:val="Hyperlink"/>
            <w:rFonts w:ascii="CMU Serif" w:hAnsi="CMU Serif" w:cs="CMU Serif"/>
            <w:noProof/>
          </w:rPr>
          <w:t>Figure 32 LabVIEW code used to detect the fall direction</w:t>
        </w:r>
        <w:r w:rsidR="00791548">
          <w:rPr>
            <w:noProof/>
            <w:webHidden/>
          </w:rPr>
          <w:tab/>
        </w:r>
        <w:r w:rsidR="00791548">
          <w:rPr>
            <w:noProof/>
            <w:webHidden/>
          </w:rPr>
          <w:fldChar w:fldCharType="begin"/>
        </w:r>
        <w:r w:rsidR="00791548">
          <w:rPr>
            <w:noProof/>
            <w:webHidden/>
          </w:rPr>
          <w:instrText xml:space="preserve"> PAGEREF _Toc452984969 \h </w:instrText>
        </w:r>
        <w:r w:rsidR="00791548">
          <w:rPr>
            <w:noProof/>
            <w:webHidden/>
          </w:rPr>
        </w:r>
        <w:r w:rsidR="00791548">
          <w:rPr>
            <w:noProof/>
            <w:webHidden/>
          </w:rPr>
          <w:fldChar w:fldCharType="separate"/>
        </w:r>
        <w:r w:rsidR="00791548">
          <w:rPr>
            <w:noProof/>
            <w:webHidden/>
          </w:rPr>
          <w:t>70</w:t>
        </w:r>
        <w:r w:rsidR="00791548">
          <w:rPr>
            <w:noProof/>
            <w:webHidden/>
          </w:rPr>
          <w:fldChar w:fldCharType="end"/>
        </w:r>
      </w:hyperlink>
    </w:p>
    <w:p w14:paraId="0EAB26E6" w14:textId="77777777" w:rsidR="00791548" w:rsidRDefault="007F5536">
      <w:pPr>
        <w:pStyle w:val="TableofFigures"/>
        <w:tabs>
          <w:tab w:val="right" w:leader="dot" w:pos="9350"/>
        </w:tabs>
        <w:rPr>
          <w:noProof/>
        </w:rPr>
      </w:pPr>
      <w:hyperlink w:anchor="_Toc452984970" w:history="1">
        <w:r w:rsidR="00791548" w:rsidRPr="006319BB">
          <w:rPr>
            <w:rStyle w:val="Hyperlink"/>
            <w:rFonts w:ascii="CMU Serif" w:hAnsi="CMU Serif" w:cs="CMU Serif"/>
            <w:noProof/>
          </w:rPr>
          <w:t>Figure 33 Flowchart of fall direction detection using the value of z-axis</w:t>
        </w:r>
        <w:r w:rsidR="00791548">
          <w:rPr>
            <w:noProof/>
            <w:webHidden/>
          </w:rPr>
          <w:tab/>
        </w:r>
        <w:r w:rsidR="00791548">
          <w:rPr>
            <w:noProof/>
            <w:webHidden/>
          </w:rPr>
          <w:fldChar w:fldCharType="begin"/>
        </w:r>
        <w:r w:rsidR="00791548">
          <w:rPr>
            <w:noProof/>
            <w:webHidden/>
          </w:rPr>
          <w:instrText xml:space="preserve"> PAGEREF _Toc452984970 \h </w:instrText>
        </w:r>
        <w:r w:rsidR="00791548">
          <w:rPr>
            <w:noProof/>
            <w:webHidden/>
          </w:rPr>
        </w:r>
        <w:r w:rsidR="00791548">
          <w:rPr>
            <w:noProof/>
            <w:webHidden/>
          </w:rPr>
          <w:fldChar w:fldCharType="separate"/>
        </w:r>
        <w:r w:rsidR="00791548">
          <w:rPr>
            <w:noProof/>
            <w:webHidden/>
          </w:rPr>
          <w:t>71</w:t>
        </w:r>
        <w:r w:rsidR="00791548">
          <w:rPr>
            <w:noProof/>
            <w:webHidden/>
          </w:rPr>
          <w:fldChar w:fldCharType="end"/>
        </w:r>
      </w:hyperlink>
    </w:p>
    <w:p w14:paraId="56FFFF79" w14:textId="77777777" w:rsidR="00791548" w:rsidRDefault="007F5536">
      <w:pPr>
        <w:pStyle w:val="TableofFigures"/>
        <w:tabs>
          <w:tab w:val="right" w:leader="dot" w:pos="9350"/>
        </w:tabs>
        <w:rPr>
          <w:noProof/>
        </w:rPr>
      </w:pPr>
      <w:hyperlink w:anchor="_Toc452984971" w:history="1">
        <w:r w:rsidR="00791548" w:rsidRPr="006319BB">
          <w:rPr>
            <w:rStyle w:val="Hyperlink"/>
            <w:rFonts w:ascii="CMU Serif" w:hAnsi="CMU Serif" w:cs="CMU Serif"/>
            <w:noProof/>
          </w:rPr>
          <w:t>Figure 34 ECG acquisition and processing system overview</w:t>
        </w:r>
        <w:r w:rsidR="00791548">
          <w:rPr>
            <w:noProof/>
            <w:webHidden/>
          </w:rPr>
          <w:tab/>
        </w:r>
        <w:r w:rsidR="00791548">
          <w:rPr>
            <w:noProof/>
            <w:webHidden/>
          </w:rPr>
          <w:fldChar w:fldCharType="begin"/>
        </w:r>
        <w:r w:rsidR="00791548">
          <w:rPr>
            <w:noProof/>
            <w:webHidden/>
          </w:rPr>
          <w:instrText xml:space="preserve"> PAGEREF _Toc452984971 \h </w:instrText>
        </w:r>
        <w:r w:rsidR="00791548">
          <w:rPr>
            <w:noProof/>
            <w:webHidden/>
          </w:rPr>
        </w:r>
        <w:r w:rsidR="00791548">
          <w:rPr>
            <w:noProof/>
            <w:webHidden/>
          </w:rPr>
          <w:fldChar w:fldCharType="separate"/>
        </w:r>
        <w:r w:rsidR="00791548">
          <w:rPr>
            <w:noProof/>
            <w:webHidden/>
          </w:rPr>
          <w:t>72</w:t>
        </w:r>
        <w:r w:rsidR="00791548">
          <w:rPr>
            <w:noProof/>
            <w:webHidden/>
          </w:rPr>
          <w:fldChar w:fldCharType="end"/>
        </w:r>
      </w:hyperlink>
    </w:p>
    <w:p w14:paraId="35F8AE75" w14:textId="77777777" w:rsidR="00791548" w:rsidRDefault="007F5536">
      <w:pPr>
        <w:pStyle w:val="TableofFigures"/>
        <w:tabs>
          <w:tab w:val="right" w:leader="dot" w:pos="9350"/>
        </w:tabs>
        <w:rPr>
          <w:noProof/>
        </w:rPr>
      </w:pPr>
      <w:hyperlink w:anchor="_Toc452984972" w:history="1">
        <w:r w:rsidR="00791548" w:rsidRPr="006319BB">
          <w:rPr>
            <w:rStyle w:val="Hyperlink"/>
            <w:rFonts w:ascii="CMU Serif" w:hAnsi="CMU Serif" w:cs="CMU Serif"/>
            <w:noProof/>
          </w:rPr>
          <w:t>Figure 35 ECG unit simplified block diagram [41]</w:t>
        </w:r>
        <w:r w:rsidR="00791548">
          <w:rPr>
            <w:noProof/>
            <w:webHidden/>
          </w:rPr>
          <w:tab/>
        </w:r>
        <w:r w:rsidR="00791548">
          <w:rPr>
            <w:noProof/>
            <w:webHidden/>
          </w:rPr>
          <w:fldChar w:fldCharType="begin"/>
        </w:r>
        <w:r w:rsidR="00791548">
          <w:rPr>
            <w:noProof/>
            <w:webHidden/>
          </w:rPr>
          <w:instrText xml:space="preserve"> PAGEREF _Toc452984972 \h </w:instrText>
        </w:r>
        <w:r w:rsidR="00791548">
          <w:rPr>
            <w:noProof/>
            <w:webHidden/>
          </w:rPr>
        </w:r>
        <w:r w:rsidR="00791548">
          <w:rPr>
            <w:noProof/>
            <w:webHidden/>
          </w:rPr>
          <w:fldChar w:fldCharType="separate"/>
        </w:r>
        <w:r w:rsidR="00791548">
          <w:rPr>
            <w:noProof/>
            <w:webHidden/>
          </w:rPr>
          <w:t>73</w:t>
        </w:r>
        <w:r w:rsidR="00791548">
          <w:rPr>
            <w:noProof/>
            <w:webHidden/>
          </w:rPr>
          <w:fldChar w:fldCharType="end"/>
        </w:r>
      </w:hyperlink>
    </w:p>
    <w:p w14:paraId="20498EC1" w14:textId="77777777" w:rsidR="00791548" w:rsidRDefault="007F5536">
      <w:pPr>
        <w:pStyle w:val="TableofFigures"/>
        <w:tabs>
          <w:tab w:val="right" w:leader="dot" w:pos="9350"/>
        </w:tabs>
        <w:rPr>
          <w:noProof/>
        </w:rPr>
      </w:pPr>
      <w:hyperlink w:anchor="_Toc452984973" w:history="1">
        <w:r w:rsidR="00791548" w:rsidRPr="006319BB">
          <w:rPr>
            <w:rStyle w:val="Hyperlink"/>
            <w:rFonts w:ascii="CMU Serif" w:hAnsi="CMU Serif" w:cs="CMU Serif"/>
            <w:noProof/>
          </w:rPr>
          <w:t>Figure 36 Example positioning of the electrodes for ECG measurement [41]</w:t>
        </w:r>
        <w:r w:rsidR="00791548">
          <w:rPr>
            <w:noProof/>
            <w:webHidden/>
          </w:rPr>
          <w:tab/>
        </w:r>
        <w:r w:rsidR="00791548">
          <w:rPr>
            <w:noProof/>
            <w:webHidden/>
          </w:rPr>
          <w:fldChar w:fldCharType="begin"/>
        </w:r>
        <w:r w:rsidR="00791548">
          <w:rPr>
            <w:noProof/>
            <w:webHidden/>
          </w:rPr>
          <w:instrText xml:space="preserve"> PAGEREF _Toc452984973 \h </w:instrText>
        </w:r>
        <w:r w:rsidR="00791548">
          <w:rPr>
            <w:noProof/>
            <w:webHidden/>
          </w:rPr>
        </w:r>
        <w:r w:rsidR="00791548">
          <w:rPr>
            <w:noProof/>
            <w:webHidden/>
          </w:rPr>
          <w:fldChar w:fldCharType="separate"/>
        </w:r>
        <w:r w:rsidR="00791548">
          <w:rPr>
            <w:noProof/>
            <w:webHidden/>
          </w:rPr>
          <w:t>74</w:t>
        </w:r>
        <w:r w:rsidR="00791548">
          <w:rPr>
            <w:noProof/>
            <w:webHidden/>
          </w:rPr>
          <w:fldChar w:fldCharType="end"/>
        </w:r>
      </w:hyperlink>
    </w:p>
    <w:p w14:paraId="40F64A32" w14:textId="77777777" w:rsidR="00791548" w:rsidRDefault="007F5536">
      <w:pPr>
        <w:pStyle w:val="TableofFigures"/>
        <w:tabs>
          <w:tab w:val="right" w:leader="dot" w:pos="9350"/>
        </w:tabs>
        <w:rPr>
          <w:noProof/>
        </w:rPr>
      </w:pPr>
      <w:hyperlink w:anchor="_Toc452984974" w:history="1">
        <w:r w:rsidR="00791548" w:rsidRPr="006319BB">
          <w:rPr>
            <w:rStyle w:val="Hyperlink"/>
            <w:rFonts w:ascii="CMU Serif" w:hAnsi="CMU Serif" w:cs="CMU Serif"/>
            <w:noProof/>
          </w:rPr>
          <w:t>Figure 37 ECG signal preprocessing for R waves detection</w:t>
        </w:r>
        <w:r w:rsidR="00791548">
          <w:rPr>
            <w:noProof/>
            <w:webHidden/>
          </w:rPr>
          <w:tab/>
        </w:r>
        <w:r w:rsidR="00791548">
          <w:rPr>
            <w:noProof/>
            <w:webHidden/>
          </w:rPr>
          <w:fldChar w:fldCharType="begin"/>
        </w:r>
        <w:r w:rsidR="00791548">
          <w:rPr>
            <w:noProof/>
            <w:webHidden/>
          </w:rPr>
          <w:instrText xml:space="preserve"> PAGEREF _Toc452984974 \h </w:instrText>
        </w:r>
        <w:r w:rsidR="00791548">
          <w:rPr>
            <w:noProof/>
            <w:webHidden/>
          </w:rPr>
        </w:r>
        <w:r w:rsidR="00791548">
          <w:rPr>
            <w:noProof/>
            <w:webHidden/>
          </w:rPr>
          <w:fldChar w:fldCharType="separate"/>
        </w:r>
        <w:r w:rsidR="00791548">
          <w:rPr>
            <w:noProof/>
            <w:webHidden/>
          </w:rPr>
          <w:t>76</w:t>
        </w:r>
        <w:r w:rsidR="00791548">
          <w:rPr>
            <w:noProof/>
            <w:webHidden/>
          </w:rPr>
          <w:fldChar w:fldCharType="end"/>
        </w:r>
      </w:hyperlink>
    </w:p>
    <w:p w14:paraId="43892FF6" w14:textId="77777777" w:rsidR="00791548" w:rsidRDefault="007F5536">
      <w:pPr>
        <w:pStyle w:val="TableofFigures"/>
        <w:tabs>
          <w:tab w:val="right" w:leader="dot" w:pos="9350"/>
        </w:tabs>
        <w:rPr>
          <w:noProof/>
        </w:rPr>
      </w:pPr>
      <w:hyperlink w:anchor="_Toc452984975" w:history="1">
        <w:r w:rsidR="00791548" w:rsidRPr="006319BB">
          <w:rPr>
            <w:rStyle w:val="Hyperlink"/>
            <w:rFonts w:ascii="CMU Serif" w:hAnsi="CMU Serif" w:cs="CMU Serif"/>
            <w:noProof/>
          </w:rPr>
          <w:t>Figure 38 Heart rate calculated result</w:t>
        </w:r>
        <w:r w:rsidR="00791548">
          <w:rPr>
            <w:noProof/>
            <w:webHidden/>
          </w:rPr>
          <w:tab/>
        </w:r>
        <w:r w:rsidR="00791548">
          <w:rPr>
            <w:noProof/>
            <w:webHidden/>
          </w:rPr>
          <w:fldChar w:fldCharType="begin"/>
        </w:r>
        <w:r w:rsidR="00791548">
          <w:rPr>
            <w:noProof/>
            <w:webHidden/>
          </w:rPr>
          <w:instrText xml:space="preserve"> PAGEREF _Toc452984975 \h </w:instrText>
        </w:r>
        <w:r w:rsidR="00791548">
          <w:rPr>
            <w:noProof/>
            <w:webHidden/>
          </w:rPr>
        </w:r>
        <w:r w:rsidR="00791548">
          <w:rPr>
            <w:noProof/>
            <w:webHidden/>
          </w:rPr>
          <w:fldChar w:fldCharType="separate"/>
        </w:r>
        <w:r w:rsidR="00791548">
          <w:rPr>
            <w:noProof/>
            <w:webHidden/>
          </w:rPr>
          <w:t>77</w:t>
        </w:r>
        <w:r w:rsidR="00791548">
          <w:rPr>
            <w:noProof/>
            <w:webHidden/>
          </w:rPr>
          <w:fldChar w:fldCharType="end"/>
        </w:r>
      </w:hyperlink>
    </w:p>
    <w:p w14:paraId="0101DB5E" w14:textId="77777777" w:rsidR="00791548" w:rsidRDefault="007F5536">
      <w:pPr>
        <w:pStyle w:val="TableofFigures"/>
        <w:tabs>
          <w:tab w:val="right" w:leader="dot" w:pos="9350"/>
        </w:tabs>
        <w:rPr>
          <w:noProof/>
        </w:rPr>
      </w:pPr>
      <w:hyperlink w:anchor="_Toc452984976" w:history="1">
        <w:r w:rsidR="00791548" w:rsidRPr="006319BB">
          <w:rPr>
            <w:rStyle w:val="Hyperlink"/>
            <w:rFonts w:ascii="CMU Serif" w:hAnsi="CMU Serif" w:cs="CMU Serif"/>
            <w:noProof/>
          </w:rPr>
          <w:t>Figure 39 original ECG signal before encryption and transmission</w:t>
        </w:r>
        <w:r w:rsidR="00791548">
          <w:rPr>
            <w:noProof/>
            <w:webHidden/>
          </w:rPr>
          <w:tab/>
        </w:r>
        <w:r w:rsidR="00791548">
          <w:rPr>
            <w:noProof/>
            <w:webHidden/>
          </w:rPr>
          <w:fldChar w:fldCharType="begin"/>
        </w:r>
        <w:r w:rsidR="00791548">
          <w:rPr>
            <w:noProof/>
            <w:webHidden/>
          </w:rPr>
          <w:instrText xml:space="preserve"> PAGEREF _Toc452984976 \h </w:instrText>
        </w:r>
        <w:r w:rsidR="00791548">
          <w:rPr>
            <w:noProof/>
            <w:webHidden/>
          </w:rPr>
        </w:r>
        <w:r w:rsidR="00791548">
          <w:rPr>
            <w:noProof/>
            <w:webHidden/>
          </w:rPr>
          <w:fldChar w:fldCharType="separate"/>
        </w:r>
        <w:r w:rsidR="00791548">
          <w:rPr>
            <w:noProof/>
            <w:webHidden/>
          </w:rPr>
          <w:t>78</w:t>
        </w:r>
        <w:r w:rsidR="00791548">
          <w:rPr>
            <w:noProof/>
            <w:webHidden/>
          </w:rPr>
          <w:fldChar w:fldCharType="end"/>
        </w:r>
      </w:hyperlink>
    </w:p>
    <w:p w14:paraId="3F49674F" w14:textId="77777777" w:rsidR="00791548" w:rsidRDefault="007F5536">
      <w:pPr>
        <w:pStyle w:val="TableofFigures"/>
        <w:tabs>
          <w:tab w:val="right" w:leader="dot" w:pos="9350"/>
        </w:tabs>
        <w:rPr>
          <w:noProof/>
        </w:rPr>
      </w:pPr>
      <w:hyperlink w:anchor="_Toc452984977" w:history="1">
        <w:r w:rsidR="00791548" w:rsidRPr="006319BB">
          <w:rPr>
            <w:rStyle w:val="Hyperlink"/>
            <w:rFonts w:ascii="CMU Serif" w:hAnsi="CMU Serif" w:cs="CMU Serif"/>
            <w:noProof/>
          </w:rPr>
          <w:t>Figure 40 retrieved ECG signal after decryption</w:t>
        </w:r>
        <w:r w:rsidR="00791548">
          <w:rPr>
            <w:noProof/>
            <w:webHidden/>
          </w:rPr>
          <w:tab/>
        </w:r>
        <w:r w:rsidR="00791548">
          <w:rPr>
            <w:noProof/>
            <w:webHidden/>
          </w:rPr>
          <w:fldChar w:fldCharType="begin"/>
        </w:r>
        <w:r w:rsidR="00791548">
          <w:rPr>
            <w:noProof/>
            <w:webHidden/>
          </w:rPr>
          <w:instrText xml:space="preserve"> PAGEREF _Toc452984977 \h </w:instrText>
        </w:r>
        <w:r w:rsidR="00791548">
          <w:rPr>
            <w:noProof/>
            <w:webHidden/>
          </w:rPr>
        </w:r>
        <w:r w:rsidR="00791548">
          <w:rPr>
            <w:noProof/>
            <w:webHidden/>
          </w:rPr>
          <w:fldChar w:fldCharType="separate"/>
        </w:r>
        <w:r w:rsidR="00791548">
          <w:rPr>
            <w:noProof/>
            <w:webHidden/>
          </w:rPr>
          <w:t>78</w:t>
        </w:r>
        <w:r w:rsidR="00791548">
          <w:rPr>
            <w:noProof/>
            <w:webHidden/>
          </w:rPr>
          <w:fldChar w:fldCharType="end"/>
        </w:r>
      </w:hyperlink>
    </w:p>
    <w:p w14:paraId="7E0D2A72" w14:textId="77777777" w:rsidR="00791548" w:rsidRDefault="007F5536">
      <w:pPr>
        <w:pStyle w:val="TableofFigures"/>
        <w:tabs>
          <w:tab w:val="right" w:leader="dot" w:pos="9350"/>
        </w:tabs>
        <w:rPr>
          <w:noProof/>
        </w:rPr>
      </w:pPr>
      <w:hyperlink w:anchor="_Toc452984978" w:history="1">
        <w:r w:rsidR="00791548" w:rsidRPr="006319BB">
          <w:rPr>
            <w:rStyle w:val="Hyperlink"/>
            <w:rFonts w:ascii="CMU Serif" w:hAnsi="CMU Serif" w:cs="CMU Serif"/>
            <w:noProof/>
          </w:rPr>
          <w:t>Figure 41 Alerting system design flow</w:t>
        </w:r>
        <w:r w:rsidR="00791548">
          <w:rPr>
            <w:noProof/>
            <w:webHidden/>
          </w:rPr>
          <w:tab/>
        </w:r>
        <w:r w:rsidR="00791548">
          <w:rPr>
            <w:noProof/>
            <w:webHidden/>
          </w:rPr>
          <w:fldChar w:fldCharType="begin"/>
        </w:r>
        <w:r w:rsidR="00791548">
          <w:rPr>
            <w:noProof/>
            <w:webHidden/>
          </w:rPr>
          <w:instrText xml:space="preserve"> PAGEREF _Toc452984978 \h </w:instrText>
        </w:r>
        <w:r w:rsidR="00791548">
          <w:rPr>
            <w:noProof/>
            <w:webHidden/>
          </w:rPr>
        </w:r>
        <w:r w:rsidR="00791548">
          <w:rPr>
            <w:noProof/>
            <w:webHidden/>
          </w:rPr>
          <w:fldChar w:fldCharType="separate"/>
        </w:r>
        <w:r w:rsidR="00791548">
          <w:rPr>
            <w:noProof/>
            <w:webHidden/>
          </w:rPr>
          <w:t>80</w:t>
        </w:r>
        <w:r w:rsidR="00791548">
          <w:rPr>
            <w:noProof/>
            <w:webHidden/>
          </w:rPr>
          <w:fldChar w:fldCharType="end"/>
        </w:r>
      </w:hyperlink>
    </w:p>
    <w:p w14:paraId="5A226088" w14:textId="77777777" w:rsidR="00791548" w:rsidRDefault="007F5536">
      <w:pPr>
        <w:pStyle w:val="TableofFigures"/>
        <w:tabs>
          <w:tab w:val="right" w:leader="dot" w:pos="9350"/>
        </w:tabs>
        <w:rPr>
          <w:noProof/>
        </w:rPr>
      </w:pPr>
      <w:hyperlink w:anchor="_Toc452984979" w:history="1">
        <w:r w:rsidR="00791548" w:rsidRPr="006319BB">
          <w:rPr>
            <w:rStyle w:val="Hyperlink"/>
            <w:rFonts w:ascii="CMU Serif" w:hAnsi="CMU Serif" w:cs="CMU Serif"/>
            <w:noProof/>
          </w:rPr>
          <w:t>Figure 42 Alerting system user view on tablet</w:t>
        </w:r>
        <w:r w:rsidR="00791548">
          <w:rPr>
            <w:noProof/>
            <w:webHidden/>
          </w:rPr>
          <w:tab/>
        </w:r>
        <w:r w:rsidR="00791548">
          <w:rPr>
            <w:noProof/>
            <w:webHidden/>
          </w:rPr>
          <w:fldChar w:fldCharType="begin"/>
        </w:r>
        <w:r w:rsidR="00791548">
          <w:rPr>
            <w:noProof/>
            <w:webHidden/>
          </w:rPr>
          <w:instrText xml:space="preserve"> PAGEREF _Toc452984979 \h </w:instrText>
        </w:r>
        <w:r w:rsidR="00791548">
          <w:rPr>
            <w:noProof/>
            <w:webHidden/>
          </w:rPr>
        </w:r>
        <w:r w:rsidR="00791548">
          <w:rPr>
            <w:noProof/>
            <w:webHidden/>
          </w:rPr>
          <w:fldChar w:fldCharType="separate"/>
        </w:r>
        <w:r w:rsidR="00791548">
          <w:rPr>
            <w:noProof/>
            <w:webHidden/>
          </w:rPr>
          <w:t>81</w:t>
        </w:r>
        <w:r w:rsidR="00791548">
          <w:rPr>
            <w:noProof/>
            <w:webHidden/>
          </w:rPr>
          <w:fldChar w:fldCharType="end"/>
        </w:r>
      </w:hyperlink>
    </w:p>
    <w:p w14:paraId="73DE2AD4" w14:textId="77777777" w:rsidR="00791548" w:rsidRDefault="007F5536">
      <w:pPr>
        <w:pStyle w:val="TableofFigures"/>
        <w:tabs>
          <w:tab w:val="right" w:leader="dot" w:pos="9350"/>
        </w:tabs>
        <w:rPr>
          <w:noProof/>
        </w:rPr>
      </w:pPr>
      <w:hyperlink w:anchor="_Toc452984980" w:history="1">
        <w:r w:rsidR="00791548" w:rsidRPr="006319BB">
          <w:rPr>
            <w:rStyle w:val="Hyperlink"/>
            <w:rFonts w:ascii="CMU Serif" w:hAnsi="CMU Serif" w:cs="CMU Serif"/>
            <w:noProof/>
          </w:rPr>
          <w:t>Figure 43 Design flow of the Zedboard</w:t>
        </w:r>
        <w:r w:rsidR="00791548">
          <w:rPr>
            <w:noProof/>
            <w:webHidden/>
          </w:rPr>
          <w:tab/>
        </w:r>
        <w:r w:rsidR="00791548">
          <w:rPr>
            <w:noProof/>
            <w:webHidden/>
          </w:rPr>
          <w:fldChar w:fldCharType="begin"/>
        </w:r>
        <w:r w:rsidR="00791548">
          <w:rPr>
            <w:noProof/>
            <w:webHidden/>
          </w:rPr>
          <w:instrText xml:space="preserve"> PAGEREF _Toc452984980 \h </w:instrText>
        </w:r>
        <w:r w:rsidR="00791548">
          <w:rPr>
            <w:noProof/>
            <w:webHidden/>
          </w:rPr>
        </w:r>
        <w:r w:rsidR="00791548">
          <w:rPr>
            <w:noProof/>
            <w:webHidden/>
          </w:rPr>
          <w:fldChar w:fldCharType="separate"/>
        </w:r>
        <w:r w:rsidR="00791548">
          <w:rPr>
            <w:noProof/>
            <w:webHidden/>
          </w:rPr>
          <w:t>83</w:t>
        </w:r>
        <w:r w:rsidR="00791548">
          <w:rPr>
            <w:noProof/>
            <w:webHidden/>
          </w:rPr>
          <w:fldChar w:fldCharType="end"/>
        </w:r>
      </w:hyperlink>
    </w:p>
    <w:p w14:paraId="2D1DF6A9" w14:textId="77777777" w:rsidR="00791548" w:rsidRDefault="007F5536">
      <w:pPr>
        <w:pStyle w:val="TableofFigures"/>
        <w:tabs>
          <w:tab w:val="right" w:leader="dot" w:pos="9350"/>
        </w:tabs>
        <w:rPr>
          <w:noProof/>
        </w:rPr>
      </w:pPr>
      <w:hyperlink w:anchor="_Toc452984981" w:history="1">
        <w:r w:rsidR="00791548" w:rsidRPr="006319BB">
          <w:rPr>
            <w:rStyle w:val="Hyperlink"/>
            <w:rFonts w:ascii="CMU Serif" w:hAnsi="CMU Serif" w:cs="CMU Serif"/>
            <w:noProof/>
          </w:rPr>
          <w:t>Figure 44 Hardware block design of the implemented solution</w:t>
        </w:r>
        <w:r w:rsidR="00791548">
          <w:rPr>
            <w:noProof/>
            <w:webHidden/>
          </w:rPr>
          <w:tab/>
        </w:r>
        <w:r w:rsidR="00791548">
          <w:rPr>
            <w:noProof/>
            <w:webHidden/>
          </w:rPr>
          <w:fldChar w:fldCharType="begin"/>
        </w:r>
        <w:r w:rsidR="00791548">
          <w:rPr>
            <w:noProof/>
            <w:webHidden/>
          </w:rPr>
          <w:instrText xml:space="preserve"> PAGEREF _Toc452984981 \h </w:instrText>
        </w:r>
        <w:r w:rsidR="00791548">
          <w:rPr>
            <w:noProof/>
            <w:webHidden/>
          </w:rPr>
        </w:r>
        <w:r w:rsidR="00791548">
          <w:rPr>
            <w:noProof/>
            <w:webHidden/>
          </w:rPr>
          <w:fldChar w:fldCharType="separate"/>
        </w:r>
        <w:r w:rsidR="00791548">
          <w:rPr>
            <w:noProof/>
            <w:webHidden/>
          </w:rPr>
          <w:t>84</w:t>
        </w:r>
        <w:r w:rsidR="00791548">
          <w:rPr>
            <w:noProof/>
            <w:webHidden/>
          </w:rPr>
          <w:fldChar w:fldCharType="end"/>
        </w:r>
      </w:hyperlink>
    </w:p>
    <w:p w14:paraId="718C7DBE" w14:textId="77777777" w:rsidR="00791548" w:rsidRDefault="007F5536">
      <w:pPr>
        <w:pStyle w:val="TableofFigures"/>
        <w:tabs>
          <w:tab w:val="right" w:leader="dot" w:pos="9350"/>
        </w:tabs>
        <w:rPr>
          <w:noProof/>
        </w:rPr>
      </w:pPr>
      <w:hyperlink w:anchor="_Toc452984982" w:history="1">
        <w:r w:rsidR="00791548" w:rsidRPr="006319BB">
          <w:rPr>
            <w:rStyle w:val="Hyperlink"/>
            <w:rFonts w:ascii="CMU Serif" w:hAnsi="CMU Serif" w:cs="CMU Serif"/>
            <w:noProof/>
          </w:rPr>
          <w:t>Figure 45 Chip layout for K = 3 and a training percentage = 30%</w:t>
        </w:r>
        <w:r w:rsidR="00791548">
          <w:rPr>
            <w:noProof/>
            <w:webHidden/>
          </w:rPr>
          <w:tab/>
        </w:r>
        <w:r w:rsidR="00791548">
          <w:rPr>
            <w:noProof/>
            <w:webHidden/>
          </w:rPr>
          <w:fldChar w:fldCharType="begin"/>
        </w:r>
        <w:r w:rsidR="00791548">
          <w:rPr>
            <w:noProof/>
            <w:webHidden/>
          </w:rPr>
          <w:instrText xml:space="preserve"> PAGEREF _Toc452984982 \h </w:instrText>
        </w:r>
        <w:r w:rsidR="00791548">
          <w:rPr>
            <w:noProof/>
            <w:webHidden/>
          </w:rPr>
        </w:r>
        <w:r w:rsidR="00791548">
          <w:rPr>
            <w:noProof/>
            <w:webHidden/>
          </w:rPr>
          <w:fldChar w:fldCharType="separate"/>
        </w:r>
        <w:r w:rsidR="00791548">
          <w:rPr>
            <w:noProof/>
            <w:webHidden/>
          </w:rPr>
          <w:t>86</w:t>
        </w:r>
        <w:r w:rsidR="00791548">
          <w:rPr>
            <w:noProof/>
            <w:webHidden/>
          </w:rPr>
          <w:fldChar w:fldCharType="end"/>
        </w:r>
      </w:hyperlink>
    </w:p>
    <w:p w14:paraId="35C0E5C0" w14:textId="77777777" w:rsidR="00791548" w:rsidRDefault="007F5536">
      <w:pPr>
        <w:pStyle w:val="TableofFigures"/>
        <w:tabs>
          <w:tab w:val="right" w:leader="dot" w:pos="9350"/>
        </w:tabs>
        <w:rPr>
          <w:noProof/>
        </w:rPr>
      </w:pPr>
      <w:hyperlink w:anchor="_Toc452984983" w:history="1">
        <w:r w:rsidR="00791548" w:rsidRPr="006319BB">
          <w:rPr>
            <w:rStyle w:val="Hyperlink"/>
            <w:rFonts w:ascii="CMU Serif" w:hAnsi="CMU Serif" w:cs="CMU Serif"/>
            <w:noProof/>
          </w:rPr>
          <w:t>Figure 46 Shared Variable Network Sack</w:t>
        </w:r>
        <w:r w:rsidR="00791548">
          <w:rPr>
            <w:noProof/>
            <w:webHidden/>
          </w:rPr>
          <w:tab/>
        </w:r>
        <w:r w:rsidR="00791548">
          <w:rPr>
            <w:noProof/>
            <w:webHidden/>
          </w:rPr>
          <w:fldChar w:fldCharType="begin"/>
        </w:r>
        <w:r w:rsidR="00791548">
          <w:rPr>
            <w:noProof/>
            <w:webHidden/>
          </w:rPr>
          <w:instrText xml:space="preserve"> PAGEREF _Toc452984983 \h </w:instrText>
        </w:r>
        <w:r w:rsidR="00791548">
          <w:rPr>
            <w:noProof/>
            <w:webHidden/>
          </w:rPr>
        </w:r>
        <w:r w:rsidR="00791548">
          <w:rPr>
            <w:noProof/>
            <w:webHidden/>
          </w:rPr>
          <w:fldChar w:fldCharType="separate"/>
        </w:r>
        <w:r w:rsidR="00791548">
          <w:rPr>
            <w:noProof/>
            <w:webHidden/>
          </w:rPr>
          <w:t>87</w:t>
        </w:r>
        <w:r w:rsidR="00791548">
          <w:rPr>
            <w:noProof/>
            <w:webHidden/>
          </w:rPr>
          <w:fldChar w:fldCharType="end"/>
        </w:r>
      </w:hyperlink>
    </w:p>
    <w:p w14:paraId="443AB6D0" w14:textId="77777777" w:rsidR="00791548" w:rsidRDefault="007F5536">
      <w:pPr>
        <w:pStyle w:val="TableofFigures"/>
        <w:tabs>
          <w:tab w:val="right" w:leader="dot" w:pos="9350"/>
        </w:tabs>
        <w:rPr>
          <w:noProof/>
        </w:rPr>
      </w:pPr>
      <w:hyperlink w:anchor="_Toc452984984" w:history="1">
        <w:r w:rsidR="00791548" w:rsidRPr="006319BB">
          <w:rPr>
            <w:rStyle w:val="Hyperlink"/>
            <w:noProof/>
          </w:rPr>
          <w:t>Figure 47 LogosXT transmission algorithm components</w:t>
        </w:r>
        <w:r w:rsidR="00791548">
          <w:rPr>
            <w:noProof/>
            <w:webHidden/>
          </w:rPr>
          <w:tab/>
        </w:r>
        <w:r w:rsidR="00791548">
          <w:rPr>
            <w:noProof/>
            <w:webHidden/>
          </w:rPr>
          <w:fldChar w:fldCharType="begin"/>
        </w:r>
        <w:r w:rsidR="00791548">
          <w:rPr>
            <w:noProof/>
            <w:webHidden/>
          </w:rPr>
          <w:instrText xml:space="preserve"> PAGEREF _Toc452984984 \h </w:instrText>
        </w:r>
        <w:r w:rsidR="00791548">
          <w:rPr>
            <w:noProof/>
            <w:webHidden/>
          </w:rPr>
        </w:r>
        <w:r w:rsidR="00791548">
          <w:rPr>
            <w:noProof/>
            <w:webHidden/>
          </w:rPr>
          <w:fldChar w:fldCharType="separate"/>
        </w:r>
        <w:r w:rsidR="00791548">
          <w:rPr>
            <w:noProof/>
            <w:webHidden/>
          </w:rPr>
          <w:t>87</w:t>
        </w:r>
        <w:r w:rsidR="00791548">
          <w:rPr>
            <w:noProof/>
            <w:webHidden/>
          </w:rPr>
          <w:fldChar w:fldCharType="end"/>
        </w:r>
      </w:hyperlink>
    </w:p>
    <w:p w14:paraId="1B842F05" w14:textId="77777777" w:rsidR="00791548" w:rsidRDefault="007F5536">
      <w:pPr>
        <w:pStyle w:val="TableofFigures"/>
        <w:tabs>
          <w:tab w:val="right" w:leader="dot" w:pos="9350"/>
        </w:tabs>
        <w:rPr>
          <w:noProof/>
        </w:rPr>
      </w:pPr>
      <w:hyperlink w:anchor="_Toc452984985" w:history="1">
        <w:r w:rsidR="00791548" w:rsidRPr="006319BB">
          <w:rPr>
            <w:rStyle w:val="Hyperlink"/>
            <w:rFonts w:ascii="CMU Serif" w:hAnsi="CMU Serif" w:cs="CMU Serif"/>
            <w:noProof/>
          </w:rPr>
          <w:t>Figure 48 System implementation using WiFi and Bluetooth</w:t>
        </w:r>
        <w:r w:rsidR="00791548">
          <w:rPr>
            <w:noProof/>
            <w:webHidden/>
          </w:rPr>
          <w:tab/>
        </w:r>
        <w:r w:rsidR="00791548">
          <w:rPr>
            <w:noProof/>
            <w:webHidden/>
          </w:rPr>
          <w:fldChar w:fldCharType="begin"/>
        </w:r>
        <w:r w:rsidR="00791548">
          <w:rPr>
            <w:noProof/>
            <w:webHidden/>
          </w:rPr>
          <w:instrText xml:space="preserve"> PAGEREF _Toc452984985 \h </w:instrText>
        </w:r>
        <w:r w:rsidR="00791548">
          <w:rPr>
            <w:noProof/>
            <w:webHidden/>
          </w:rPr>
        </w:r>
        <w:r w:rsidR="00791548">
          <w:rPr>
            <w:noProof/>
            <w:webHidden/>
          </w:rPr>
          <w:fldChar w:fldCharType="separate"/>
        </w:r>
        <w:r w:rsidR="00791548">
          <w:rPr>
            <w:noProof/>
            <w:webHidden/>
          </w:rPr>
          <w:t>88</w:t>
        </w:r>
        <w:r w:rsidR="00791548">
          <w:rPr>
            <w:noProof/>
            <w:webHidden/>
          </w:rPr>
          <w:fldChar w:fldCharType="end"/>
        </w:r>
      </w:hyperlink>
    </w:p>
    <w:p w14:paraId="390C840C" w14:textId="77777777" w:rsidR="00791548" w:rsidRDefault="007F5536">
      <w:pPr>
        <w:pStyle w:val="TableofFigures"/>
        <w:tabs>
          <w:tab w:val="right" w:leader="dot" w:pos="9350"/>
        </w:tabs>
        <w:rPr>
          <w:noProof/>
        </w:rPr>
      </w:pPr>
      <w:hyperlink w:anchor="_Toc452984986" w:history="1">
        <w:r w:rsidR="00791548" w:rsidRPr="006319BB">
          <w:rPr>
            <w:rStyle w:val="Hyperlink"/>
            <w:rFonts w:ascii="CMU Serif" w:hAnsi="CMU Serif" w:cs="CMU Serif"/>
            <w:noProof/>
          </w:rPr>
          <w:t>Figure 49 myRio and PmodBT2 interfacing wired diagram (a) hardware connection (b) schematics</w:t>
        </w:r>
        <w:r w:rsidR="00791548">
          <w:rPr>
            <w:noProof/>
            <w:webHidden/>
          </w:rPr>
          <w:tab/>
        </w:r>
        <w:r w:rsidR="00791548">
          <w:rPr>
            <w:noProof/>
            <w:webHidden/>
          </w:rPr>
          <w:fldChar w:fldCharType="begin"/>
        </w:r>
        <w:r w:rsidR="00791548">
          <w:rPr>
            <w:noProof/>
            <w:webHidden/>
          </w:rPr>
          <w:instrText xml:space="preserve"> PAGEREF _Toc452984986 \h </w:instrText>
        </w:r>
        <w:r w:rsidR="00791548">
          <w:rPr>
            <w:noProof/>
            <w:webHidden/>
          </w:rPr>
        </w:r>
        <w:r w:rsidR="00791548">
          <w:rPr>
            <w:noProof/>
            <w:webHidden/>
          </w:rPr>
          <w:fldChar w:fldCharType="separate"/>
        </w:r>
        <w:r w:rsidR="00791548">
          <w:rPr>
            <w:noProof/>
            <w:webHidden/>
          </w:rPr>
          <w:t>89</w:t>
        </w:r>
        <w:r w:rsidR="00791548">
          <w:rPr>
            <w:noProof/>
            <w:webHidden/>
          </w:rPr>
          <w:fldChar w:fldCharType="end"/>
        </w:r>
      </w:hyperlink>
    </w:p>
    <w:p w14:paraId="303280CD" w14:textId="77777777" w:rsidR="00791548" w:rsidRDefault="007F5536">
      <w:pPr>
        <w:pStyle w:val="TableofFigures"/>
        <w:tabs>
          <w:tab w:val="right" w:leader="dot" w:pos="9350"/>
        </w:tabs>
        <w:rPr>
          <w:noProof/>
        </w:rPr>
      </w:pPr>
      <w:hyperlink w:anchor="_Toc452984987" w:history="1">
        <w:r w:rsidR="00791548" w:rsidRPr="006319BB">
          <w:rPr>
            <w:rStyle w:val="Hyperlink"/>
            <w:rFonts w:ascii="CMU Serif" w:hAnsi="CMU Serif" w:cs="CMU Serif"/>
            <w:noProof/>
          </w:rPr>
          <w:t>Figure 50 Bluetooth configuration in PuTTY to establish serial connection between the Bluetooth module and the PC</w:t>
        </w:r>
        <w:r w:rsidR="00791548">
          <w:rPr>
            <w:noProof/>
            <w:webHidden/>
          </w:rPr>
          <w:tab/>
        </w:r>
        <w:r w:rsidR="00791548">
          <w:rPr>
            <w:noProof/>
            <w:webHidden/>
          </w:rPr>
          <w:fldChar w:fldCharType="begin"/>
        </w:r>
        <w:r w:rsidR="00791548">
          <w:rPr>
            <w:noProof/>
            <w:webHidden/>
          </w:rPr>
          <w:instrText xml:space="preserve"> PAGEREF _Toc452984987 \h </w:instrText>
        </w:r>
        <w:r w:rsidR="00791548">
          <w:rPr>
            <w:noProof/>
            <w:webHidden/>
          </w:rPr>
        </w:r>
        <w:r w:rsidR="00791548">
          <w:rPr>
            <w:noProof/>
            <w:webHidden/>
          </w:rPr>
          <w:fldChar w:fldCharType="separate"/>
        </w:r>
        <w:r w:rsidR="00791548">
          <w:rPr>
            <w:noProof/>
            <w:webHidden/>
          </w:rPr>
          <w:t>90</w:t>
        </w:r>
        <w:r w:rsidR="00791548">
          <w:rPr>
            <w:noProof/>
            <w:webHidden/>
          </w:rPr>
          <w:fldChar w:fldCharType="end"/>
        </w:r>
      </w:hyperlink>
    </w:p>
    <w:p w14:paraId="1C83F40B" w14:textId="77777777" w:rsidR="00791548" w:rsidRDefault="007F5536">
      <w:pPr>
        <w:pStyle w:val="TableofFigures"/>
        <w:tabs>
          <w:tab w:val="right" w:leader="dot" w:pos="9350"/>
        </w:tabs>
        <w:rPr>
          <w:noProof/>
        </w:rPr>
      </w:pPr>
      <w:hyperlink w:anchor="_Toc452984988" w:history="1">
        <w:r w:rsidR="00791548" w:rsidRPr="006319BB">
          <w:rPr>
            <w:rStyle w:val="Hyperlink"/>
            <w:rFonts w:ascii="CMU Serif" w:hAnsi="CMU Serif" w:cs="CMU Serif"/>
            <w:noProof/>
          </w:rPr>
          <w:t>Figure 51 VISA serial configuration to receive data using the Bluetooth module connected to the myRio</w:t>
        </w:r>
        <w:r w:rsidR="00791548">
          <w:rPr>
            <w:noProof/>
            <w:webHidden/>
          </w:rPr>
          <w:tab/>
        </w:r>
        <w:r w:rsidR="00791548">
          <w:rPr>
            <w:noProof/>
            <w:webHidden/>
          </w:rPr>
          <w:fldChar w:fldCharType="begin"/>
        </w:r>
        <w:r w:rsidR="00791548">
          <w:rPr>
            <w:noProof/>
            <w:webHidden/>
          </w:rPr>
          <w:instrText xml:space="preserve"> PAGEREF _Toc452984988 \h </w:instrText>
        </w:r>
        <w:r w:rsidR="00791548">
          <w:rPr>
            <w:noProof/>
            <w:webHidden/>
          </w:rPr>
        </w:r>
        <w:r w:rsidR="00791548">
          <w:rPr>
            <w:noProof/>
            <w:webHidden/>
          </w:rPr>
          <w:fldChar w:fldCharType="separate"/>
        </w:r>
        <w:r w:rsidR="00791548">
          <w:rPr>
            <w:noProof/>
            <w:webHidden/>
          </w:rPr>
          <w:t>91</w:t>
        </w:r>
        <w:r w:rsidR="00791548">
          <w:rPr>
            <w:noProof/>
            <w:webHidden/>
          </w:rPr>
          <w:fldChar w:fldCharType="end"/>
        </w:r>
      </w:hyperlink>
    </w:p>
    <w:p w14:paraId="0D360CFC" w14:textId="77777777" w:rsidR="00791548" w:rsidRDefault="007F5536">
      <w:pPr>
        <w:pStyle w:val="TableofFigures"/>
        <w:tabs>
          <w:tab w:val="right" w:leader="dot" w:pos="9350"/>
        </w:tabs>
        <w:rPr>
          <w:noProof/>
        </w:rPr>
      </w:pPr>
      <w:hyperlink w:anchor="_Toc452984989" w:history="1">
        <w:r w:rsidR="00791548" w:rsidRPr="006319BB">
          <w:rPr>
            <w:rStyle w:val="Hyperlink"/>
            <w:rFonts w:ascii="CMU Serif" w:hAnsi="CMU Serif" w:cs="CMU Serif"/>
            <w:noProof/>
          </w:rPr>
          <w:t>Figure 52 Shimmer btStream firmware packet format</w:t>
        </w:r>
        <w:r w:rsidR="00791548">
          <w:rPr>
            <w:noProof/>
            <w:webHidden/>
          </w:rPr>
          <w:tab/>
        </w:r>
        <w:r w:rsidR="00791548">
          <w:rPr>
            <w:noProof/>
            <w:webHidden/>
          </w:rPr>
          <w:fldChar w:fldCharType="begin"/>
        </w:r>
        <w:r w:rsidR="00791548">
          <w:rPr>
            <w:noProof/>
            <w:webHidden/>
          </w:rPr>
          <w:instrText xml:space="preserve"> PAGEREF _Toc452984989 \h </w:instrText>
        </w:r>
        <w:r w:rsidR="00791548">
          <w:rPr>
            <w:noProof/>
            <w:webHidden/>
          </w:rPr>
        </w:r>
        <w:r w:rsidR="00791548">
          <w:rPr>
            <w:noProof/>
            <w:webHidden/>
          </w:rPr>
          <w:fldChar w:fldCharType="separate"/>
        </w:r>
        <w:r w:rsidR="00791548">
          <w:rPr>
            <w:noProof/>
            <w:webHidden/>
          </w:rPr>
          <w:t>91</w:t>
        </w:r>
        <w:r w:rsidR="00791548">
          <w:rPr>
            <w:noProof/>
            <w:webHidden/>
          </w:rPr>
          <w:fldChar w:fldCharType="end"/>
        </w:r>
      </w:hyperlink>
    </w:p>
    <w:p w14:paraId="6D9CE1DB" w14:textId="77777777" w:rsidR="00791548" w:rsidRDefault="007F5536">
      <w:pPr>
        <w:pStyle w:val="TableofFigures"/>
        <w:tabs>
          <w:tab w:val="right" w:leader="dot" w:pos="9350"/>
        </w:tabs>
        <w:rPr>
          <w:noProof/>
        </w:rPr>
      </w:pPr>
      <w:hyperlink w:anchor="_Toc452984990" w:history="1">
        <w:r w:rsidR="00791548" w:rsidRPr="006319BB">
          <w:rPr>
            <w:rStyle w:val="Hyperlink"/>
            <w:rFonts w:ascii="CMU Serif" w:hAnsi="CMU Serif" w:cs="CMU Serif"/>
            <w:noProof/>
          </w:rPr>
          <w:t>Figure 53 FPGA architecture and resources allocation</w:t>
        </w:r>
        <w:r w:rsidR="00791548">
          <w:rPr>
            <w:noProof/>
            <w:webHidden/>
          </w:rPr>
          <w:tab/>
        </w:r>
        <w:r w:rsidR="00791548">
          <w:rPr>
            <w:noProof/>
            <w:webHidden/>
          </w:rPr>
          <w:fldChar w:fldCharType="begin"/>
        </w:r>
        <w:r w:rsidR="00791548">
          <w:rPr>
            <w:noProof/>
            <w:webHidden/>
          </w:rPr>
          <w:instrText xml:space="preserve"> PAGEREF _Toc452984990 \h </w:instrText>
        </w:r>
        <w:r w:rsidR="00791548">
          <w:rPr>
            <w:noProof/>
            <w:webHidden/>
          </w:rPr>
        </w:r>
        <w:r w:rsidR="00791548">
          <w:rPr>
            <w:noProof/>
            <w:webHidden/>
          </w:rPr>
          <w:fldChar w:fldCharType="separate"/>
        </w:r>
        <w:r w:rsidR="00791548">
          <w:rPr>
            <w:noProof/>
            <w:webHidden/>
          </w:rPr>
          <w:t>92</w:t>
        </w:r>
        <w:r w:rsidR="00791548">
          <w:rPr>
            <w:noProof/>
            <w:webHidden/>
          </w:rPr>
          <w:fldChar w:fldCharType="end"/>
        </w:r>
      </w:hyperlink>
    </w:p>
    <w:p w14:paraId="3691853F" w14:textId="77777777" w:rsidR="00791548" w:rsidRDefault="007F5536">
      <w:pPr>
        <w:pStyle w:val="TableofFigures"/>
        <w:tabs>
          <w:tab w:val="right" w:leader="dot" w:pos="9350"/>
        </w:tabs>
        <w:rPr>
          <w:noProof/>
        </w:rPr>
      </w:pPr>
      <w:hyperlink w:anchor="_Toc452984991" w:history="1">
        <w:r w:rsidR="00791548" w:rsidRPr="006319BB">
          <w:rPr>
            <w:rStyle w:val="Hyperlink"/>
            <w:rFonts w:ascii="CMU Serif" w:hAnsi="CMU Serif" w:cs="CMU Serif"/>
            <w:noProof/>
          </w:rPr>
          <w:t>Figure 54 Zynq SoC fingerprint showing LUTs allocation</w:t>
        </w:r>
        <w:r w:rsidR="00791548">
          <w:rPr>
            <w:noProof/>
            <w:webHidden/>
          </w:rPr>
          <w:tab/>
        </w:r>
        <w:r w:rsidR="00791548">
          <w:rPr>
            <w:noProof/>
            <w:webHidden/>
          </w:rPr>
          <w:fldChar w:fldCharType="begin"/>
        </w:r>
        <w:r w:rsidR="00791548">
          <w:rPr>
            <w:noProof/>
            <w:webHidden/>
          </w:rPr>
          <w:instrText xml:space="preserve"> PAGEREF _Toc452984991 \h </w:instrText>
        </w:r>
        <w:r w:rsidR="00791548">
          <w:rPr>
            <w:noProof/>
            <w:webHidden/>
          </w:rPr>
        </w:r>
        <w:r w:rsidR="00791548">
          <w:rPr>
            <w:noProof/>
            <w:webHidden/>
          </w:rPr>
          <w:fldChar w:fldCharType="separate"/>
        </w:r>
        <w:r w:rsidR="00791548">
          <w:rPr>
            <w:noProof/>
            <w:webHidden/>
          </w:rPr>
          <w:t>93</w:t>
        </w:r>
        <w:r w:rsidR="00791548">
          <w:rPr>
            <w:noProof/>
            <w:webHidden/>
          </w:rPr>
          <w:fldChar w:fldCharType="end"/>
        </w:r>
      </w:hyperlink>
    </w:p>
    <w:p w14:paraId="07B190F1" w14:textId="77777777" w:rsidR="00791548" w:rsidRDefault="007F5536">
      <w:pPr>
        <w:pStyle w:val="TableofFigures"/>
        <w:tabs>
          <w:tab w:val="right" w:leader="dot" w:pos="9350"/>
        </w:tabs>
        <w:rPr>
          <w:noProof/>
        </w:rPr>
      </w:pPr>
      <w:hyperlink w:anchor="_Toc452984992" w:history="1">
        <w:r w:rsidR="00791548" w:rsidRPr="006319BB">
          <w:rPr>
            <w:rStyle w:val="Hyperlink"/>
            <w:rFonts w:ascii="CMU Serif" w:hAnsi="CMU Serif" w:cs="CMU Serif"/>
            <w:noProof/>
          </w:rPr>
          <w:t>Figure 55 Assignment of logical LUTs to physical locations (CLBs)</w:t>
        </w:r>
        <w:r w:rsidR="00791548">
          <w:rPr>
            <w:noProof/>
            <w:webHidden/>
          </w:rPr>
          <w:tab/>
        </w:r>
        <w:r w:rsidR="00791548">
          <w:rPr>
            <w:noProof/>
            <w:webHidden/>
          </w:rPr>
          <w:fldChar w:fldCharType="begin"/>
        </w:r>
        <w:r w:rsidR="00791548">
          <w:rPr>
            <w:noProof/>
            <w:webHidden/>
          </w:rPr>
          <w:instrText xml:space="preserve"> PAGEREF _Toc452984992 \h </w:instrText>
        </w:r>
        <w:r w:rsidR="00791548">
          <w:rPr>
            <w:noProof/>
            <w:webHidden/>
          </w:rPr>
        </w:r>
        <w:r w:rsidR="00791548">
          <w:rPr>
            <w:noProof/>
            <w:webHidden/>
          </w:rPr>
          <w:fldChar w:fldCharType="separate"/>
        </w:r>
        <w:r w:rsidR="00791548">
          <w:rPr>
            <w:noProof/>
            <w:webHidden/>
          </w:rPr>
          <w:t>94</w:t>
        </w:r>
        <w:r w:rsidR="00791548">
          <w:rPr>
            <w:noProof/>
            <w:webHidden/>
          </w:rPr>
          <w:fldChar w:fldCharType="end"/>
        </w:r>
      </w:hyperlink>
    </w:p>
    <w:p w14:paraId="421212DE" w14:textId="77777777" w:rsidR="00791548" w:rsidRDefault="007F5536">
      <w:pPr>
        <w:pStyle w:val="TableofFigures"/>
        <w:tabs>
          <w:tab w:val="right" w:leader="dot" w:pos="9350"/>
        </w:tabs>
        <w:rPr>
          <w:noProof/>
        </w:rPr>
      </w:pPr>
      <w:hyperlink w:anchor="_Toc452984993" w:history="1">
        <w:r w:rsidR="00791548" w:rsidRPr="006319BB">
          <w:rPr>
            <w:rStyle w:val="Hyperlink"/>
            <w:rFonts w:ascii="CMU Serif" w:hAnsi="CMU Serif" w:cs="CMU Serif"/>
            <w:noProof/>
          </w:rPr>
          <w:t>Figure 56 FPGA Design Flowchart on LabVIEW</w:t>
        </w:r>
        <w:r w:rsidR="00791548">
          <w:rPr>
            <w:noProof/>
            <w:webHidden/>
          </w:rPr>
          <w:tab/>
        </w:r>
        <w:r w:rsidR="00791548">
          <w:rPr>
            <w:noProof/>
            <w:webHidden/>
          </w:rPr>
          <w:fldChar w:fldCharType="begin"/>
        </w:r>
        <w:r w:rsidR="00791548">
          <w:rPr>
            <w:noProof/>
            <w:webHidden/>
          </w:rPr>
          <w:instrText xml:space="preserve"> PAGEREF _Toc452984993 \h </w:instrText>
        </w:r>
        <w:r w:rsidR="00791548">
          <w:rPr>
            <w:noProof/>
            <w:webHidden/>
          </w:rPr>
        </w:r>
        <w:r w:rsidR="00791548">
          <w:rPr>
            <w:noProof/>
            <w:webHidden/>
          </w:rPr>
          <w:fldChar w:fldCharType="separate"/>
        </w:r>
        <w:r w:rsidR="00791548">
          <w:rPr>
            <w:noProof/>
            <w:webHidden/>
          </w:rPr>
          <w:t>95</w:t>
        </w:r>
        <w:r w:rsidR="00791548">
          <w:rPr>
            <w:noProof/>
            <w:webHidden/>
          </w:rPr>
          <w:fldChar w:fldCharType="end"/>
        </w:r>
      </w:hyperlink>
    </w:p>
    <w:p w14:paraId="4A6A93A8" w14:textId="77777777" w:rsidR="00791548" w:rsidRDefault="007F5536">
      <w:pPr>
        <w:pStyle w:val="TableofFigures"/>
        <w:tabs>
          <w:tab w:val="right" w:leader="dot" w:pos="9350"/>
        </w:tabs>
        <w:rPr>
          <w:noProof/>
        </w:rPr>
      </w:pPr>
      <w:hyperlink w:anchor="_Toc452984994" w:history="1">
        <w:r w:rsidR="00791548" w:rsidRPr="006319BB">
          <w:rPr>
            <w:rStyle w:val="Hyperlink"/>
            <w:rFonts w:ascii="CMU Serif" w:hAnsi="CMU Serif" w:cs="CMU Serif"/>
            <w:noProof/>
          </w:rPr>
          <w:t>Figure 57 System user interface when the user is in normal condition</w:t>
        </w:r>
        <w:r w:rsidR="00791548">
          <w:rPr>
            <w:noProof/>
            <w:webHidden/>
          </w:rPr>
          <w:tab/>
        </w:r>
        <w:r w:rsidR="00791548">
          <w:rPr>
            <w:noProof/>
            <w:webHidden/>
          </w:rPr>
          <w:fldChar w:fldCharType="begin"/>
        </w:r>
        <w:r w:rsidR="00791548">
          <w:rPr>
            <w:noProof/>
            <w:webHidden/>
          </w:rPr>
          <w:instrText xml:space="preserve"> PAGEREF _Toc452984994 \h </w:instrText>
        </w:r>
        <w:r w:rsidR="00791548">
          <w:rPr>
            <w:noProof/>
            <w:webHidden/>
          </w:rPr>
        </w:r>
        <w:r w:rsidR="00791548">
          <w:rPr>
            <w:noProof/>
            <w:webHidden/>
          </w:rPr>
          <w:fldChar w:fldCharType="separate"/>
        </w:r>
        <w:r w:rsidR="00791548">
          <w:rPr>
            <w:noProof/>
            <w:webHidden/>
          </w:rPr>
          <w:t>98</w:t>
        </w:r>
        <w:r w:rsidR="00791548">
          <w:rPr>
            <w:noProof/>
            <w:webHidden/>
          </w:rPr>
          <w:fldChar w:fldCharType="end"/>
        </w:r>
      </w:hyperlink>
    </w:p>
    <w:p w14:paraId="75AF7908" w14:textId="77777777" w:rsidR="00791548" w:rsidRDefault="007F5536">
      <w:pPr>
        <w:pStyle w:val="TableofFigures"/>
        <w:tabs>
          <w:tab w:val="right" w:leader="dot" w:pos="9350"/>
        </w:tabs>
        <w:rPr>
          <w:noProof/>
        </w:rPr>
      </w:pPr>
      <w:hyperlink w:anchor="_Toc452984995" w:history="1">
        <w:r w:rsidR="00791548" w:rsidRPr="006319BB">
          <w:rPr>
            <w:rStyle w:val="Hyperlink"/>
            <w:rFonts w:ascii="CMU Serif" w:hAnsi="CMU Serif" w:cs="CMU Serif"/>
            <w:noProof/>
          </w:rPr>
          <w:t>Figure 58 Acceleration signals when the user is in normal condition</w:t>
        </w:r>
        <w:r w:rsidR="00791548">
          <w:rPr>
            <w:noProof/>
            <w:webHidden/>
          </w:rPr>
          <w:tab/>
        </w:r>
        <w:r w:rsidR="00791548">
          <w:rPr>
            <w:noProof/>
            <w:webHidden/>
          </w:rPr>
          <w:fldChar w:fldCharType="begin"/>
        </w:r>
        <w:r w:rsidR="00791548">
          <w:rPr>
            <w:noProof/>
            <w:webHidden/>
          </w:rPr>
          <w:instrText xml:space="preserve"> PAGEREF _Toc452984995 \h </w:instrText>
        </w:r>
        <w:r w:rsidR="00791548">
          <w:rPr>
            <w:noProof/>
            <w:webHidden/>
          </w:rPr>
        </w:r>
        <w:r w:rsidR="00791548">
          <w:rPr>
            <w:noProof/>
            <w:webHidden/>
          </w:rPr>
          <w:fldChar w:fldCharType="separate"/>
        </w:r>
        <w:r w:rsidR="00791548">
          <w:rPr>
            <w:noProof/>
            <w:webHidden/>
          </w:rPr>
          <w:t>99</w:t>
        </w:r>
        <w:r w:rsidR="00791548">
          <w:rPr>
            <w:noProof/>
            <w:webHidden/>
          </w:rPr>
          <w:fldChar w:fldCharType="end"/>
        </w:r>
      </w:hyperlink>
    </w:p>
    <w:p w14:paraId="67C32269" w14:textId="77777777" w:rsidR="00791548" w:rsidRDefault="007F5536">
      <w:pPr>
        <w:pStyle w:val="TableofFigures"/>
        <w:tabs>
          <w:tab w:val="right" w:leader="dot" w:pos="9350"/>
        </w:tabs>
        <w:rPr>
          <w:noProof/>
        </w:rPr>
      </w:pPr>
      <w:hyperlink w:anchor="_Toc452984996" w:history="1">
        <w:r w:rsidR="00791548" w:rsidRPr="006319BB">
          <w:rPr>
            <w:rStyle w:val="Hyperlink"/>
            <w:rFonts w:ascii="CMU Serif" w:hAnsi="CMU Serif" w:cs="CMU Serif"/>
            <w:noProof/>
          </w:rPr>
          <w:t>Figure 59 System user interface when a fall occurs</w:t>
        </w:r>
        <w:r w:rsidR="00791548">
          <w:rPr>
            <w:noProof/>
            <w:webHidden/>
          </w:rPr>
          <w:tab/>
        </w:r>
        <w:r w:rsidR="00791548">
          <w:rPr>
            <w:noProof/>
            <w:webHidden/>
          </w:rPr>
          <w:fldChar w:fldCharType="begin"/>
        </w:r>
        <w:r w:rsidR="00791548">
          <w:rPr>
            <w:noProof/>
            <w:webHidden/>
          </w:rPr>
          <w:instrText xml:space="preserve"> PAGEREF _Toc452984996 \h </w:instrText>
        </w:r>
        <w:r w:rsidR="00791548">
          <w:rPr>
            <w:noProof/>
            <w:webHidden/>
          </w:rPr>
        </w:r>
        <w:r w:rsidR="00791548">
          <w:rPr>
            <w:noProof/>
            <w:webHidden/>
          </w:rPr>
          <w:fldChar w:fldCharType="separate"/>
        </w:r>
        <w:r w:rsidR="00791548">
          <w:rPr>
            <w:noProof/>
            <w:webHidden/>
          </w:rPr>
          <w:t>99</w:t>
        </w:r>
        <w:r w:rsidR="00791548">
          <w:rPr>
            <w:noProof/>
            <w:webHidden/>
          </w:rPr>
          <w:fldChar w:fldCharType="end"/>
        </w:r>
      </w:hyperlink>
    </w:p>
    <w:p w14:paraId="440C15BF" w14:textId="77777777" w:rsidR="00791548" w:rsidRDefault="007F5536">
      <w:pPr>
        <w:pStyle w:val="TableofFigures"/>
        <w:tabs>
          <w:tab w:val="right" w:leader="dot" w:pos="9350"/>
        </w:tabs>
        <w:rPr>
          <w:noProof/>
        </w:rPr>
      </w:pPr>
      <w:hyperlink w:anchor="_Toc452984997" w:history="1">
        <w:r w:rsidR="00791548" w:rsidRPr="006319BB">
          <w:rPr>
            <w:rStyle w:val="Hyperlink"/>
            <w:rFonts w:ascii="CMU Serif" w:hAnsi="CMU Serif" w:cs="CMU Serif"/>
            <w:noProof/>
          </w:rPr>
          <w:t>Figure 60 Acceleration signals when the user fall</w:t>
        </w:r>
        <w:r w:rsidR="00791548">
          <w:rPr>
            <w:noProof/>
            <w:webHidden/>
          </w:rPr>
          <w:tab/>
        </w:r>
        <w:r w:rsidR="00791548">
          <w:rPr>
            <w:noProof/>
            <w:webHidden/>
          </w:rPr>
          <w:fldChar w:fldCharType="begin"/>
        </w:r>
        <w:r w:rsidR="00791548">
          <w:rPr>
            <w:noProof/>
            <w:webHidden/>
          </w:rPr>
          <w:instrText xml:space="preserve"> PAGEREF _Toc452984997 \h </w:instrText>
        </w:r>
        <w:r w:rsidR="00791548">
          <w:rPr>
            <w:noProof/>
            <w:webHidden/>
          </w:rPr>
        </w:r>
        <w:r w:rsidR="00791548">
          <w:rPr>
            <w:noProof/>
            <w:webHidden/>
          </w:rPr>
          <w:fldChar w:fldCharType="separate"/>
        </w:r>
        <w:r w:rsidR="00791548">
          <w:rPr>
            <w:noProof/>
            <w:webHidden/>
          </w:rPr>
          <w:t>100</w:t>
        </w:r>
        <w:r w:rsidR="00791548">
          <w:rPr>
            <w:noProof/>
            <w:webHidden/>
          </w:rPr>
          <w:fldChar w:fldCharType="end"/>
        </w:r>
      </w:hyperlink>
    </w:p>
    <w:p w14:paraId="1EAB270A" w14:textId="77777777" w:rsidR="00791548" w:rsidRDefault="007F5536">
      <w:pPr>
        <w:pStyle w:val="TableofFigures"/>
        <w:tabs>
          <w:tab w:val="right" w:leader="dot" w:pos="9350"/>
        </w:tabs>
        <w:rPr>
          <w:noProof/>
        </w:rPr>
      </w:pPr>
      <w:hyperlink w:anchor="_Toc452984998" w:history="1">
        <w:r w:rsidR="00791548" w:rsidRPr="006319BB">
          <w:rPr>
            <w:rStyle w:val="Hyperlink"/>
            <w:rFonts w:ascii="CMU Serif" w:hAnsi="CMU Serif" w:cs="CMU Serif"/>
            <w:noProof/>
          </w:rPr>
          <w:t>Figure 61 The email sent when a fall occurs</w:t>
        </w:r>
        <w:r w:rsidR="00791548">
          <w:rPr>
            <w:noProof/>
            <w:webHidden/>
          </w:rPr>
          <w:tab/>
        </w:r>
        <w:r w:rsidR="00791548">
          <w:rPr>
            <w:noProof/>
            <w:webHidden/>
          </w:rPr>
          <w:fldChar w:fldCharType="begin"/>
        </w:r>
        <w:r w:rsidR="00791548">
          <w:rPr>
            <w:noProof/>
            <w:webHidden/>
          </w:rPr>
          <w:instrText xml:space="preserve"> PAGEREF _Toc452984998 \h </w:instrText>
        </w:r>
        <w:r w:rsidR="00791548">
          <w:rPr>
            <w:noProof/>
            <w:webHidden/>
          </w:rPr>
        </w:r>
        <w:r w:rsidR="00791548">
          <w:rPr>
            <w:noProof/>
            <w:webHidden/>
          </w:rPr>
          <w:fldChar w:fldCharType="separate"/>
        </w:r>
        <w:r w:rsidR="00791548">
          <w:rPr>
            <w:noProof/>
            <w:webHidden/>
          </w:rPr>
          <w:t>100</w:t>
        </w:r>
        <w:r w:rsidR="00791548">
          <w:rPr>
            <w:noProof/>
            <w:webHidden/>
          </w:rPr>
          <w:fldChar w:fldCharType="end"/>
        </w:r>
      </w:hyperlink>
    </w:p>
    <w:p w14:paraId="27057EA1" w14:textId="77777777" w:rsidR="00791548" w:rsidRDefault="007F5536">
      <w:pPr>
        <w:pStyle w:val="TableofFigures"/>
        <w:tabs>
          <w:tab w:val="right" w:leader="dot" w:pos="9350"/>
        </w:tabs>
        <w:rPr>
          <w:noProof/>
        </w:rPr>
      </w:pPr>
      <w:hyperlink w:anchor="_Toc452984999" w:history="1">
        <w:r w:rsidR="00791548" w:rsidRPr="006319BB">
          <w:rPr>
            <w:rStyle w:val="Hyperlink"/>
            <w:rFonts w:ascii="CMU Serif" w:hAnsi="CMU Serif" w:cs="CMU Serif"/>
            <w:noProof/>
          </w:rPr>
          <w:t>Figure 62 ECG signal plotting and features extracting system</w:t>
        </w:r>
        <w:r w:rsidR="00791548">
          <w:rPr>
            <w:noProof/>
            <w:webHidden/>
          </w:rPr>
          <w:tab/>
        </w:r>
        <w:r w:rsidR="00791548">
          <w:rPr>
            <w:noProof/>
            <w:webHidden/>
          </w:rPr>
          <w:fldChar w:fldCharType="begin"/>
        </w:r>
        <w:r w:rsidR="00791548">
          <w:rPr>
            <w:noProof/>
            <w:webHidden/>
          </w:rPr>
          <w:instrText xml:space="preserve"> PAGEREF _Toc452984999 \h </w:instrText>
        </w:r>
        <w:r w:rsidR="00791548">
          <w:rPr>
            <w:noProof/>
            <w:webHidden/>
          </w:rPr>
        </w:r>
        <w:r w:rsidR="00791548">
          <w:rPr>
            <w:noProof/>
            <w:webHidden/>
          </w:rPr>
          <w:fldChar w:fldCharType="separate"/>
        </w:r>
        <w:r w:rsidR="00791548">
          <w:rPr>
            <w:noProof/>
            <w:webHidden/>
          </w:rPr>
          <w:t>101</w:t>
        </w:r>
        <w:r w:rsidR="00791548">
          <w:rPr>
            <w:noProof/>
            <w:webHidden/>
          </w:rPr>
          <w:fldChar w:fldCharType="end"/>
        </w:r>
      </w:hyperlink>
    </w:p>
    <w:p w14:paraId="103A1D05" w14:textId="77777777" w:rsidR="00167BF4" w:rsidRDefault="00167BF4" w:rsidP="00167BF4">
      <w:pPr>
        <w:rPr>
          <w:rFonts w:ascii="CMU Serif" w:hAnsi="CMU Serif" w:cs="CMU Serif"/>
        </w:rPr>
      </w:pPr>
      <w:r>
        <w:rPr>
          <w:rFonts w:ascii="CMU Serif" w:hAnsi="CMU Serif" w:cs="CMU Serif"/>
        </w:rPr>
        <w:fldChar w:fldCharType="end"/>
      </w:r>
    </w:p>
    <w:p w14:paraId="2077F301" w14:textId="77777777" w:rsidR="00167BF4" w:rsidRDefault="00167BF4" w:rsidP="00167BF4">
      <w:pPr>
        <w:pStyle w:val="Heading1"/>
        <w:spacing w:after="240"/>
        <w:rPr>
          <w:rFonts w:ascii="CMU Serif" w:hAnsi="CMU Serif" w:cs="CMU Serif"/>
        </w:rPr>
      </w:pPr>
      <w:bookmarkStart w:id="7" w:name="_Toc274166445"/>
      <w:bookmarkStart w:id="8" w:name="_Toc453620409"/>
      <w:r>
        <w:rPr>
          <w:rFonts w:ascii="CMU Serif" w:hAnsi="CMU Serif" w:cs="CMU Serif"/>
        </w:rPr>
        <w:t>List of Tables</w:t>
      </w:r>
      <w:bookmarkEnd w:id="7"/>
      <w:bookmarkEnd w:id="8"/>
    </w:p>
    <w:p w14:paraId="33282E71" w14:textId="77777777" w:rsidR="00791548" w:rsidRDefault="00167BF4">
      <w:pPr>
        <w:pStyle w:val="TableofFigures"/>
        <w:tabs>
          <w:tab w:val="right" w:leader="dot" w:pos="9350"/>
        </w:tabs>
        <w:rPr>
          <w:noProof/>
        </w:rPr>
      </w:pPr>
      <w:r>
        <w:rPr>
          <w:rFonts w:ascii="CMU Serif" w:eastAsiaTheme="majorEastAsia" w:hAnsi="CMU Serif" w:cs="CMU Serif"/>
          <w:b/>
          <w:bCs/>
          <w:color w:val="2E74B5" w:themeColor="accent1" w:themeShade="BF"/>
          <w:sz w:val="28"/>
          <w:szCs w:val="28"/>
        </w:rPr>
        <w:fldChar w:fldCharType="begin"/>
      </w:r>
      <w:r>
        <w:rPr>
          <w:rFonts w:ascii="CMU Serif" w:eastAsiaTheme="majorEastAsia" w:hAnsi="CMU Serif" w:cs="CMU Serif"/>
          <w:b/>
          <w:bCs/>
          <w:color w:val="2E74B5" w:themeColor="accent1" w:themeShade="BF"/>
          <w:sz w:val="28"/>
          <w:szCs w:val="28"/>
        </w:rPr>
        <w:instrText xml:space="preserve"> TOC \h \z \c "Table" </w:instrText>
      </w:r>
      <w:r>
        <w:rPr>
          <w:rFonts w:ascii="CMU Serif" w:eastAsiaTheme="majorEastAsia" w:hAnsi="CMU Serif" w:cs="CMU Serif"/>
          <w:b/>
          <w:bCs/>
          <w:color w:val="2E74B5" w:themeColor="accent1" w:themeShade="BF"/>
          <w:sz w:val="28"/>
          <w:szCs w:val="28"/>
        </w:rPr>
        <w:fldChar w:fldCharType="separate"/>
      </w:r>
      <w:hyperlink w:anchor="_Toc452985012" w:history="1">
        <w:r w:rsidR="00791548" w:rsidRPr="00F37419">
          <w:rPr>
            <w:rStyle w:val="Hyperlink"/>
            <w:rFonts w:ascii="CMU Serif" w:hAnsi="CMU Serif" w:cs="CMU Serif"/>
            <w:noProof/>
          </w:rPr>
          <w:t>Table 1 Summary comparison between various falling detection approaches</w:t>
        </w:r>
        <w:r w:rsidR="00791548">
          <w:rPr>
            <w:noProof/>
            <w:webHidden/>
          </w:rPr>
          <w:tab/>
        </w:r>
        <w:r w:rsidR="00791548">
          <w:rPr>
            <w:noProof/>
            <w:webHidden/>
          </w:rPr>
          <w:fldChar w:fldCharType="begin"/>
        </w:r>
        <w:r w:rsidR="00791548">
          <w:rPr>
            <w:noProof/>
            <w:webHidden/>
          </w:rPr>
          <w:instrText xml:space="preserve"> PAGEREF _Toc452985012 \h </w:instrText>
        </w:r>
        <w:r w:rsidR="00791548">
          <w:rPr>
            <w:noProof/>
            <w:webHidden/>
          </w:rPr>
        </w:r>
        <w:r w:rsidR="00791548">
          <w:rPr>
            <w:noProof/>
            <w:webHidden/>
          </w:rPr>
          <w:fldChar w:fldCharType="separate"/>
        </w:r>
        <w:r w:rsidR="00791548">
          <w:rPr>
            <w:noProof/>
            <w:webHidden/>
          </w:rPr>
          <w:t>31</w:t>
        </w:r>
        <w:r w:rsidR="00791548">
          <w:rPr>
            <w:noProof/>
            <w:webHidden/>
          </w:rPr>
          <w:fldChar w:fldCharType="end"/>
        </w:r>
      </w:hyperlink>
    </w:p>
    <w:p w14:paraId="278A67D0" w14:textId="77777777" w:rsidR="00791548" w:rsidRDefault="007F5536">
      <w:pPr>
        <w:pStyle w:val="TableofFigures"/>
        <w:tabs>
          <w:tab w:val="right" w:leader="dot" w:pos="9350"/>
        </w:tabs>
        <w:rPr>
          <w:noProof/>
        </w:rPr>
      </w:pPr>
      <w:hyperlink w:anchor="_Toc452985013" w:history="1">
        <w:r w:rsidR="00791548" w:rsidRPr="00F37419">
          <w:rPr>
            <w:rStyle w:val="Hyperlink"/>
            <w:rFonts w:ascii="CMU Serif" w:hAnsi="CMU Serif" w:cs="CMU Serif"/>
            <w:noProof/>
          </w:rPr>
          <w:t>Table 2 Use cases description</w:t>
        </w:r>
        <w:r w:rsidR="00791548">
          <w:rPr>
            <w:noProof/>
            <w:webHidden/>
          </w:rPr>
          <w:tab/>
        </w:r>
        <w:r w:rsidR="00791548">
          <w:rPr>
            <w:noProof/>
            <w:webHidden/>
          </w:rPr>
          <w:fldChar w:fldCharType="begin"/>
        </w:r>
        <w:r w:rsidR="00791548">
          <w:rPr>
            <w:noProof/>
            <w:webHidden/>
          </w:rPr>
          <w:instrText xml:space="preserve"> PAGEREF _Toc452985013 \h </w:instrText>
        </w:r>
        <w:r w:rsidR="00791548">
          <w:rPr>
            <w:noProof/>
            <w:webHidden/>
          </w:rPr>
        </w:r>
        <w:r w:rsidR="00791548">
          <w:rPr>
            <w:noProof/>
            <w:webHidden/>
          </w:rPr>
          <w:fldChar w:fldCharType="separate"/>
        </w:r>
        <w:r w:rsidR="00791548">
          <w:rPr>
            <w:noProof/>
            <w:webHidden/>
          </w:rPr>
          <w:t>39</w:t>
        </w:r>
        <w:r w:rsidR="00791548">
          <w:rPr>
            <w:noProof/>
            <w:webHidden/>
          </w:rPr>
          <w:fldChar w:fldCharType="end"/>
        </w:r>
      </w:hyperlink>
    </w:p>
    <w:p w14:paraId="03BD6A56" w14:textId="77777777" w:rsidR="00791548" w:rsidRDefault="007F5536">
      <w:pPr>
        <w:pStyle w:val="TableofFigures"/>
        <w:tabs>
          <w:tab w:val="right" w:leader="dot" w:pos="9350"/>
        </w:tabs>
        <w:rPr>
          <w:noProof/>
        </w:rPr>
      </w:pPr>
      <w:hyperlink w:anchor="_Toc452985014" w:history="1">
        <w:r w:rsidR="00791548" w:rsidRPr="00F37419">
          <w:rPr>
            <w:rStyle w:val="Hyperlink"/>
            <w:rFonts w:ascii="CMU Serif" w:hAnsi="CMU Serif" w:cs="CMU Serif"/>
            <w:noProof/>
          </w:rPr>
          <w:t>Table 3 Technical design constraints</w:t>
        </w:r>
        <w:r w:rsidR="00791548">
          <w:rPr>
            <w:noProof/>
            <w:webHidden/>
          </w:rPr>
          <w:tab/>
        </w:r>
        <w:r w:rsidR="00791548">
          <w:rPr>
            <w:noProof/>
            <w:webHidden/>
          </w:rPr>
          <w:fldChar w:fldCharType="begin"/>
        </w:r>
        <w:r w:rsidR="00791548">
          <w:rPr>
            <w:noProof/>
            <w:webHidden/>
          </w:rPr>
          <w:instrText xml:space="preserve"> PAGEREF _Toc452985014 \h </w:instrText>
        </w:r>
        <w:r w:rsidR="00791548">
          <w:rPr>
            <w:noProof/>
            <w:webHidden/>
          </w:rPr>
        </w:r>
        <w:r w:rsidR="00791548">
          <w:rPr>
            <w:noProof/>
            <w:webHidden/>
          </w:rPr>
          <w:fldChar w:fldCharType="separate"/>
        </w:r>
        <w:r w:rsidR="00791548">
          <w:rPr>
            <w:noProof/>
            <w:webHidden/>
          </w:rPr>
          <w:t>41</w:t>
        </w:r>
        <w:r w:rsidR="00791548">
          <w:rPr>
            <w:noProof/>
            <w:webHidden/>
          </w:rPr>
          <w:fldChar w:fldCharType="end"/>
        </w:r>
      </w:hyperlink>
    </w:p>
    <w:p w14:paraId="14A51B91" w14:textId="77777777" w:rsidR="00791548" w:rsidRDefault="007F5536">
      <w:pPr>
        <w:pStyle w:val="TableofFigures"/>
        <w:tabs>
          <w:tab w:val="right" w:leader="dot" w:pos="9350"/>
        </w:tabs>
        <w:rPr>
          <w:noProof/>
        </w:rPr>
      </w:pPr>
      <w:hyperlink w:anchor="_Toc452985015" w:history="1">
        <w:r w:rsidR="00791548" w:rsidRPr="00F37419">
          <w:rPr>
            <w:rStyle w:val="Hyperlink"/>
            <w:rFonts w:ascii="CMU Serif" w:hAnsi="CMU Serif" w:cs="CMU Serif"/>
            <w:noProof/>
          </w:rPr>
          <w:t>Table 4 Practical design constraints</w:t>
        </w:r>
        <w:r w:rsidR="00791548">
          <w:rPr>
            <w:noProof/>
            <w:webHidden/>
          </w:rPr>
          <w:tab/>
        </w:r>
        <w:r w:rsidR="00791548">
          <w:rPr>
            <w:noProof/>
            <w:webHidden/>
          </w:rPr>
          <w:fldChar w:fldCharType="begin"/>
        </w:r>
        <w:r w:rsidR="00791548">
          <w:rPr>
            <w:noProof/>
            <w:webHidden/>
          </w:rPr>
          <w:instrText xml:space="preserve"> PAGEREF _Toc452985015 \h </w:instrText>
        </w:r>
        <w:r w:rsidR="00791548">
          <w:rPr>
            <w:noProof/>
            <w:webHidden/>
          </w:rPr>
        </w:r>
        <w:r w:rsidR="00791548">
          <w:rPr>
            <w:noProof/>
            <w:webHidden/>
          </w:rPr>
          <w:fldChar w:fldCharType="separate"/>
        </w:r>
        <w:r w:rsidR="00791548">
          <w:rPr>
            <w:noProof/>
            <w:webHidden/>
          </w:rPr>
          <w:t>41</w:t>
        </w:r>
        <w:r w:rsidR="00791548">
          <w:rPr>
            <w:noProof/>
            <w:webHidden/>
          </w:rPr>
          <w:fldChar w:fldCharType="end"/>
        </w:r>
      </w:hyperlink>
    </w:p>
    <w:p w14:paraId="1D1F579B" w14:textId="77777777" w:rsidR="00791548" w:rsidRDefault="007F5536">
      <w:pPr>
        <w:pStyle w:val="TableofFigures"/>
        <w:tabs>
          <w:tab w:val="right" w:leader="dot" w:pos="9350"/>
        </w:tabs>
        <w:rPr>
          <w:noProof/>
        </w:rPr>
      </w:pPr>
      <w:hyperlink w:anchor="_Toc452985016" w:history="1">
        <w:r w:rsidR="00791548" w:rsidRPr="00F37419">
          <w:rPr>
            <w:rStyle w:val="Hyperlink"/>
            <w:rFonts w:ascii="CMU Serif" w:hAnsi="CMU Serif" w:cs="CMU Serif"/>
            <w:noProof/>
          </w:rPr>
          <w:t>Table 5 Design standards</w:t>
        </w:r>
        <w:r w:rsidR="00791548">
          <w:rPr>
            <w:noProof/>
            <w:webHidden/>
          </w:rPr>
          <w:tab/>
        </w:r>
        <w:r w:rsidR="00791548">
          <w:rPr>
            <w:noProof/>
            <w:webHidden/>
          </w:rPr>
          <w:fldChar w:fldCharType="begin"/>
        </w:r>
        <w:r w:rsidR="00791548">
          <w:rPr>
            <w:noProof/>
            <w:webHidden/>
          </w:rPr>
          <w:instrText xml:space="preserve"> PAGEREF _Toc452985016 \h </w:instrText>
        </w:r>
        <w:r w:rsidR="00791548">
          <w:rPr>
            <w:noProof/>
            <w:webHidden/>
          </w:rPr>
        </w:r>
        <w:r w:rsidR="00791548">
          <w:rPr>
            <w:noProof/>
            <w:webHidden/>
          </w:rPr>
          <w:fldChar w:fldCharType="separate"/>
        </w:r>
        <w:r w:rsidR="00791548">
          <w:rPr>
            <w:noProof/>
            <w:webHidden/>
          </w:rPr>
          <w:t>42</w:t>
        </w:r>
        <w:r w:rsidR="00791548">
          <w:rPr>
            <w:noProof/>
            <w:webHidden/>
          </w:rPr>
          <w:fldChar w:fldCharType="end"/>
        </w:r>
      </w:hyperlink>
    </w:p>
    <w:p w14:paraId="56708530" w14:textId="77777777" w:rsidR="00791548" w:rsidRDefault="007F5536">
      <w:pPr>
        <w:pStyle w:val="TableofFigures"/>
        <w:tabs>
          <w:tab w:val="right" w:leader="dot" w:pos="9350"/>
        </w:tabs>
        <w:rPr>
          <w:noProof/>
        </w:rPr>
      </w:pPr>
      <w:hyperlink w:anchor="_Toc452985017" w:history="1">
        <w:r w:rsidR="00791548" w:rsidRPr="00F37419">
          <w:rPr>
            <w:rStyle w:val="Hyperlink"/>
            <w:rFonts w:ascii="CMU Serif" w:hAnsi="CMU Serif" w:cs="CMU Serif"/>
            <w:noProof/>
          </w:rPr>
          <w:t>Table 6 Professional code of ethics</w:t>
        </w:r>
        <w:r w:rsidR="00791548">
          <w:rPr>
            <w:noProof/>
            <w:webHidden/>
          </w:rPr>
          <w:tab/>
        </w:r>
        <w:r w:rsidR="00791548">
          <w:rPr>
            <w:noProof/>
            <w:webHidden/>
          </w:rPr>
          <w:fldChar w:fldCharType="begin"/>
        </w:r>
        <w:r w:rsidR="00791548">
          <w:rPr>
            <w:noProof/>
            <w:webHidden/>
          </w:rPr>
          <w:instrText xml:space="preserve"> PAGEREF _Toc452985017 \h </w:instrText>
        </w:r>
        <w:r w:rsidR="00791548">
          <w:rPr>
            <w:noProof/>
            <w:webHidden/>
          </w:rPr>
        </w:r>
        <w:r w:rsidR="00791548">
          <w:rPr>
            <w:noProof/>
            <w:webHidden/>
          </w:rPr>
          <w:fldChar w:fldCharType="separate"/>
        </w:r>
        <w:r w:rsidR="00791548">
          <w:rPr>
            <w:noProof/>
            <w:webHidden/>
          </w:rPr>
          <w:t>43</w:t>
        </w:r>
        <w:r w:rsidR="00791548">
          <w:rPr>
            <w:noProof/>
            <w:webHidden/>
          </w:rPr>
          <w:fldChar w:fldCharType="end"/>
        </w:r>
      </w:hyperlink>
    </w:p>
    <w:p w14:paraId="35B25EE6" w14:textId="77777777" w:rsidR="00791548" w:rsidRDefault="007F5536">
      <w:pPr>
        <w:pStyle w:val="TableofFigures"/>
        <w:tabs>
          <w:tab w:val="right" w:leader="dot" w:pos="9350"/>
        </w:tabs>
        <w:rPr>
          <w:noProof/>
        </w:rPr>
      </w:pPr>
      <w:hyperlink w:anchor="_Toc452985018" w:history="1">
        <w:r w:rsidR="00791548" w:rsidRPr="00F37419">
          <w:rPr>
            <w:rStyle w:val="Hyperlink"/>
            <w:rFonts w:ascii="CMU Serif" w:hAnsi="CMU Serif" w:cs="CMU Serif"/>
            <w:noProof/>
          </w:rPr>
          <w:t>Table 7 Comparison between Zynq SoC prototyping boards; Zedboard and NI-myRio</w:t>
        </w:r>
        <w:r w:rsidR="00791548">
          <w:rPr>
            <w:noProof/>
            <w:webHidden/>
          </w:rPr>
          <w:tab/>
        </w:r>
        <w:r w:rsidR="00791548">
          <w:rPr>
            <w:noProof/>
            <w:webHidden/>
          </w:rPr>
          <w:fldChar w:fldCharType="begin"/>
        </w:r>
        <w:r w:rsidR="00791548">
          <w:rPr>
            <w:noProof/>
            <w:webHidden/>
          </w:rPr>
          <w:instrText xml:space="preserve"> PAGEREF _Toc452985018 \h </w:instrText>
        </w:r>
        <w:r w:rsidR="00791548">
          <w:rPr>
            <w:noProof/>
            <w:webHidden/>
          </w:rPr>
        </w:r>
        <w:r w:rsidR="00791548">
          <w:rPr>
            <w:noProof/>
            <w:webHidden/>
          </w:rPr>
          <w:fldChar w:fldCharType="separate"/>
        </w:r>
        <w:r w:rsidR="00791548">
          <w:rPr>
            <w:noProof/>
            <w:webHidden/>
          </w:rPr>
          <w:t>55</w:t>
        </w:r>
        <w:r w:rsidR="00791548">
          <w:rPr>
            <w:noProof/>
            <w:webHidden/>
          </w:rPr>
          <w:fldChar w:fldCharType="end"/>
        </w:r>
      </w:hyperlink>
    </w:p>
    <w:p w14:paraId="16EF7CF1" w14:textId="77777777" w:rsidR="00791548" w:rsidRDefault="007F5536">
      <w:pPr>
        <w:pStyle w:val="TableofFigures"/>
        <w:tabs>
          <w:tab w:val="right" w:leader="dot" w:pos="9350"/>
        </w:tabs>
        <w:rPr>
          <w:noProof/>
        </w:rPr>
      </w:pPr>
      <w:hyperlink w:anchor="_Toc452985019" w:history="1">
        <w:r w:rsidR="00791548" w:rsidRPr="00F37419">
          <w:rPr>
            <w:rStyle w:val="Hyperlink"/>
            <w:noProof/>
          </w:rPr>
          <w:t>Table 8 Discussion of how technical design constraints were met</w:t>
        </w:r>
        <w:r w:rsidR="00791548">
          <w:rPr>
            <w:noProof/>
            <w:webHidden/>
          </w:rPr>
          <w:tab/>
        </w:r>
        <w:r w:rsidR="00791548">
          <w:rPr>
            <w:noProof/>
            <w:webHidden/>
          </w:rPr>
          <w:fldChar w:fldCharType="begin"/>
        </w:r>
        <w:r w:rsidR="00791548">
          <w:rPr>
            <w:noProof/>
            <w:webHidden/>
          </w:rPr>
          <w:instrText xml:space="preserve"> PAGEREF _Toc452985019 \h </w:instrText>
        </w:r>
        <w:r w:rsidR="00791548">
          <w:rPr>
            <w:noProof/>
            <w:webHidden/>
          </w:rPr>
        </w:r>
        <w:r w:rsidR="00791548">
          <w:rPr>
            <w:noProof/>
            <w:webHidden/>
          </w:rPr>
          <w:fldChar w:fldCharType="separate"/>
        </w:r>
        <w:r w:rsidR="00791548">
          <w:rPr>
            <w:noProof/>
            <w:webHidden/>
          </w:rPr>
          <w:t>60</w:t>
        </w:r>
        <w:r w:rsidR="00791548">
          <w:rPr>
            <w:noProof/>
            <w:webHidden/>
          </w:rPr>
          <w:fldChar w:fldCharType="end"/>
        </w:r>
      </w:hyperlink>
    </w:p>
    <w:p w14:paraId="7C98E5CA" w14:textId="77777777" w:rsidR="00791548" w:rsidRDefault="007F5536">
      <w:pPr>
        <w:pStyle w:val="TableofFigures"/>
        <w:tabs>
          <w:tab w:val="right" w:leader="dot" w:pos="9350"/>
        </w:tabs>
        <w:rPr>
          <w:noProof/>
        </w:rPr>
      </w:pPr>
      <w:hyperlink w:anchor="_Toc452985020" w:history="1">
        <w:r w:rsidR="00791548" w:rsidRPr="00F37419">
          <w:rPr>
            <w:rStyle w:val="Hyperlink"/>
            <w:noProof/>
          </w:rPr>
          <w:t>Table 9 Discussion of how practical design constraints were met</w:t>
        </w:r>
        <w:r w:rsidR="00791548">
          <w:rPr>
            <w:noProof/>
            <w:webHidden/>
          </w:rPr>
          <w:tab/>
        </w:r>
        <w:r w:rsidR="00791548">
          <w:rPr>
            <w:noProof/>
            <w:webHidden/>
          </w:rPr>
          <w:fldChar w:fldCharType="begin"/>
        </w:r>
        <w:r w:rsidR="00791548">
          <w:rPr>
            <w:noProof/>
            <w:webHidden/>
          </w:rPr>
          <w:instrText xml:space="preserve"> PAGEREF _Toc452985020 \h </w:instrText>
        </w:r>
        <w:r w:rsidR="00791548">
          <w:rPr>
            <w:noProof/>
            <w:webHidden/>
          </w:rPr>
        </w:r>
        <w:r w:rsidR="00791548">
          <w:rPr>
            <w:noProof/>
            <w:webHidden/>
          </w:rPr>
          <w:fldChar w:fldCharType="separate"/>
        </w:r>
        <w:r w:rsidR="00791548">
          <w:rPr>
            <w:noProof/>
            <w:webHidden/>
          </w:rPr>
          <w:t>61</w:t>
        </w:r>
        <w:r w:rsidR="00791548">
          <w:rPr>
            <w:noProof/>
            <w:webHidden/>
          </w:rPr>
          <w:fldChar w:fldCharType="end"/>
        </w:r>
      </w:hyperlink>
    </w:p>
    <w:p w14:paraId="10B47816" w14:textId="77777777" w:rsidR="00791548" w:rsidRDefault="007F5536">
      <w:pPr>
        <w:pStyle w:val="TableofFigures"/>
        <w:tabs>
          <w:tab w:val="right" w:leader="dot" w:pos="9350"/>
        </w:tabs>
        <w:rPr>
          <w:noProof/>
        </w:rPr>
      </w:pPr>
      <w:hyperlink w:anchor="_Toc452985021" w:history="1">
        <w:r w:rsidR="00791548" w:rsidRPr="00F37419">
          <w:rPr>
            <w:rStyle w:val="Hyperlink"/>
            <w:rFonts w:ascii="CMU Serif" w:hAnsi="CMU Serif" w:cs="CMU Serif"/>
            <w:noProof/>
          </w:rPr>
          <w:t>Table 10 Accuracy results of testing the algorithm with different values of k and different training percentages</w:t>
        </w:r>
        <w:r w:rsidR="00791548">
          <w:rPr>
            <w:noProof/>
            <w:webHidden/>
          </w:rPr>
          <w:tab/>
        </w:r>
        <w:r w:rsidR="00791548">
          <w:rPr>
            <w:noProof/>
            <w:webHidden/>
          </w:rPr>
          <w:fldChar w:fldCharType="begin"/>
        </w:r>
        <w:r w:rsidR="00791548">
          <w:rPr>
            <w:noProof/>
            <w:webHidden/>
          </w:rPr>
          <w:instrText xml:space="preserve"> PAGEREF _Toc452985021 \h </w:instrText>
        </w:r>
        <w:r w:rsidR="00791548">
          <w:rPr>
            <w:noProof/>
            <w:webHidden/>
          </w:rPr>
        </w:r>
        <w:r w:rsidR="00791548">
          <w:rPr>
            <w:noProof/>
            <w:webHidden/>
          </w:rPr>
          <w:fldChar w:fldCharType="separate"/>
        </w:r>
        <w:r w:rsidR="00791548">
          <w:rPr>
            <w:noProof/>
            <w:webHidden/>
          </w:rPr>
          <w:t>69</w:t>
        </w:r>
        <w:r w:rsidR="00791548">
          <w:rPr>
            <w:noProof/>
            <w:webHidden/>
          </w:rPr>
          <w:fldChar w:fldCharType="end"/>
        </w:r>
      </w:hyperlink>
    </w:p>
    <w:p w14:paraId="766FA7A6" w14:textId="77777777" w:rsidR="00791548" w:rsidRDefault="007F5536">
      <w:pPr>
        <w:pStyle w:val="TableofFigures"/>
        <w:tabs>
          <w:tab w:val="right" w:leader="dot" w:pos="9350"/>
        </w:tabs>
        <w:rPr>
          <w:noProof/>
        </w:rPr>
      </w:pPr>
      <w:hyperlink w:anchor="_Toc452985022" w:history="1">
        <w:r w:rsidR="00791548" w:rsidRPr="00F37419">
          <w:rPr>
            <w:rStyle w:val="Hyperlink"/>
            <w:rFonts w:ascii="CMU Serif" w:hAnsi="CMU Serif" w:cs="CMU Serif"/>
            <w:noProof/>
          </w:rPr>
          <w:t>Table 11 Implementation report in terms of resources and time consumption</w:t>
        </w:r>
        <w:r w:rsidR="00791548">
          <w:rPr>
            <w:noProof/>
            <w:webHidden/>
          </w:rPr>
          <w:tab/>
        </w:r>
        <w:r w:rsidR="00791548">
          <w:rPr>
            <w:noProof/>
            <w:webHidden/>
          </w:rPr>
          <w:fldChar w:fldCharType="begin"/>
        </w:r>
        <w:r w:rsidR="00791548">
          <w:rPr>
            <w:noProof/>
            <w:webHidden/>
          </w:rPr>
          <w:instrText xml:space="preserve"> PAGEREF _Toc452985022 \h </w:instrText>
        </w:r>
        <w:r w:rsidR="00791548">
          <w:rPr>
            <w:noProof/>
            <w:webHidden/>
          </w:rPr>
        </w:r>
        <w:r w:rsidR="00791548">
          <w:rPr>
            <w:noProof/>
            <w:webHidden/>
          </w:rPr>
          <w:fldChar w:fldCharType="separate"/>
        </w:r>
        <w:r w:rsidR="00791548">
          <w:rPr>
            <w:noProof/>
            <w:webHidden/>
          </w:rPr>
          <w:t>84</w:t>
        </w:r>
        <w:r w:rsidR="00791548">
          <w:rPr>
            <w:noProof/>
            <w:webHidden/>
          </w:rPr>
          <w:fldChar w:fldCharType="end"/>
        </w:r>
      </w:hyperlink>
    </w:p>
    <w:p w14:paraId="347F8C55" w14:textId="77777777" w:rsidR="00791548" w:rsidRDefault="007F5536">
      <w:pPr>
        <w:pStyle w:val="TableofFigures"/>
        <w:tabs>
          <w:tab w:val="right" w:leader="dot" w:pos="9350"/>
        </w:tabs>
        <w:rPr>
          <w:noProof/>
        </w:rPr>
      </w:pPr>
      <w:hyperlink w:anchor="_Toc452985023" w:history="1">
        <w:r w:rsidR="00791548" w:rsidRPr="00F37419">
          <w:rPr>
            <w:rStyle w:val="Hyperlink"/>
            <w:rFonts w:ascii="CMU Serif" w:hAnsi="CMU Serif" w:cs="CMU Serif"/>
            <w:noProof/>
          </w:rPr>
          <w:t>Table 12 Implementation report for solution 3</w:t>
        </w:r>
        <w:r w:rsidR="00791548">
          <w:rPr>
            <w:noProof/>
            <w:webHidden/>
          </w:rPr>
          <w:tab/>
        </w:r>
        <w:r w:rsidR="00791548">
          <w:rPr>
            <w:noProof/>
            <w:webHidden/>
          </w:rPr>
          <w:fldChar w:fldCharType="begin"/>
        </w:r>
        <w:r w:rsidR="00791548">
          <w:rPr>
            <w:noProof/>
            <w:webHidden/>
          </w:rPr>
          <w:instrText xml:space="preserve"> PAGEREF _Toc452985023 \h </w:instrText>
        </w:r>
        <w:r w:rsidR="00791548">
          <w:rPr>
            <w:noProof/>
            <w:webHidden/>
          </w:rPr>
        </w:r>
        <w:r w:rsidR="00791548">
          <w:rPr>
            <w:noProof/>
            <w:webHidden/>
          </w:rPr>
          <w:fldChar w:fldCharType="separate"/>
        </w:r>
        <w:r w:rsidR="00791548">
          <w:rPr>
            <w:noProof/>
            <w:webHidden/>
          </w:rPr>
          <w:t>85</w:t>
        </w:r>
        <w:r w:rsidR="00791548">
          <w:rPr>
            <w:noProof/>
            <w:webHidden/>
          </w:rPr>
          <w:fldChar w:fldCharType="end"/>
        </w:r>
      </w:hyperlink>
    </w:p>
    <w:p w14:paraId="1C376AA1" w14:textId="77777777" w:rsidR="00791548" w:rsidRDefault="007F5536">
      <w:pPr>
        <w:pStyle w:val="TableofFigures"/>
        <w:tabs>
          <w:tab w:val="right" w:leader="dot" w:pos="9350"/>
        </w:tabs>
        <w:rPr>
          <w:noProof/>
        </w:rPr>
      </w:pPr>
      <w:hyperlink w:anchor="_Toc452985024" w:history="1">
        <w:r w:rsidR="00791548" w:rsidRPr="00F37419">
          <w:rPr>
            <w:rStyle w:val="Hyperlink"/>
            <w:rFonts w:ascii="CMU Serif" w:hAnsi="CMU Serif" w:cs="CMU Serif"/>
            <w:noProof/>
          </w:rPr>
          <w:t>Table 13 Power consumption report for solution 3</w:t>
        </w:r>
        <w:r w:rsidR="00791548">
          <w:rPr>
            <w:noProof/>
            <w:webHidden/>
          </w:rPr>
          <w:tab/>
        </w:r>
        <w:r w:rsidR="00791548">
          <w:rPr>
            <w:noProof/>
            <w:webHidden/>
          </w:rPr>
          <w:fldChar w:fldCharType="begin"/>
        </w:r>
        <w:r w:rsidR="00791548">
          <w:rPr>
            <w:noProof/>
            <w:webHidden/>
          </w:rPr>
          <w:instrText xml:space="preserve"> PAGEREF _Toc452985024 \h </w:instrText>
        </w:r>
        <w:r w:rsidR="00791548">
          <w:rPr>
            <w:noProof/>
            <w:webHidden/>
          </w:rPr>
        </w:r>
        <w:r w:rsidR="00791548">
          <w:rPr>
            <w:noProof/>
            <w:webHidden/>
          </w:rPr>
          <w:fldChar w:fldCharType="separate"/>
        </w:r>
        <w:r w:rsidR="00791548">
          <w:rPr>
            <w:noProof/>
            <w:webHidden/>
          </w:rPr>
          <w:t>85</w:t>
        </w:r>
        <w:r w:rsidR="00791548">
          <w:rPr>
            <w:noProof/>
            <w:webHidden/>
          </w:rPr>
          <w:fldChar w:fldCharType="end"/>
        </w:r>
      </w:hyperlink>
    </w:p>
    <w:p w14:paraId="15025C7C" w14:textId="77777777" w:rsidR="00791548" w:rsidRDefault="007F5536">
      <w:pPr>
        <w:pStyle w:val="TableofFigures"/>
        <w:tabs>
          <w:tab w:val="right" w:leader="dot" w:pos="9350"/>
        </w:tabs>
        <w:rPr>
          <w:noProof/>
        </w:rPr>
      </w:pPr>
      <w:hyperlink w:anchor="_Toc452985025" w:history="1">
        <w:r w:rsidR="00791548" w:rsidRPr="00F37419">
          <w:rPr>
            <w:rStyle w:val="Hyperlink"/>
            <w:rFonts w:ascii="CMU Serif" w:hAnsi="CMU Serif" w:cs="CMU Serif"/>
            <w:noProof/>
          </w:rPr>
          <w:t>Table 14 Optimization techniques available for the FPGA implementation on NI myRIO</w:t>
        </w:r>
        <w:r w:rsidR="00791548">
          <w:rPr>
            <w:noProof/>
            <w:webHidden/>
          </w:rPr>
          <w:tab/>
        </w:r>
        <w:r w:rsidR="00791548">
          <w:rPr>
            <w:noProof/>
            <w:webHidden/>
          </w:rPr>
          <w:fldChar w:fldCharType="begin"/>
        </w:r>
        <w:r w:rsidR="00791548">
          <w:rPr>
            <w:noProof/>
            <w:webHidden/>
          </w:rPr>
          <w:instrText xml:space="preserve"> PAGEREF _Toc452985025 \h </w:instrText>
        </w:r>
        <w:r w:rsidR="00791548">
          <w:rPr>
            <w:noProof/>
            <w:webHidden/>
          </w:rPr>
        </w:r>
        <w:r w:rsidR="00791548">
          <w:rPr>
            <w:noProof/>
            <w:webHidden/>
          </w:rPr>
          <w:fldChar w:fldCharType="separate"/>
        </w:r>
        <w:r w:rsidR="00791548">
          <w:rPr>
            <w:noProof/>
            <w:webHidden/>
          </w:rPr>
          <w:t>93</w:t>
        </w:r>
        <w:r w:rsidR="00791548">
          <w:rPr>
            <w:noProof/>
            <w:webHidden/>
          </w:rPr>
          <w:fldChar w:fldCharType="end"/>
        </w:r>
      </w:hyperlink>
    </w:p>
    <w:p w14:paraId="16A2CB27" w14:textId="77777777" w:rsidR="00791548" w:rsidRDefault="007F5536">
      <w:pPr>
        <w:pStyle w:val="TableofFigures"/>
        <w:tabs>
          <w:tab w:val="right" w:leader="dot" w:pos="9350"/>
        </w:tabs>
        <w:rPr>
          <w:noProof/>
        </w:rPr>
      </w:pPr>
      <w:hyperlink w:anchor="_Toc452985026" w:history="1">
        <w:r w:rsidR="00791548" w:rsidRPr="00F37419">
          <w:rPr>
            <w:rStyle w:val="Hyperlink"/>
            <w:rFonts w:ascii="CMU Serif" w:hAnsi="CMU Serif" w:cs="CMU Serif"/>
            <w:noProof/>
          </w:rPr>
          <w:t>Table 15 FPGA resources usage before optimization</w:t>
        </w:r>
        <w:r w:rsidR="00791548">
          <w:rPr>
            <w:noProof/>
            <w:webHidden/>
          </w:rPr>
          <w:tab/>
        </w:r>
        <w:r w:rsidR="00791548">
          <w:rPr>
            <w:noProof/>
            <w:webHidden/>
          </w:rPr>
          <w:fldChar w:fldCharType="begin"/>
        </w:r>
        <w:r w:rsidR="00791548">
          <w:rPr>
            <w:noProof/>
            <w:webHidden/>
          </w:rPr>
          <w:instrText xml:space="preserve"> PAGEREF _Toc452985026 \h </w:instrText>
        </w:r>
        <w:r w:rsidR="00791548">
          <w:rPr>
            <w:noProof/>
            <w:webHidden/>
          </w:rPr>
        </w:r>
        <w:r w:rsidR="00791548">
          <w:rPr>
            <w:noProof/>
            <w:webHidden/>
          </w:rPr>
          <w:fldChar w:fldCharType="separate"/>
        </w:r>
        <w:r w:rsidR="00791548">
          <w:rPr>
            <w:noProof/>
            <w:webHidden/>
          </w:rPr>
          <w:t>96</w:t>
        </w:r>
        <w:r w:rsidR="00791548">
          <w:rPr>
            <w:noProof/>
            <w:webHidden/>
          </w:rPr>
          <w:fldChar w:fldCharType="end"/>
        </w:r>
      </w:hyperlink>
    </w:p>
    <w:p w14:paraId="7E58634B" w14:textId="77777777" w:rsidR="00791548" w:rsidRDefault="007F5536">
      <w:pPr>
        <w:pStyle w:val="TableofFigures"/>
        <w:tabs>
          <w:tab w:val="right" w:leader="dot" w:pos="9350"/>
        </w:tabs>
        <w:rPr>
          <w:noProof/>
        </w:rPr>
      </w:pPr>
      <w:hyperlink w:anchor="_Toc452985027" w:history="1">
        <w:r w:rsidR="00791548" w:rsidRPr="00F37419">
          <w:rPr>
            <w:rStyle w:val="Hyperlink"/>
            <w:rFonts w:ascii="CMU Serif" w:hAnsi="CMU Serif" w:cs="CMU Serif"/>
            <w:noProof/>
          </w:rPr>
          <w:t>Table 16 FPGA resources usage after optimization</w:t>
        </w:r>
        <w:r w:rsidR="00791548">
          <w:rPr>
            <w:noProof/>
            <w:webHidden/>
          </w:rPr>
          <w:tab/>
        </w:r>
        <w:r w:rsidR="00791548">
          <w:rPr>
            <w:noProof/>
            <w:webHidden/>
          </w:rPr>
          <w:fldChar w:fldCharType="begin"/>
        </w:r>
        <w:r w:rsidR="00791548">
          <w:rPr>
            <w:noProof/>
            <w:webHidden/>
          </w:rPr>
          <w:instrText xml:space="preserve"> PAGEREF _Toc452985027 \h </w:instrText>
        </w:r>
        <w:r w:rsidR="00791548">
          <w:rPr>
            <w:noProof/>
            <w:webHidden/>
          </w:rPr>
        </w:r>
        <w:r w:rsidR="00791548">
          <w:rPr>
            <w:noProof/>
            <w:webHidden/>
          </w:rPr>
          <w:fldChar w:fldCharType="separate"/>
        </w:r>
        <w:r w:rsidR="00791548">
          <w:rPr>
            <w:noProof/>
            <w:webHidden/>
          </w:rPr>
          <w:t>96</w:t>
        </w:r>
        <w:r w:rsidR="00791548">
          <w:rPr>
            <w:noProof/>
            <w:webHidden/>
          </w:rPr>
          <w:fldChar w:fldCharType="end"/>
        </w:r>
      </w:hyperlink>
    </w:p>
    <w:p w14:paraId="1FE62311" w14:textId="77777777" w:rsidR="00791548" w:rsidRDefault="007F5536">
      <w:pPr>
        <w:pStyle w:val="TableofFigures"/>
        <w:tabs>
          <w:tab w:val="right" w:leader="dot" w:pos="9350"/>
        </w:tabs>
        <w:rPr>
          <w:noProof/>
        </w:rPr>
      </w:pPr>
      <w:hyperlink w:anchor="_Toc452985028" w:history="1">
        <w:r w:rsidR="00791548" w:rsidRPr="00F37419">
          <w:rPr>
            <w:rStyle w:val="Hyperlink"/>
            <w:rFonts w:ascii="CMU Serif" w:hAnsi="CMU Serif" w:cs="CMU Serif"/>
            <w:noProof/>
          </w:rPr>
          <w:t>Table 17 Execution time report</w:t>
        </w:r>
        <w:r w:rsidR="00791548">
          <w:rPr>
            <w:noProof/>
            <w:webHidden/>
          </w:rPr>
          <w:tab/>
        </w:r>
        <w:r w:rsidR="00791548">
          <w:rPr>
            <w:noProof/>
            <w:webHidden/>
          </w:rPr>
          <w:fldChar w:fldCharType="begin"/>
        </w:r>
        <w:r w:rsidR="00791548">
          <w:rPr>
            <w:noProof/>
            <w:webHidden/>
          </w:rPr>
          <w:instrText xml:space="preserve"> PAGEREF _Toc452985028 \h </w:instrText>
        </w:r>
        <w:r w:rsidR="00791548">
          <w:rPr>
            <w:noProof/>
            <w:webHidden/>
          </w:rPr>
        </w:r>
        <w:r w:rsidR="00791548">
          <w:rPr>
            <w:noProof/>
            <w:webHidden/>
          </w:rPr>
          <w:fldChar w:fldCharType="separate"/>
        </w:r>
        <w:r w:rsidR="00791548">
          <w:rPr>
            <w:noProof/>
            <w:webHidden/>
          </w:rPr>
          <w:t>102</w:t>
        </w:r>
        <w:r w:rsidR="00791548">
          <w:rPr>
            <w:noProof/>
            <w:webHidden/>
          </w:rPr>
          <w:fldChar w:fldCharType="end"/>
        </w:r>
      </w:hyperlink>
    </w:p>
    <w:p w14:paraId="5ADC0F87" w14:textId="77777777" w:rsidR="00791548" w:rsidRDefault="007F5536">
      <w:pPr>
        <w:pStyle w:val="TableofFigures"/>
        <w:tabs>
          <w:tab w:val="right" w:leader="dot" w:pos="9350"/>
        </w:tabs>
        <w:rPr>
          <w:noProof/>
        </w:rPr>
      </w:pPr>
      <w:hyperlink w:anchor="_Toc452985029" w:history="1">
        <w:r w:rsidR="00791548" w:rsidRPr="00F37419">
          <w:rPr>
            <w:rStyle w:val="Hyperlink"/>
            <w:rFonts w:ascii="CMU Serif" w:hAnsi="CMU Serif" w:cs="CMU Serif"/>
            <w:noProof/>
          </w:rPr>
          <w:t>Table 18 KNN algorithm detection time (in seconds)</w:t>
        </w:r>
        <w:r w:rsidR="00791548">
          <w:rPr>
            <w:noProof/>
            <w:webHidden/>
          </w:rPr>
          <w:tab/>
        </w:r>
        <w:r w:rsidR="00791548">
          <w:rPr>
            <w:noProof/>
            <w:webHidden/>
          </w:rPr>
          <w:fldChar w:fldCharType="begin"/>
        </w:r>
        <w:r w:rsidR="00791548">
          <w:rPr>
            <w:noProof/>
            <w:webHidden/>
          </w:rPr>
          <w:instrText xml:space="preserve"> PAGEREF _Toc452985029 \h </w:instrText>
        </w:r>
        <w:r w:rsidR="00791548">
          <w:rPr>
            <w:noProof/>
            <w:webHidden/>
          </w:rPr>
        </w:r>
        <w:r w:rsidR="00791548">
          <w:rPr>
            <w:noProof/>
            <w:webHidden/>
          </w:rPr>
          <w:fldChar w:fldCharType="separate"/>
        </w:r>
        <w:r w:rsidR="00791548">
          <w:rPr>
            <w:noProof/>
            <w:webHidden/>
          </w:rPr>
          <w:t>103</w:t>
        </w:r>
        <w:r w:rsidR="00791548">
          <w:rPr>
            <w:noProof/>
            <w:webHidden/>
          </w:rPr>
          <w:fldChar w:fldCharType="end"/>
        </w:r>
      </w:hyperlink>
    </w:p>
    <w:p w14:paraId="474C8B67" w14:textId="77777777" w:rsidR="00791548" w:rsidRDefault="007F5536">
      <w:pPr>
        <w:pStyle w:val="TableofFigures"/>
        <w:tabs>
          <w:tab w:val="right" w:leader="dot" w:pos="9350"/>
        </w:tabs>
        <w:rPr>
          <w:noProof/>
        </w:rPr>
      </w:pPr>
      <w:hyperlink w:anchor="_Toc452985030" w:history="1">
        <w:r w:rsidR="00791548" w:rsidRPr="00F37419">
          <w:rPr>
            <w:rStyle w:val="Hyperlink"/>
            <w:rFonts w:ascii="CMU Serif" w:hAnsi="CMU Serif" w:cs="CMU Serif"/>
            <w:noProof/>
          </w:rPr>
          <w:t>Table 19 KNN algorithm detection accuracy</w:t>
        </w:r>
        <w:r w:rsidR="00791548">
          <w:rPr>
            <w:noProof/>
            <w:webHidden/>
          </w:rPr>
          <w:tab/>
        </w:r>
        <w:r w:rsidR="00791548">
          <w:rPr>
            <w:noProof/>
            <w:webHidden/>
          </w:rPr>
          <w:fldChar w:fldCharType="begin"/>
        </w:r>
        <w:r w:rsidR="00791548">
          <w:rPr>
            <w:noProof/>
            <w:webHidden/>
          </w:rPr>
          <w:instrText xml:space="preserve"> PAGEREF _Toc452985030 \h </w:instrText>
        </w:r>
        <w:r w:rsidR="00791548">
          <w:rPr>
            <w:noProof/>
            <w:webHidden/>
          </w:rPr>
        </w:r>
        <w:r w:rsidR="00791548">
          <w:rPr>
            <w:noProof/>
            <w:webHidden/>
          </w:rPr>
          <w:fldChar w:fldCharType="separate"/>
        </w:r>
        <w:r w:rsidR="00791548">
          <w:rPr>
            <w:noProof/>
            <w:webHidden/>
          </w:rPr>
          <w:t>104</w:t>
        </w:r>
        <w:r w:rsidR="00791548">
          <w:rPr>
            <w:noProof/>
            <w:webHidden/>
          </w:rPr>
          <w:fldChar w:fldCharType="end"/>
        </w:r>
      </w:hyperlink>
    </w:p>
    <w:p w14:paraId="5E8CD4B2" w14:textId="77777777" w:rsidR="00791548" w:rsidRDefault="007F5536">
      <w:pPr>
        <w:pStyle w:val="TableofFigures"/>
        <w:tabs>
          <w:tab w:val="right" w:leader="dot" w:pos="9350"/>
        </w:tabs>
        <w:rPr>
          <w:noProof/>
        </w:rPr>
      </w:pPr>
      <w:hyperlink w:anchor="_Toc452985031" w:history="1">
        <w:r w:rsidR="00791548" w:rsidRPr="00F37419">
          <w:rPr>
            <w:rStyle w:val="Hyperlink"/>
            <w:rFonts w:ascii="CMU Serif" w:hAnsi="CMU Serif" w:cs="CMU Serif"/>
            <w:noProof/>
          </w:rPr>
          <w:t>Table 20 Design constraints evaluation</w:t>
        </w:r>
        <w:r w:rsidR="00791548">
          <w:rPr>
            <w:noProof/>
            <w:webHidden/>
          </w:rPr>
          <w:tab/>
        </w:r>
        <w:r w:rsidR="00791548">
          <w:rPr>
            <w:noProof/>
            <w:webHidden/>
          </w:rPr>
          <w:fldChar w:fldCharType="begin"/>
        </w:r>
        <w:r w:rsidR="00791548">
          <w:rPr>
            <w:noProof/>
            <w:webHidden/>
          </w:rPr>
          <w:instrText xml:space="preserve"> PAGEREF _Toc452985031 \h </w:instrText>
        </w:r>
        <w:r w:rsidR="00791548">
          <w:rPr>
            <w:noProof/>
            <w:webHidden/>
          </w:rPr>
        </w:r>
        <w:r w:rsidR="00791548">
          <w:rPr>
            <w:noProof/>
            <w:webHidden/>
          </w:rPr>
          <w:fldChar w:fldCharType="separate"/>
        </w:r>
        <w:r w:rsidR="00791548">
          <w:rPr>
            <w:noProof/>
            <w:webHidden/>
          </w:rPr>
          <w:t>107</w:t>
        </w:r>
        <w:r w:rsidR="00791548">
          <w:rPr>
            <w:noProof/>
            <w:webHidden/>
          </w:rPr>
          <w:fldChar w:fldCharType="end"/>
        </w:r>
      </w:hyperlink>
    </w:p>
    <w:p w14:paraId="5BC8882E" w14:textId="77777777" w:rsidR="00791548" w:rsidRDefault="007F5536">
      <w:pPr>
        <w:pStyle w:val="TableofFigures"/>
        <w:tabs>
          <w:tab w:val="right" w:leader="dot" w:pos="9350"/>
        </w:tabs>
        <w:rPr>
          <w:noProof/>
        </w:rPr>
      </w:pPr>
      <w:hyperlink w:anchor="_Toc452985032" w:history="1">
        <w:r w:rsidR="00791548" w:rsidRPr="00F37419">
          <w:rPr>
            <w:rStyle w:val="Hyperlink"/>
            <w:rFonts w:ascii="CMU Serif" w:hAnsi="CMU Serif" w:cs="CMU Serif"/>
            <w:noProof/>
          </w:rPr>
          <w:t>Table 21 Impact of the engineered solution</w:t>
        </w:r>
        <w:r w:rsidR="00791548">
          <w:rPr>
            <w:noProof/>
            <w:webHidden/>
          </w:rPr>
          <w:tab/>
        </w:r>
        <w:r w:rsidR="00791548">
          <w:rPr>
            <w:noProof/>
            <w:webHidden/>
          </w:rPr>
          <w:fldChar w:fldCharType="begin"/>
        </w:r>
        <w:r w:rsidR="00791548">
          <w:rPr>
            <w:noProof/>
            <w:webHidden/>
          </w:rPr>
          <w:instrText xml:space="preserve"> PAGEREF _Toc452985032 \h </w:instrText>
        </w:r>
        <w:r w:rsidR="00791548">
          <w:rPr>
            <w:noProof/>
            <w:webHidden/>
          </w:rPr>
        </w:r>
        <w:r w:rsidR="00791548">
          <w:rPr>
            <w:noProof/>
            <w:webHidden/>
          </w:rPr>
          <w:fldChar w:fldCharType="separate"/>
        </w:r>
        <w:r w:rsidR="00791548">
          <w:rPr>
            <w:noProof/>
            <w:webHidden/>
          </w:rPr>
          <w:t>108</w:t>
        </w:r>
        <w:r w:rsidR="00791548">
          <w:rPr>
            <w:noProof/>
            <w:webHidden/>
          </w:rPr>
          <w:fldChar w:fldCharType="end"/>
        </w:r>
      </w:hyperlink>
    </w:p>
    <w:p w14:paraId="371D2C8C" w14:textId="77777777" w:rsidR="00791548" w:rsidRDefault="007F5536">
      <w:pPr>
        <w:pStyle w:val="TableofFigures"/>
        <w:tabs>
          <w:tab w:val="right" w:leader="dot" w:pos="9350"/>
        </w:tabs>
        <w:rPr>
          <w:noProof/>
        </w:rPr>
      </w:pPr>
      <w:hyperlink w:anchor="_Toc452985033" w:history="1">
        <w:r w:rsidR="00791548" w:rsidRPr="00F37419">
          <w:rPr>
            <w:rStyle w:val="Hyperlink"/>
            <w:rFonts w:ascii="CMU Serif" w:hAnsi="CMU Serif" w:cs="CMU Serif"/>
            <w:noProof/>
          </w:rPr>
          <w:t>Table 22 Project milestone</w:t>
        </w:r>
        <w:r w:rsidR="00791548">
          <w:rPr>
            <w:noProof/>
            <w:webHidden/>
          </w:rPr>
          <w:tab/>
        </w:r>
        <w:r w:rsidR="00791548">
          <w:rPr>
            <w:noProof/>
            <w:webHidden/>
          </w:rPr>
          <w:fldChar w:fldCharType="begin"/>
        </w:r>
        <w:r w:rsidR="00791548">
          <w:rPr>
            <w:noProof/>
            <w:webHidden/>
          </w:rPr>
          <w:instrText xml:space="preserve"> PAGEREF _Toc452985033 \h </w:instrText>
        </w:r>
        <w:r w:rsidR="00791548">
          <w:rPr>
            <w:noProof/>
            <w:webHidden/>
          </w:rPr>
        </w:r>
        <w:r w:rsidR="00791548">
          <w:rPr>
            <w:noProof/>
            <w:webHidden/>
          </w:rPr>
          <w:fldChar w:fldCharType="separate"/>
        </w:r>
        <w:r w:rsidR="00791548">
          <w:rPr>
            <w:noProof/>
            <w:webHidden/>
          </w:rPr>
          <w:t>109</w:t>
        </w:r>
        <w:r w:rsidR="00791548">
          <w:rPr>
            <w:noProof/>
            <w:webHidden/>
          </w:rPr>
          <w:fldChar w:fldCharType="end"/>
        </w:r>
      </w:hyperlink>
    </w:p>
    <w:p w14:paraId="7542B68C" w14:textId="77777777" w:rsidR="00791548" w:rsidRDefault="007F5536">
      <w:pPr>
        <w:pStyle w:val="TableofFigures"/>
        <w:tabs>
          <w:tab w:val="right" w:leader="dot" w:pos="9350"/>
        </w:tabs>
        <w:rPr>
          <w:noProof/>
        </w:rPr>
      </w:pPr>
      <w:hyperlink w:anchor="_Toc452985034" w:history="1">
        <w:r w:rsidR="00791548" w:rsidRPr="00F37419">
          <w:rPr>
            <w:rStyle w:val="Hyperlink"/>
            <w:rFonts w:ascii="CMU Serif" w:hAnsi="CMU Serif" w:cs="CMU Serif"/>
            <w:noProof/>
          </w:rPr>
          <w:t>Table 23 Project timeline and work distribution among team members for SDP I</w:t>
        </w:r>
        <w:r w:rsidR="00791548">
          <w:rPr>
            <w:noProof/>
            <w:webHidden/>
          </w:rPr>
          <w:tab/>
        </w:r>
        <w:r w:rsidR="00791548">
          <w:rPr>
            <w:noProof/>
            <w:webHidden/>
          </w:rPr>
          <w:fldChar w:fldCharType="begin"/>
        </w:r>
        <w:r w:rsidR="00791548">
          <w:rPr>
            <w:noProof/>
            <w:webHidden/>
          </w:rPr>
          <w:instrText xml:space="preserve"> PAGEREF _Toc452985034 \h </w:instrText>
        </w:r>
        <w:r w:rsidR="00791548">
          <w:rPr>
            <w:noProof/>
            <w:webHidden/>
          </w:rPr>
        </w:r>
        <w:r w:rsidR="00791548">
          <w:rPr>
            <w:noProof/>
            <w:webHidden/>
          </w:rPr>
          <w:fldChar w:fldCharType="separate"/>
        </w:r>
        <w:r w:rsidR="00791548">
          <w:rPr>
            <w:noProof/>
            <w:webHidden/>
          </w:rPr>
          <w:t>112</w:t>
        </w:r>
        <w:r w:rsidR="00791548">
          <w:rPr>
            <w:noProof/>
            <w:webHidden/>
          </w:rPr>
          <w:fldChar w:fldCharType="end"/>
        </w:r>
      </w:hyperlink>
    </w:p>
    <w:p w14:paraId="1B6201D6" w14:textId="77777777" w:rsidR="00791548" w:rsidRDefault="007F5536">
      <w:pPr>
        <w:pStyle w:val="TableofFigures"/>
        <w:tabs>
          <w:tab w:val="right" w:leader="dot" w:pos="9350"/>
        </w:tabs>
        <w:rPr>
          <w:noProof/>
        </w:rPr>
      </w:pPr>
      <w:hyperlink w:anchor="_Toc452985035" w:history="1">
        <w:r w:rsidR="00791548" w:rsidRPr="00F37419">
          <w:rPr>
            <w:rStyle w:val="Hyperlink"/>
            <w:rFonts w:ascii="CMU Serif" w:hAnsi="CMU Serif" w:cs="CMU Serif"/>
            <w:noProof/>
          </w:rPr>
          <w:t>Table 24 Project timeline and work distribution among team members for SDP II</w:t>
        </w:r>
        <w:r w:rsidR="00791548">
          <w:rPr>
            <w:noProof/>
            <w:webHidden/>
          </w:rPr>
          <w:tab/>
        </w:r>
        <w:r w:rsidR="00791548">
          <w:rPr>
            <w:noProof/>
            <w:webHidden/>
          </w:rPr>
          <w:fldChar w:fldCharType="begin"/>
        </w:r>
        <w:r w:rsidR="00791548">
          <w:rPr>
            <w:noProof/>
            <w:webHidden/>
          </w:rPr>
          <w:instrText xml:space="preserve"> PAGEREF _Toc452985035 \h </w:instrText>
        </w:r>
        <w:r w:rsidR="00791548">
          <w:rPr>
            <w:noProof/>
            <w:webHidden/>
          </w:rPr>
        </w:r>
        <w:r w:rsidR="00791548">
          <w:rPr>
            <w:noProof/>
            <w:webHidden/>
          </w:rPr>
          <w:fldChar w:fldCharType="separate"/>
        </w:r>
        <w:r w:rsidR="00791548">
          <w:rPr>
            <w:noProof/>
            <w:webHidden/>
          </w:rPr>
          <w:t>114</w:t>
        </w:r>
        <w:r w:rsidR="00791548">
          <w:rPr>
            <w:noProof/>
            <w:webHidden/>
          </w:rPr>
          <w:fldChar w:fldCharType="end"/>
        </w:r>
      </w:hyperlink>
    </w:p>
    <w:p w14:paraId="1BE5CF59" w14:textId="77777777" w:rsidR="00167BF4" w:rsidRDefault="00167BF4" w:rsidP="00167BF4">
      <w:pPr>
        <w:rPr>
          <w:rFonts w:ascii="CMU Serif" w:eastAsiaTheme="majorEastAsia" w:hAnsi="CMU Serif" w:cs="CMU Serif"/>
          <w:b/>
          <w:bCs/>
          <w:color w:val="2E74B5" w:themeColor="accent1" w:themeShade="BF"/>
          <w:sz w:val="28"/>
          <w:szCs w:val="28"/>
        </w:rPr>
      </w:pPr>
      <w:r>
        <w:rPr>
          <w:rFonts w:ascii="CMU Serif" w:eastAsiaTheme="majorEastAsia" w:hAnsi="CMU Serif" w:cs="CMU Serif"/>
          <w:b/>
          <w:bCs/>
          <w:color w:val="2E74B5" w:themeColor="accent1" w:themeShade="BF"/>
          <w:sz w:val="28"/>
          <w:szCs w:val="28"/>
        </w:rPr>
        <w:fldChar w:fldCharType="end"/>
      </w:r>
    </w:p>
    <w:p w14:paraId="5A504234" w14:textId="1A07B894" w:rsidR="00167BF4" w:rsidRDefault="00167BF4" w:rsidP="00167BF4">
      <w:pPr>
        <w:pStyle w:val="Heading1"/>
        <w:spacing w:after="240"/>
        <w:rPr>
          <w:rFonts w:ascii="CMU Serif" w:hAnsi="CMU Serif" w:cs="CMU Serif"/>
        </w:rPr>
      </w:pPr>
      <w:bookmarkStart w:id="9" w:name="_Toc453620410"/>
      <w:r>
        <w:rPr>
          <w:rFonts w:ascii="CMU Serif" w:hAnsi="CMU Serif" w:cs="CMU Serif"/>
        </w:rPr>
        <w:t>List of Equations</w:t>
      </w:r>
      <w:bookmarkEnd w:id="9"/>
    </w:p>
    <w:p w14:paraId="0ACC70F4" w14:textId="77777777" w:rsidR="00791548" w:rsidRDefault="00167BF4">
      <w:pPr>
        <w:pStyle w:val="TableofFigures"/>
        <w:tabs>
          <w:tab w:val="left" w:pos="4501"/>
          <w:tab w:val="right" w:leader="dot" w:pos="9350"/>
        </w:tabs>
        <w:rPr>
          <w:noProof/>
        </w:rPr>
      </w:pPr>
      <w:r w:rsidRPr="005620E1">
        <w:rPr>
          <w:rFonts w:ascii="CMU Serif" w:eastAsiaTheme="majorEastAsia" w:hAnsi="CMU Serif" w:cs="CMU Serif"/>
          <w:b/>
          <w:bCs/>
          <w:sz w:val="28"/>
          <w:szCs w:val="28"/>
        </w:rPr>
        <w:fldChar w:fldCharType="begin"/>
      </w:r>
      <w:r w:rsidRPr="005620E1">
        <w:rPr>
          <w:rFonts w:ascii="CMU Serif" w:eastAsiaTheme="majorEastAsia" w:hAnsi="CMU Serif" w:cs="CMU Serif"/>
          <w:b/>
          <w:bCs/>
          <w:sz w:val="28"/>
          <w:szCs w:val="28"/>
        </w:rPr>
        <w:instrText xml:space="preserve"> TOC \h \z \c "Equation" </w:instrText>
      </w:r>
      <w:r w:rsidRPr="005620E1">
        <w:rPr>
          <w:rFonts w:ascii="CMU Serif" w:eastAsiaTheme="majorEastAsia" w:hAnsi="CMU Serif" w:cs="CMU Serif"/>
          <w:b/>
          <w:bCs/>
          <w:sz w:val="28"/>
          <w:szCs w:val="28"/>
        </w:rPr>
        <w:fldChar w:fldCharType="separate"/>
      </w:r>
      <w:hyperlink w:anchor="_Toc452985005" w:history="1">
        <m:oMath>
          <m:r>
            <w:rPr>
              <w:rStyle w:val="Hyperlink"/>
              <w:rFonts w:ascii="Cambria Math" w:hAnsi="Cambria Math" w:cs="CMU Serif"/>
              <w:noProof/>
            </w:rPr>
            <m:t>Resultant</m:t>
          </m:r>
          <m:r>
            <m:rPr>
              <m:sty m:val="p"/>
            </m:rPr>
            <w:rPr>
              <w:rStyle w:val="Hyperlink"/>
              <w:rFonts w:ascii="Cambria Math" w:hAnsi="Cambria Math" w:cs="CMU Serif"/>
              <w:noProof/>
            </w:rPr>
            <m:t xml:space="preserve"> </m:t>
          </m:r>
          <m:r>
            <w:rPr>
              <w:rStyle w:val="Hyperlink"/>
              <w:rFonts w:ascii="Cambria Math" w:hAnsi="Cambria Math" w:cs="CMU Serif"/>
              <w:noProof/>
            </w:rPr>
            <m:t>acceleration</m:t>
          </m:r>
          <m:r>
            <m:rPr>
              <m:sty m:val="p"/>
            </m:rPr>
            <w:rPr>
              <w:rStyle w:val="Hyperlink"/>
              <w:rFonts w:ascii="Cambria Math" w:hAnsi="Cambria Math" w:cs="CMU Serif"/>
              <w:noProof/>
            </w:rPr>
            <m:t>=</m:t>
          </m:r>
          <m:r>
            <w:rPr>
              <w:rStyle w:val="Hyperlink"/>
              <w:rFonts w:ascii="Cambria Math" w:hAnsi="Cambria Math" w:cs="CMU Serif"/>
              <w:noProof/>
            </w:rPr>
            <m:t>Ax</m:t>
          </m:r>
          <m:r>
            <m:rPr>
              <m:sty m:val="p"/>
            </m:rPr>
            <w:rPr>
              <w:rStyle w:val="Hyperlink"/>
              <w:rFonts w:ascii="Cambria Math" w:hAnsi="Cambria Math" w:cs="CMU Serif"/>
              <w:noProof/>
            </w:rPr>
            <m:t>2+</m:t>
          </m:r>
          <m:r>
            <w:rPr>
              <w:rStyle w:val="Hyperlink"/>
              <w:rFonts w:ascii="Cambria Math" w:hAnsi="Cambria Math" w:cs="CMU Serif"/>
              <w:noProof/>
            </w:rPr>
            <m:t>Ay</m:t>
          </m:r>
          <m:r>
            <m:rPr>
              <m:sty m:val="p"/>
            </m:rPr>
            <w:rPr>
              <w:rStyle w:val="Hyperlink"/>
              <w:rFonts w:ascii="Cambria Math" w:hAnsi="Cambria Math" w:cs="CMU Serif"/>
              <w:noProof/>
            </w:rPr>
            <m:t>2+</m:t>
          </m:r>
          <m:r>
            <w:rPr>
              <w:rStyle w:val="Hyperlink"/>
              <w:rFonts w:ascii="Cambria Math" w:hAnsi="Cambria Math" w:cs="CMU Serif"/>
              <w:noProof/>
            </w:rPr>
            <m:t>Az</m:t>
          </m:r>
          <m:r>
            <m:rPr>
              <m:sty m:val="p"/>
            </m:rPr>
            <w:rPr>
              <w:rStyle w:val="Hyperlink"/>
              <w:rFonts w:ascii="Cambria Math" w:hAnsi="Cambria Math" w:cs="CMU Serif"/>
              <w:noProof/>
            </w:rPr>
            <m:t>2</m:t>
          </m:r>
        </m:oMath>
        <w:r w:rsidR="00791548" w:rsidRPr="00724FDA">
          <w:rPr>
            <w:rStyle w:val="Hyperlink"/>
            <w:rFonts w:ascii="CMU Serif" w:hAnsi="CMU Serif" w:cs="CMU Serif"/>
            <w:noProof/>
          </w:rPr>
          <w:t xml:space="preserve"> </w:t>
        </w:r>
        <w:r w:rsidR="00791548">
          <w:rPr>
            <w:noProof/>
          </w:rPr>
          <w:tab/>
        </w:r>
        <w:r w:rsidR="00791548" w:rsidRPr="00724FDA">
          <w:rPr>
            <w:rStyle w:val="Hyperlink"/>
            <w:rFonts w:ascii="CMU Serif" w:hAnsi="CMU Serif" w:cs="CMU Serif"/>
            <w:noProof/>
          </w:rPr>
          <w:t xml:space="preserve">   </w:t>
        </w:r>
        <w:r w:rsidR="00791548" w:rsidRPr="00724FDA">
          <w:rPr>
            <w:rStyle w:val="Hyperlink"/>
            <w:rFonts w:ascii="CMU Serif" w:hAnsi="CMU Serif" w:cs="CMU Serif"/>
            <w:b/>
            <w:bCs/>
            <w:noProof/>
          </w:rPr>
          <w:t>(Equation 1)</w:t>
        </w:r>
        <w:r w:rsidR="00791548">
          <w:rPr>
            <w:noProof/>
            <w:webHidden/>
          </w:rPr>
          <w:tab/>
        </w:r>
        <w:r w:rsidR="00791548">
          <w:rPr>
            <w:noProof/>
            <w:webHidden/>
          </w:rPr>
          <w:fldChar w:fldCharType="begin"/>
        </w:r>
        <w:r w:rsidR="00791548">
          <w:rPr>
            <w:noProof/>
            <w:webHidden/>
          </w:rPr>
          <w:instrText xml:space="preserve"> PAGEREF _Toc452985005 \h </w:instrText>
        </w:r>
        <w:r w:rsidR="00791548">
          <w:rPr>
            <w:noProof/>
            <w:webHidden/>
          </w:rPr>
        </w:r>
        <w:r w:rsidR="00791548">
          <w:rPr>
            <w:noProof/>
            <w:webHidden/>
          </w:rPr>
          <w:fldChar w:fldCharType="separate"/>
        </w:r>
        <w:r w:rsidR="00791548">
          <w:rPr>
            <w:noProof/>
            <w:webHidden/>
          </w:rPr>
          <w:t>66</w:t>
        </w:r>
        <w:r w:rsidR="00791548">
          <w:rPr>
            <w:noProof/>
            <w:webHidden/>
          </w:rPr>
          <w:fldChar w:fldCharType="end"/>
        </w:r>
      </w:hyperlink>
    </w:p>
    <w:p w14:paraId="6016002E" w14:textId="77777777" w:rsidR="00791548" w:rsidRDefault="007F5536">
      <w:pPr>
        <w:pStyle w:val="TableofFigures"/>
        <w:tabs>
          <w:tab w:val="left" w:pos="4095"/>
          <w:tab w:val="right" w:leader="dot" w:pos="9350"/>
        </w:tabs>
        <w:rPr>
          <w:noProof/>
        </w:rPr>
      </w:pPr>
      <w:hyperlink w:anchor="_Toc452985006" w:history="1">
        <m:oMath>
          <m:r>
            <m:rPr>
              <m:sty m:val="bi"/>
            </m:rPr>
            <w:rPr>
              <w:rStyle w:val="Hyperlink"/>
              <w:rFonts w:ascii="Cambria Math" w:hAnsi="Cambria Math" w:cs="CMU Serif"/>
              <w:noProof/>
            </w:rPr>
            <m:t>i</m:t>
          </m:r>
          <m:r>
            <w:rPr>
              <w:rStyle w:val="Hyperlink"/>
              <w:rFonts w:ascii="Cambria Math" w:hAnsi="Cambria Math" w:cs="CMU Serif"/>
              <w:noProof/>
            </w:rPr>
            <m:t>=</m:t>
          </m:r>
          <m:r>
            <m:rPr>
              <m:sty m:val="bi"/>
            </m:rPr>
            <w:rPr>
              <w:rStyle w:val="Hyperlink"/>
              <w:rFonts w:ascii="Cambria Math" w:hAnsi="Cambria Math" w:cs="CMU Serif"/>
              <w:noProof/>
            </w:rPr>
            <m:t>1</m:t>
          </m:r>
          <m:r>
            <m:rPr>
              <m:sty m:val="bi"/>
            </m:rPr>
            <w:rPr>
              <w:rStyle w:val="Hyperlink"/>
              <w:rFonts w:ascii="Cambria Math" w:hAnsi="Cambria Math" w:cs="CMU Serif"/>
              <w:noProof/>
            </w:rPr>
            <m:t>k</m:t>
          </m:r>
          <m:r>
            <w:rPr>
              <w:rStyle w:val="Hyperlink"/>
              <w:rFonts w:ascii="Cambria Math" w:hAnsi="Cambria Math" w:cs="CMU Serif"/>
              <w:noProof/>
            </w:rPr>
            <m:t>(</m:t>
          </m:r>
          <m:r>
            <m:rPr>
              <m:sty m:val="bi"/>
            </m:rPr>
            <w:rPr>
              <w:rStyle w:val="Hyperlink"/>
              <w:rFonts w:ascii="Cambria Math" w:hAnsi="Cambria Math" w:cs="CMU Serif"/>
              <w:noProof/>
            </w:rPr>
            <m:t>xi</m:t>
          </m:r>
          <m:r>
            <w:rPr>
              <w:rStyle w:val="Hyperlink"/>
              <w:rFonts w:ascii="Cambria Math" w:hAnsi="Cambria Math" w:cs="CMU Serif"/>
              <w:noProof/>
            </w:rPr>
            <m:t>-</m:t>
          </m:r>
          <m:r>
            <m:rPr>
              <m:sty m:val="bi"/>
            </m:rPr>
            <w:rPr>
              <w:rStyle w:val="Hyperlink"/>
              <w:rFonts w:ascii="Cambria Math" w:hAnsi="Cambria Math" w:cs="CMU Serif"/>
              <w:noProof/>
            </w:rPr>
            <m:t>yi</m:t>
          </m:r>
          <m:r>
            <w:rPr>
              <w:rStyle w:val="Hyperlink"/>
              <w:rFonts w:ascii="Cambria Math" w:hAnsi="Cambria Math" w:cs="CMU Serif"/>
              <w:noProof/>
            </w:rPr>
            <m:t>)</m:t>
          </m:r>
          <m:r>
            <m:rPr>
              <m:sty m:val="bi"/>
            </m:rPr>
            <w:rPr>
              <w:rStyle w:val="Hyperlink"/>
              <w:rFonts w:ascii="Cambria Math" w:hAnsi="Cambria Math" w:cs="CMU Serif"/>
              <w:noProof/>
            </w:rPr>
            <m:t>2</m:t>
          </m:r>
          <m:r>
            <w:rPr>
              <w:rStyle w:val="Hyperlink"/>
              <w:rFonts w:ascii="Cambria Math" w:hAnsi="Cambria Math" w:cs="CMU Serif"/>
              <w:noProof/>
            </w:rPr>
            <m:t xml:space="preserve">                [ </m:t>
          </m:r>
          <m:r>
            <m:rPr>
              <m:sty m:val="bi"/>
            </m:rPr>
            <w:rPr>
              <w:rStyle w:val="Hyperlink"/>
              <w:rFonts w:ascii="Cambria Math" w:hAnsi="Cambria Math" w:cs="CMU Serif"/>
              <w:noProof/>
            </w:rPr>
            <m:t>Euliclidean</m:t>
          </m:r>
          <m:r>
            <w:rPr>
              <w:rStyle w:val="Hyperlink"/>
              <w:rFonts w:ascii="Cambria Math" w:hAnsi="Cambria Math" w:cs="CMU Serif"/>
              <w:noProof/>
            </w:rPr>
            <m:t>]</m:t>
          </m:r>
        </m:oMath>
        <w:r w:rsidR="00791548">
          <w:rPr>
            <w:noProof/>
          </w:rPr>
          <w:tab/>
        </w:r>
        <w:r w:rsidR="00791548" w:rsidRPr="00724FDA">
          <w:rPr>
            <w:rStyle w:val="Hyperlink"/>
            <w:rFonts w:ascii="CMU Serif" w:hAnsi="CMU Serif" w:cs="CMU Serif"/>
            <w:noProof/>
          </w:rPr>
          <w:t xml:space="preserve"> (Equation 2)</w:t>
        </w:r>
        <w:r w:rsidR="00791548">
          <w:rPr>
            <w:noProof/>
            <w:webHidden/>
          </w:rPr>
          <w:tab/>
        </w:r>
        <w:r w:rsidR="00791548">
          <w:rPr>
            <w:noProof/>
            <w:webHidden/>
          </w:rPr>
          <w:fldChar w:fldCharType="begin"/>
        </w:r>
        <w:r w:rsidR="00791548">
          <w:rPr>
            <w:noProof/>
            <w:webHidden/>
          </w:rPr>
          <w:instrText xml:space="preserve"> PAGEREF _Toc452985006 \h </w:instrText>
        </w:r>
        <w:r w:rsidR="00791548">
          <w:rPr>
            <w:noProof/>
            <w:webHidden/>
          </w:rPr>
        </w:r>
        <w:r w:rsidR="00791548">
          <w:rPr>
            <w:noProof/>
            <w:webHidden/>
          </w:rPr>
          <w:fldChar w:fldCharType="separate"/>
        </w:r>
        <w:r w:rsidR="00791548">
          <w:rPr>
            <w:noProof/>
            <w:webHidden/>
          </w:rPr>
          <w:t>68</w:t>
        </w:r>
        <w:r w:rsidR="00791548">
          <w:rPr>
            <w:noProof/>
            <w:webHidden/>
          </w:rPr>
          <w:fldChar w:fldCharType="end"/>
        </w:r>
      </w:hyperlink>
    </w:p>
    <w:p w14:paraId="4711BFC0" w14:textId="77777777" w:rsidR="00791548" w:rsidRDefault="007F5536">
      <w:pPr>
        <w:pStyle w:val="TableofFigures"/>
        <w:tabs>
          <w:tab w:val="left" w:pos="4104"/>
          <w:tab w:val="right" w:leader="dot" w:pos="9350"/>
        </w:tabs>
        <w:rPr>
          <w:noProof/>
        </w:rPr>
      </w:pPr>
      <w:hyperlink w:anchor="_Toc452985007" w:history="1">
        <m:oMath>
          <m:r>
            <m:rPr>
              <m:sty m:val="bi"/>
            </m:rPr>
            <w:rPr>
              <w:rStyle w:val="Hyperlink"/>
              <w:rFonts w:ascii="Cambria Math" w:hAnsi="Cambria Math" w:cs="CMU Serif"/>
              <w:noProof/>
            </w:rPr>
            <m:t>i</m:t>
          </m:r>
          <m:r>
            <w:rPr>
              <w:rStyle w:val="Hyperlink"/>
              <w:rFonts w:ascii="Cambria Math" w:hAnsi="Cambria Math" w:cs="CMU Serif"/>
              <w:noProof/>
            </w:rPr>
            <m:t>=</m:t>
          </m:r>
          <m:r>
            <m:rPr>
              <m:sty m:val="bi"/>
            </m:rPr>
            <w:rPr>
              <w:rStyle w:val="Hyperlink"/>
              <w:rFonts w:ascii="Cambria Math" w:hAnsi="Cambria Math" w:cs="CMU Serif"/>
              <w:noProof/>
            </w:rPr>
            <m:t>1</m:t>
          </m:r>
          <m:r>
            <m:rPr>
              <m:sty m:val="bi"/>
            </m:rPr>
            <w:rPr>
              <w:rStyle w:val="Hyperlink"/>
              <w:rFonts w:ascii="Cambria Math" w:hAnsi="Cambria Math" w:cs="CMU Serif"/>
              <w:noProof/>
            </w:rPr>
            <m:t>kxi</m:t>
          </m:r>
          <m:r>
            <w:rPr>
              <w:rStyle w:val="Hyperlink"/>
              <w:rFonts w:ascii="Cambria Math" w:hAnsi="Cambria Math" w:cs="CMU Serif"/>
              <w:noProof/>
            </w:rPr>
            <m:t>-</m:t>
          </m:r>
          <m:r>
            <m:rPr>
              <m:sty m:val="bi"/>
            </m:rPr>
            <w:rPr>
              <w:rStyle w:val="Hyperlink"/>
              <w:rFonts w:ascii="Cambria Math" w:hAnsi="Cambria Math" w:cs="CMU Serif"/>
              <w:noProof/>
            </w:rPr>
            <m:t>yi</m:t>
          </m:r>
          <m:r>
            <w:rPr>
              <w:rStyle w:val="Hyperlink"/>
              <w:rFonts w:ascii="Cambria Math" w:hAnsi="Cambria Math" w:cs="CMU Serif"/>
              <w:noProof/>
            </w:rPr>
            <m:t xml:space="preserve">                       [</m:t>
          </m:r>
          <m:r>
            <m:rPr>
              <m:sty m:val="bi"/>
            </m:rPr>
            <w:rPr>
              <w:rStyle w:val="Hyperlink"/>
              <w:rFonts w:ascii="Cambria Math" w:hAnsi="Cambria Math" w:cs="CMU Serif"/>
              <w:noProof/>
            </w:rPr>
            <m:t>Manhattan</m:t>
          </m:r>
          <m:r>
            <w:rPr>
              <w:rStyle w:val="Hyperlink"/>
              <w:rFonts w:ascii="Cambria Math" w:hAnsi="Cambria Math" w:cs="CMU Serif"/>
              <w:noProof/>
            </w:rPr>
            <m:t>]</m:t>
          </m:r>
        </m:oMath>
        <w:r w:rsidR="00791548" w:rsidRPr="00724FDA">
          <w:rPr>
            <w:rStyle w:val="Hyperlink"/>
            <w:rFonts w:ascii="CMU Serif" w:hAnsi="CMU Serif" w:cs="CMU Serif"/>
            <w:i/>
            <w:noProof/>
          </w:rPr>
          <w:t xml:space="preserve"> </w:t>
        </w:r>
        <w:r w:rsidR="00791548">
          <w:rPr>
            <w:noProof/>
          </w:rPr>
          <w:tab/>
        </w:r>
        <w:r w:rsidR="00791548" w:rsidRPr="00724FDA">
          <w:rPr>
            <w:rStyle w:val="Hyperlink"/>
            <w:rFonts w:ascii="CMU Serif" w:hAnsi="CMU Serif" w:cs="CMU Serif"/>
            <w:i/>
            <w:noProof/>
          </w:rPr>
          <w:t xml:space="preserve"> </w:t>
        </w:r>
        <w:r w:rsidR="00791548" w:rsidRPr="00724FDA">
          <w:rPr>
            <w:rStyle w:val="Hyperlink"/>
            <w:rFonts w:ascii="CMU Serif" w:hAnsi="CMU Serif" w:cs="CMU Serif"/>
            <w:noProof/>
          </w:rPr>
          <w:t>(Equation 3)</w:t>
        </w:r>
        <w:r w:rsidR="00791548">
          <w:rPr>
            <w:noProof/>
            <w:webHidden/>
          </w:rPr>
          <w:tab/>
        </w:r>
        <w:r w:rsidR="00791548">
          <w:rPr>
            <w:noProof/>
            <w:webHidden/>
          </w:rPr>
          <w:fldChar w:fldCharType="begin"/>
        </w:r>
        <w:r w:rsidR="00791548">
          <w:rPr>
            <w:noProof/>
            <w:webHidden/>
          </w:rPr>
          <w:instrText xml:space="preserve"> PAGEREF _Toc452985007 \h </w:instrText>
        </w:r>
        <w:r w:rsidR="00791548">
          <w:rPr>
            <w:noProof/>
            <w:webHidden/>
          </w:rPr>
        </w:r>
        <w:r w:rsidR="00791548">
          <w:rPr>
            <w:noProof/>
            <w:webHidden/>
          </w:rPr>
          <w:fldChar w:fldCharType="separate"/>
        </w:r>
        <w:r w:rsidR="00791548">
          <w:rPr>
            <w:noProof/>
            <w:webHidden/>
          </w:rPr>
          <w:t>68</w:t>
        </w:r>
        <w:r w:rsidR="00791548">
          <w:rPr>
            <w:noProof/>
            <w:webHidden/>
          </w:rPr>
          <w:fldChar w:fldCharType="end"/>
        </w:r>
      </w:hyperlink>
    </w:p>
    <w:p w14:paraId="0EF5F6D4" w14:textId="77777777" w:rsidR="00791548" w:rsidRDefault="007F5536">
      <w:pPr>
        <w:pStyle w:val="TableofFigures"/>
        <w:tabs>
          <w:tab w:val="left" w:pos="4089"/>
          <w:tab w:val="right" w:leader="dot" w:pos="9350"/>
        </w:tabs>
        <w:rPr>
          <w:noProof/>
        </w:rPr>
      </w:pPr>
      <w:hyperlink w:anchor="_Toc452985008" w:history="1">
        <m:oMath>
          <m:r>
            <w:rPr>
              <w:rStyle w:val="Hyperlink"/>
              <w:rFonts w:ascii="Cambria Math" w:hAnsi="Cambria Math" w:cs="CMU Serif"/>
              <w:noProof/>
            </w:rPr>
            <m:t>(</m:t>
          </m:r>
          <m:r>
            <m:rPr>
              <m:sty m:val="bi"/>
            </m:rPr>
            <w:rPr>
              <w:rStyle w:val="Hyperlink"/>
              <w:rFonts w:ascii="Cambria Math" w:hAnsi="Cambria Math" w:cs="CMU Serif"/>
              <w:noProof/>
            </w:rPr>
            <m:t>i</m:t>
          </m:r>
          <m:r>
            <w:rPr>
              <w:rStyle w:val="Hyperlink"/>
              <w:rFonts w:ascii="Cambria Math" w:hAnsi="Cambria Math" w:cs="CMU Serif"/>
              <w:noProof/>
            </w:rPr>
            <m:t>=</m:t>
          </m:r>
          <m:r>
            <m:rPr>
              <m:sty m:val="bi"/>
            </m:rPr>
            <w:rPr>
              <w:rStyle w:val="Hyperlink"/>
              <w:rFonts w:ascii="Cambria Math" w:hAnsi="Cambria Math" w:cs="CMU Serif"/>
              <w:noProof/>
            </w:rPr>
            <m:t>1</m:t>
          </m:r>
          <m:r>
            <m:rPr>
              <m:sty m:val="bi"/>
            </m:rPr>
            <w:rPr>
              <w:rStyle w:val="Hyperlink"/>
              <w:rFonts w:ascii="Cambria Math" w:hAnsi="Cambria Math" w:cs="CMU Serif"/>
              <w:noProof/>
            </w:rPr>
            <m:t>kxi</m:t>
          </m:r>
          <m:r>
            <w:rPr>
              <w:rStyle w:val="Hyperlink"/>
              <w:rFonts w:ascii="Cambria Math" w:hAnsi="Cambria Math" w:cs="CMU Serif"/>
              <w:noProof/>
            </w:rPr>
            <m:t>-</m:t>
          </m:r>
          <m:r>
            <m:rPr>
              <m:sty m:val="bi"/>
            </m:rPr>
            <w:rPr>
              <w:rStyle w:val="Hyperlink"/>
              <w:rFonts w:ascii="Cambria Math" w:hAnsi="Cambria Math" w:cs="CMU Serif"/>
              <w:noProof/>
            </w:rPr>
            <m:t>yiq</m:t>
          </m:r>
          <m:r>
            <w:rPr>
              <w:rStyle w:val="Hyperlink"/>
              <w:rFonts w:ascii="Cambria Math" w:hAnsi="Cambria Math" w:cs="CMU Serif"/>
              <w:noProof/>
            </w:rPr>
            <m:t xml:space="preserve">  )</m:t>
          </m:r>
          <m:r>
            <m:rPr>
              <m:sty m:val="bi"/>
            </m:rPr>
            <w:rPr>
              <w:rStyle w:val="Hyperlink"/>
              <w:rFonts w:ascii="Cambria Math" w:hAnsi="Cambria Math" w:cs="CMU Serif"/>
              <w:noProof/>
            </w:rPr>
            <m:t>1</m:t>
          </m:r>
          <m:r>
            <m:rPr>
              <m:sty m:val="bi"/>
            </m:rPr>
            <w:rPr>
              <w:rStyle w:val="Hyperlink"/>
              <w:rFonts w:ascii="Cambria Math" w:hAnsi="Cambria Math" w:cs="CMU Serif"/>
              <w:noProof/>
            </w:rPr>
            <m:t>q</m:t>
          </m:r>
          <m:r>
            <w:rPr>
              <w:rStyle w:val="Hyperlink"/>
              <w:rFonts w:ascii="Cambria Math" w:hAnsi="Cambria Math" w:cs="CMU Serif"/>
              <w:noProof/>
            </w:rPr>
            <m:t xml:space="preserve">          [</m:t>
          </m:r>
          <m:r>
            <m:rPr>
              <m:sty m:val="bi"/>
            </m:rPr>
            <w:rPr>
              <w:rStyle w:val="Hyperlink"/>
              <w:rFonts w:ascii="Cambria Math" w:hAnsi="Cambria Math" w:cs="CMU Serif"/>
              <w:noProof/>
            </w:rPr>
            <m:t>Minkowski</m:t>
          </m:r>
          <m:r>
            <w:rPr>
              <w:rStyle w:val="Hyperlink"/>
              <w:rFonts w:ascii="Cambria Math" w:hAnsi="Cambria Math" w:cs="CMU Serif"/>
              <w:noProof/>
            </w:rPr>
            <m:t xml:space="preserve">] </m:t>
          </m:r>
        </m:oMath>
        <w:r w:rsidR="00791548">
          <w:rPr>
            <w:noProof/>
          </w:rPr>
          <w:tab/>
        </w:r>
        <w:r w:rsidR="00791548" w:rsidRPr="00724FDA">
          <w:rPr>
            <w:rStyle w:val="Hyperlink"/>
            <w:rFonts w:ascii="CMU Serif" w:hAnsi="CMU Serif" w:cs="CMU Serif"/>
            <w:noProof/>
          </w:rPr>
          <w:t xml:space="preserve"> (Equation 4)</w:t>
        </w:r>
        <w:r w:rsidR="00791548">
          <w:rPr>
            <w:noProof/>
            <w:webHidden/>
          </w:rPr>
          <w:tab/>
        </w:r>
        <w:r w:rsidR="00791548">
          <w:rPr>
            <w:noProof/>
            <w:webHidden/>
          </w:rPr>
          <w:fldChar w:fldCharType="begin"/>
        </w:r>
        <w:r w:rsidR="00791548">
          <w:rPr>
            <w:noProof/>
            <w:webHidden/>
          </w:rPr>
          <w:instrText xml:space="preserve"> PAGEREF _Toc452985008 \h </w:instrText>
        </w:r>
        <w:r w:rsidR="00791548">
          <w:rPr>
            <w:noProof/>
            <w:webHidden/>
          </w:rPr>
        </w:r>
        <w:r w:rsidR="00791548">
          <w:rPr>
            <w:noProof/>
            <w:webHidden/>
          </w:rPr>
          <w:fldChar w:fldCharType="separate"/>
        </w:r>
        <w:r w:rsidR="00791548">
          <w:rPr>
            <w:noProof/>
            <w:webHidden/>
          </w:rPr>
          <w:t>68</w:t>
        </w:r>
        <w:r w:rsidR="00791548">
          <w:rPr>
            <w:noProof/>
            <w:webHidden/>
          </w:rPr>
          <w:fldChar w:fldCharType="end"/>
        </w:r>
      </w:hyperlink>
    </w:p>
    <w:p w14:paraId="0D0AE0D6" w14:textId="77777777" w:rsidR="00791548" w:rsidRDefault="007F5536">
      <w:pPr>
        <w:pStyle w:val="TableofFigures"/>
        <w:tabs>
          <w:tab w:val="left" w:pos="1862"/>
          <w:tab w:val="right" w:leader="dot" w:pos="9350"/>
        </w:tabs>
        <w:rPr>
          <w:noProof/>
        </w:rPr>
      </w:pPr>
      <w:hyperlink w:anchor="_Toc452985009" w:history="1">
        <m:oMath>
          <m:r>
            <m:rPr>
              <m:sty m:val="bi"/>
            </m:rPr>
            <w:rPr>
              <w:rStyle w:val="Hyperlink"/>
              <w:rFonts w:ascii="Cambria Math" w:eastAsia="Times New Roman" w:hAnsi="Cambria Math" w:cs="CMU Serif"/>
              <w:noProof/>
            </w:rPr>
            <m:t>φ</m:t>
          </m:r>
          <m:r>
            <w:rPr>
              <w:rStyle w:val="Hyperlink"/>
              <w:rFonts w:ascii="Cambria Math" w:eastAsia="Times New Roman" w:hAnsi="Cambria Math" w:cs="CMU Serif"/>
              <w:noProof/>
            </w:rPr>
            <m:t xml:space="preserve">= </m:t>
          </m:r>
          <m:r>
            <m:rPr>
              <m:sty m:val="bi"/>
            </m:rPr>
            <w:rPr>
              <w:rStyle w:val="Hyperlink"/>
              <w:rFonts w:ascii="Cambria Math" w:eastAsia="Times New Roman" w:hAnsi="Cambria Math" w:cs="CMU Serif"/>
              <w:noProof/>
            </w:rPr>
            <m:t>TpTp</m:t>
          </m:r>
          <m:r>
            <w:rPr>
              <w:rStyle w:val="Hyperlink"/>
              <w:rFonts w:ascii="Cambria Math" w:eastAsia="Times New Roman" w:hAnsi="Cambria Math" w:cs="CMU Serif"/>
              <w:noProof/>
            </w:rPr>
            <m:t>+</m:t>
          </m:r>
          <m:r>
            <m:rPr>
              <m:sty m:val="bi"/>
            </m:rPr>
            <w:rPr>
              <w:rStyle w:val="Hyperlink"/>
              <w:rFonts w:ascii="Cambria Math" w:eastAsia="Times New Roman" w:hAnsi="Cambria Math" w:cs="CMU Serif"/>
              <w:noProof/>
            </w:rPr>
            <m:t>Fn</m:t>
          </m:r>
          <m:r>
            <w:rPr>
              <w:rStyle w:val="Hyperlink"/>
              <w:rFonts w:ascii="Cambria Math" w:eastAsia="Times New Roman" w:hAnsi="Cambria Math" w:cs="CMU Serif"/>
              <w:noProof/>
            </w:rPr>
            <m:t xml:space="preserve"> </m:t>
          </m:r>
        </m:oMath>
        <w:r w:rsidR="00791548">
          <w:rPr>
            <w:noProof/>
          </w:rPr>
          <w:tab/>
        </w:r>
        <w:r w:rsidR="00791548" w:rsidRPr="00724FDA">
          <w:rPr>
            <w:rStyle w:val="Hyperlink"/>
            <w:rFonts w:ascii="CMU Serif" w:hAnsi="CMU Serif" w:cs="CMU Serif"/>
            <w:noProof/>
          </w:rPr>
          <w:t xml:space="preserve">     Equation 5</w:t>
        </w:r>
        <w:r w:rsidR="00791548">
          <w:rPr>
            <w:noProof/>
            <w:webHidden/>
          </w:rPr>
          <w:tab/>
        </w:r>
        <w:r w:rsidR="00791548">
          <w:rPr>
            <w:noProof/>
            <w:webHidden/>
          </w:rPr>
          <w:fldChar w:fldCharType="begin"/>
        </w:r>
        <w:r w:rsidR="00791548">
          <w:rPr>
            <w:noProof/>
            <w:webHidden/>
          </w:rPr>
          <w:instrText xml:space="preserve"> PAGEREF _Toc452985009 \h </w:instrText>
        </w:r>
        <w:r w:rsidR="00791548">
          <w:rPr>
            <w:noProof/>
            <w:webHidden/>
          </w:rPr>
        </w:r>
        <w:r w:rsidR="00791548">
          <w:rPr>
            <w:noProof/>
            <w:webHidden/>
          </w:rPr>
          <w:fldChar w:fldCharType="separate"/>
        </w:r>
        <w:r w:rsidR="00791548">
          <w:rPr>
            <w:noProof/>
            <w:webHidden/>
          </w:rPr>
          <w:t>102</w:t>
        </w:r>
        <w:r w:rsidR="00791548">
          <w:rPr>
            <w:noProof/>
            <w:webHidden/>
          </w:rPr>
          <w:fldChar w:fldCharType="end"/>
        </w:r>
      </w:hyperlink>
    </w:p>
    <w:p w14:paraId="75601F98" w14:textId="77777777" w:rsidR="00791548" w:rsidRDefault="007F5536">
      <w:pPr>
        <w:pStyle w:val="TableofFigures"/>
        <w:tabs>
          <w:tab w:val="left" w:pos="1874"/>
          <w:tab w:val="right" w:leader="dot" w:pos="9350"/>
        </w:tabs>
        <w:rPr>
          <w:noProof/>
        </w:rPr>
      </w:pPr>
      <w:hyperlink w:anchor="_Toc452985010" w:history="1">
        <m:oMath>
          <m:r>
            <m:rPr>
              <m:sty m:val="bi"/>
            </m:rPr>
            <w:rPr>
              <w:rStyle w:val="Hyperlink"/>
              <w:rFonts w:ascii="Cambria Math" w:eastAsia="Times New Roman" w:hAnsi="Cambria Math" w:cs="CMU Serif"/>
              <w:noProof/>
            </w:rPr>
            <m:t>Ψ</m:t>
          </m:r>
          <m:r>
            <w:rPr>
              <w:rStyle w:val="Hyperlink"/>
              <w:rFonts w:ascii="Cambria Math" w:eastAsia="Times New Roman" w:hAnsi="Cambria Math" w:cs="CMU Serif"/>
              <w:noProof/>
            </w:rPr>
            <m:t xml:space="preserve">= </m:t>
          </m:r>
          <m:r>
            <m:rPr>
              <m:sty m:val="bi"/>
            </m:rPr>
            <w:rPr>
              <w:rStyle w:val="Hyperlink"/>
              <w:rFonts w:ascii="Cambria Math" w:eastAsia="Times New Roman" w:hAnsi="Cambria Math" w:cs="CMU Serif"/>
              <w:noProof/>
            </w:rPr>
            <m:t>TpTp</m:t>
          </m:r>
          <m:r>
            <w:rPr>
              <w:rStyle w:val="Hyperlink"/>
              <w:rFonts w:ascii="Cambria Math" w:eastAsia="Times New Roman" w:hAnsi="Cambria Math" w:cs="CMU Serif"/>
              <w:noProof/>
            </w:rPr>
            <m:t>+</m:t>
          </m:r>
          <m:r>
            <m:rPr>
              <m:sty m:val="bi"/>
            </m:rPr>
            <w:rPr>
              <w:rStyle w:val="Hyperlink"/>
              <w:rFonts w:ascii="Cambria Math" w:eastAsia="Times New Roman" w:hAnsi="Cambria Math" w:cs="CMU Serif"/>
              <w:noProof/>
            </w:rPr>
            <m:t>Fp</m:t>
          </m:r>
          <m:r>
            <w:rPr>
              <w:rStyle w:val="Hyperlink"/>
              <w:rFonts w:ascii="Cambria Math" w:eastAsia="Times New Roman" w:hAnsi="Cambria Math" w:cs="CMU Serif"/>
              <w:noProof/>
            </w:rPr>
            <m:t xml:space="preserve"> </m:t>
          </m:r>
        </m:oMath>
        <w:r w:rsidR="00791548">
          <w:rPr>
            <w:noProof/>
          </w:rPr>
          <w:tab/>
        </w:r>
        <w:r w:rsidR="00791548" w:rsidRPr="00724FDA">
          <w:rPr>
            <w:rStyle w:val="Hyperlink"/>
            <w:noProof/>
          </w:rPr>
          <w:t xml:space="preserve">     </w:t>
        </w:r>
        <w:r w:rsidR="00791548" w:rsidRPr="00724FDA">
          <w:rPr>
            <w:rStyle w:val="Hyperlink"/>
            <w:rFonts w:ascii="CMU Serif" w:hAnsi="CMU Serif" w:cs="CMU Serif"/>
            <w:noProof/>
          </w:rPr>
          <w:t>Equation 6</w:t>
        </w:r>
        <w:r w:rsidR="00791548">
          <w:rPr>
            <w:noProof/>
            <w:webHidden/>
          </w:rPr>
          <w:tab/>
        </w:r>
        <w:r w:rsidR="00791548">
          <w:rPr>
            <w:noProof/>
            <w:webHidden/>
          </w:rPr>
          <w:fldChar w:fldCharType="begin"/>
        </w:r>
        <w:r w:rsidR="00791548">
          <w:rPr>
            <w:noProof/>
            <w:webHidden/>
          </w:rPr>
          <w:instrText xml:space="preserve"> PAGEREF _Toc452985010 \h </w:instrText>
        </w:r>
        <w:r w:rsidR="00791548">
          <w:rPr>
            <w:noProof/>
            <w:webHidden/>
          </w:rPr>
        </w:r>
        <w:r w:rsidR="00791548">
          <w:rPr>
            <w:noProof/>
            <w:webHidden/>
          </w:rPr>
          <w:fldChar w:fldCharType="separate"/>
        </w:r>
        <w:r w:rsidR="00791548">
          <w:rPr>
            <w:noProof/>
            <w:webHidden/>
          </w:rPr>
          <w:t>102</w:t>
        </w:r>
        <w:r w:rsidR="00791548">
          <w:rPr>
            <w:noProof/>
            <w:webHidden/>
          </w:rPr>
          <w:fldChar w:fldCharType="end"/>
        </w:r>
      </w:hyperlink>
    </w:p>
    <w:p w14:paraId="03A910B8" w14:textId="77777777" w:rsidR="00791548" w:rsidRDefault="007F5536">
      <w:pPr>
        <w:pStyle w:val="TableofFigures"/>
        <w:tabs>
          <w:tab w:val="left" w:pos="2079"/>
          <w:tab w:val="right" w:leader="dot" w:pos="9350"/>
        </w:tabs>
        <w:rPr>
          <w:noProof/>
        </w:rPr>
      </w:pPr>
      <w:hyperlink w:anchor="_Toc452985011" w:history="1">
        <m:oMath>
          <m:r>
            <m:rPr>
              <m:sty m:val="bi"/>
            </m:rPr>
            <w:rPr>
              <w:rStyle w:val="Hyperlink"/>
              <w:rFonts w:ascii="Cambria Math" w:eastAsia="Times New Roman" w:hAnsi="Cambria Math" w:cs="CMU Serif"/>
              <w:noProof/>
            </w:rPr>
            <m:t>F</m:t>
          </m:r>
          <m:r>
            <w:rPr>
              <w:rStyle w:val="Hyperlink"/>
              <w:rFonts w:ascii="Cambria Math" w:eastAsia="Times New Roman" w:hAnsi="Cambria Math" w:cs="CMU Serif"/>
              <w:noProof/>
            </w:rPr>
            <m:t>=</m:t>
          </m:r>
          <m:r>
            <m:rPr>
              <m:sty m:val="bi"/>
            </m:rPr>
            <w:rPr>
              <w:rStyle w:val="Hyperlink"/>
              <w:rFonts w:ascii="Cambria Math" w:eastAsia="Times New Roman" w:hAnsi="Cambria Math" w:cs="CMU Serif"/>
              <w:noProof/>
            </w:rPr>
            <m:t>2</m:t>
          </m:r>
          <m:r>
            <w:rPr>
              <w:rStyle w:val="Hyperlink"/>
              <w:rFonts w:ascii="Cambria Math" w:eastAsia="Times New Roman" w:hAnsi="Cambria Math" w:cs="CMU Serif"/>
              <w:noProof/>
            </w:rPr>
            <m:t>×</m:t>
          </m:r>
          <m:r>
            <m:rPr>
              <m:sty m:val="bi"/>
            </m:rPr>
            <w:rPr>
              <w:rStyle w:val="Hyperlink"/>
              <w:rFonts w:ascii="Cambria Math" w:eastAsia="Times New Roman" w:hAnsi="Cambria Math" w:cs="CMU Serif"/>
              <w:noProof/>
            </w:rPr>
            <m:t>Ψ</m:t>
          </m:r>
          <m:r>
            <w:rPr>
              <w:rStyle w:val="Hyperlink"/>
              <w:rFonts w:ascii="Cambria Math" w:eastAsia="Times New Roman" w:hAnsi="Cambria Math" w:cs="CMU Serif"/>
              <w:noProof/>
            </w:rPr>
            <m:t>.</m:t>
          </m:r>
          <m:r>
            <m:rPr>
              <m:sty m:val="bi"/>
            </m:rPr>
            <w:rPr>
              <w:rStyle w:val="Hyperlink"/>
              <w:rFonts w:ascii="Cambria Math" w:eastAsia="Times New Roman" w:hAnsi="Cambria Math" w:cs="CMU Serif"/>
              <w:noProof/>
            </w:rPr>
            <m:t>φΨ</m:t>
          </m:r>
          <m:r>
            <w:rPr>
              <w:rStyle w:val="Hyperlink"/>
              <w:rFonts w:ascii="Cambria Math" w:eastAsia="Times New Roman" w:hAnsi="Cambria Math" w:cs="CMU Serif"/>
              <w:noProof/>
            </w:rPr>
            <m:t>+</m:t>
          </m:r>
          <m:r>
            <m:rPr>
              <m:sty m:val="bi"/>
            </m:rPr>
            <w:rPr>
              <w:rStyle w:val="Hyperlink"/>
              <w:rFonts w:ascii="Cambria Math" w:eastAsia="Times New Roman" w:hAnsi="Cambria Math" w:cs="CMU Serif"/>
              <w:noProof/>
            </w:rPr>
            <m:t>φ</m:t>
          </m:r>
        </m:oMath>
        <w:r w:rsidR="00791548">
          <w:rPr>
            <w:noProof/>
          </w:rPr>
          <w:tab/>
        </w:r>
        <w:r w:rsidR="00791548" w:rsidRPr="00724FDA">
          <w:rPr>
            <w:rStyle w:val="Hyperlink"/>
            <w:rFonts w:ascii="CMU Serif" w:hAnsi="CMU Serif" w:cs="CMU Serif"/>
            <w:noProof/>
          </w:rPr>
          <w:t xml:space="preserve">    Equation 7</w:t>
        </w:r>
        <w:r w:rsidR="00791548">
          <w:rPr>
            <w:noProof/>
            <w:webHidden/>
          </w:rPr>
          <w:tab/>
        </w:r>
        <w:r w:rsidR="00791548">
          <w:rPr>
            <w:noProof/>
            <w:webHidden/>
          </w:rPr>
          <w:fldChar w:fldCharType="begin"/>
        </w:r>
        <w:r w:rsidR="00791548">
          <w:rPr>
            <w:noProof/>
            <w:webHidden/>
          </w:rPr>
          <w:instrText xml:space="preserve"> PAGEREF _Toc452985011 \h </w:instrText>
        </w:r>
        <w:r w:rsidR="00791548">
          <w:rPr>
            <w:noProof/>
            <w:webHidden/>
          </w:rPr>
        </w:r>
        <w:r w:rsidR="00791548">
          <w:rPr>
            <w:noProof/>
            <w:webHidden/>
          </w:rPr>
          <w:fldChar w:fldCharType="separate"/>
        </w:r>
        <w:r w:rsidR="00791548">
          <w:rPr>
            <w:noProof/>
            <w:webHidden/>
          </w:rPr>
          <w:t>102</w:t>
        </w:r>
        <w:r w:rsidR="00791548">
          <w:rPr>
            <w:noProof/>
            <w:webHidden/>
          </w:rPr>
          <w:fldChar w:fldCharType="end"/>
        </w:r>
      </w:hyperlink>
    </w:p>
    <w:p w14:paraId="56F61062" w14:textId="77777777" w:rsidR="00167BF4" w:rsidRDefault="00167BF4" w:rsidP="00167BF4">
      <w:pPr>
        <w:rPr>
          <w:rFonts w:ascii="CMU Serif" w:eastAsiaTheme="majorEastAsia" w:hAnsi="CMU Serif" w:cs="CMU Serif"/>
          <w:b/>
          <w:bCs/>
          <w:color w:val="2E74B5" w:themeColor="accent1" w:themeShade="BF"/>
          <w:sz w:val="28"/>
          <w:szCs w:val="28"/>
        </w:rPr>
      </w:pPr>
      <w:r w:rsidRPr="005620E1">
        <w:rPr>
          <w:rFonts w:ascii="CMU Serif" w:eastAsiaTheme="majorEastAsia" w:hAnsi="CMU Serif" w:cs="CMU Serif"/>
          <w:b/>
          <w:bCs/>
          <w:sz w:val="28"/>
          <w:szCs w:val="28"/>
        </w:rPr>
        <w:fldChar w:fldCharType="end"/>
      </w:r>
    </w:p>
    <w:p w14:paraId="38DF6FEB" w14:textId="77777777" w:rsidR="00167BF4" w:rsidRDefault="00167BF4" w:rsidP="00167BF4">
      <w:pPr>
        <w:rPr>
          <w:rFonts w:ascii="CMU Serif" w:hAnsi="CMU Serif" w:cs="CMU Serif"/>
        </w:rPr>
      </w:pPr>
    </w:p>
    <w:p w14:paraId="6ED56EEC" w14:textId="77777777" w:rsidR="00167BF4" w:rsidRDefault="00167BF4" w:rsidP="00167BF4">
      <w:pPr>
        <w:rPr>
          <w:rFonts w:ascii="CMU Serif" w:hAnsi="CMU Serif" w:cs="CMU Serif"/>
        </w:rPr>
      </w:pPr>
      <w:r>
        <w:rPr>
          <w:rFonts w:ascii="CMU Serif" w:hAnsi="CMU Serif" w:cs="CMU Serif"/>
        </w:rPr>
        <w:br w:type="page"/>
      </w:r>
    </w:p>
    <w:p w14:paraId="0D0D4ACD" w14:textId="77777777" w:rsidR="00167BF4" w:rsidRDefault="00167BF4" w:rsidP="00167BF4">
      <w:pPr>
        <w:pStyle w:val="Heading1"/>
        <w:rPr>
          <w:rFonts w:ascii="CMU Serif" w:hAnsi="CMU Serif" w:cs="CMU Serif"/>
        </w:rPr>
      </w:pPr>
      <w:bookmarkStart w:id="10" w:name="_Toc453620411"/>
      <w:r>
        <w:rPr>
          <w:rFonts w:ascii="CMU Serif" w:hAnsi="CMU Serif" w:cs="CMU Serif"/>
        </w:rPr>
        <w:t>Abbreviations</w:t>
      </w:r>
      <w:bookmarkEnd w:id="10"/>
    </w:p>
    <w:p w14:paraId="51FB3FB6" w14:textId="77777777" w:rsidR="00167BF4" w:rsidRDefault="00167BF4" w:rsidP="00167BF4">
      <w:pPr>
        <w:rPr>
          <w:rFonts w:ascii="CMU Serif" w:hAnsi="CMU Serif" w:cs="CMU Serif"/>
          <w:sz w:val="24"/>
          <w:szCs w:val="24"/>
        </w:rPr>
      </w:pPr>
      <w:r>
        <w:rPr>
          <w:rFonts w:ascii="CMU Serif" w:hAnsi="CMU Serif" w:cs="CMU Serif"/>
          <w:sz w:val="24"/>
          <w:szCs w:val="24"/>
        </w:rPr>
        <w:t>3D</w:t>
      </w:r>
      <w:r>
        <w:rPr>
          <w:rFonts w:ascii="CMU Serif" w:hAnsi="CMU Serif" w:cs="CMU Serif"/>
          <w:sz w:val="24"/>
          <w:szCs w:val="24"/>
        </w:rPr>
        <w:tab/>
      </w:r>
      <w:r>
        <w:rPr>
          <w:rFonts w:ascii="CMU Serif" w:hAnsi="CMU Serif" w:cs="CMU Serif"/>
          <w:sz w:val="24"/>
          <w:szCs w:val="24"/>
        </w:rPr>
        <w:tab/>
        <w:t>Three dimensions</w:t>
      </w:r>
    </w:p>
    <w:p w14:paraId="2EC80D86" w14:textId="77777777" w:rsidR="00167BF4" w:rsidRDefault="00167BF4" w:rsidP="00167BF4">
      <w:pPr>
        <w:rPr>
          <w:rFonts w:ascii="CMU Serif" w:hAnsi="CMU Serif" w:cs="CMU Serif"/>
          <w:sz w:val="24"/>
          <w:szCs w:val="24"/>
        </w:rPr>
      </w:pPr>
      <w:r>
        <w:rPr>
          <w:rFonts w:ascii="CMU Serif" w:hAnsi="CMU Serif" w:cs="CMU Serif"/>
          <w:sz w:val="24"/>
          <w:szCs w:val="24"/>
        </w:rPr>
        <w:t>ADL</w:t>
      </w:r>
      <w:r>
        <w:rPr>
          <w:rFonts w:ascii="CMU Serif" w:hAnsi="CMU Serif" w:cs="CMU Serif"/>
          <w:sz w:val="24"/>
          <w:szCs w:val="24"/>
        </w:rPr>
        <w:tab/>
      </w:r>
      <w:r>
        <w:rPr>
          <w:rFonts w:ascii="CMU Serif" w:hAnsi="CMU Serif" w:cs="CMU Serif"/>
          <w:sz w:val="24"/>
          <w:szCs w:val="24"/>
        </w:rPr>
        <w:tab/>
        <w:t>Activities of daily life</w:t>
      </w:r>
    </w:p>
    <w:p w14:paraId="4BBB9071" w14:textId="77777777" w:rsidR="00167BF4" w:rsidRDefault="00167BF4" w:rsidP="00167BF4">
      <w:pPr>
        <w:rPr>
          <w:rFonts w:ascii="CMU Serif" w:hAnsi="CMU Serif" w:cs="CMU Serif"/>
          <w:sz w:val="24"/>
          <w:szCs w:val="24"/>
        </w:rPr>
      </w:pPr>
      <w:r>
        <w:rPr>
          <w:rFonts w:ascii="CMU Serif" w:hAnsi="CMU Serif" w:cs="CMU Serif"/>
          <w:sz w:val="24"/>
          <w:szCs w:val="24"/>
        </w:rPr>
        <w:t>AES</w:t>
      </w:r>
      <w:r>
        <w:rPr>
          <w:rFonts w:ascii="CMU Serif" w:hAnsi="CMU Serif" w:cs="CMU Serif"/>
          <w:sz w:val="24"/>
          <w:szCs w:val="24"/>
        </w:rPr>
        <w:tab/>
      </w:r>
      <w:r>
        <w:rPr>
          <w:rFonts w:ascii="CMU Serif" w:hAnsi="CMU Serif" w:cs="CMU Serif"/>
          <w:sz w:val="24"/>
          <w:szCs w:val="24"/>
        </w:rPr>
        <w:tab/>
        <w:t>Advanced Encryption Standard</w:t>
      </w:r>
    </w:p>
    <w:p w14:paraId="75A112D1" w14:textId="77777777" w:rsidR="00167BF4" w:rsidRDefault="00167BF4" w:rsidP="00167BF4">
      <w:pPr>
        <w:rPr>
          <w:rFonts w:ascii="CMU Serif" w:hAnsi="CMU Serif" w:cs="CMU Serif"/>
          <w:sz w:val="24"/>
          <w:szCs w:val="24"/>
        </w:rPr>
      </w:pPr>
      <w:r>
        <w:rPr>
          <w:rFonts w:ascii="CMU Serif" w:hAnsi="CMU Serif" w:cs="CMU Serif"/>
          <w:sz w:val="24"/>
          <w:szCs w:val="24"/>
        </w:rPr>
        <w:t>ASIC</w:t>
      </w:r>
      <w:r>
        <w:rPr>
          <w:rFonts w:ascii="CMU Serif" w:hAnsi="CMU Serif" w:cs="CMU Serif"/>
          <w:sz w:val="24"/>
          <w:szCs w:val="24"/>
        </w:rPr>
        <w:tab/>
      </w:r>
      <w:r>
        <w:rPr>
          <w:rFonts w:ascii="CMU Serif" w:hAnsi="CMU Serif" w:cs="CMU Serif"/>
          <w:sz w:val="24"/>
          <w:szCs w:val="24"/>
        </w:rPr>
        <w:tab/>
        <w:t>Application Specific Integrated Circuit</w:t>
      </w:r>
    </w:p>
    <w:p w14:paraId="3F5BDEFA" w14:textId="77777777" w:rsidR="00167BF4" w:rsidRDefault="00167BF4" w:rsidP="00167BF4">
      <w:pPr>
        <w:rPr>
          <w:rFonts w:ascii="CMU Serif" w:hAnsi="CMU Serif" w:cs="CMU Serif"/>
          <w:sz w:val="24"/>
          <w:szCs w:val="24"/>
        </w:rPr>
      </w:pPr>
      <w:r>
        <w:rPr>
          <w:rFonts w:ascii="CMU Serif" w:hAnsi="CMU Serif" w:cs="CMU Serif"/>
          <w:sz w:val="24"/>
          <w:szCs w:val="24"/>
        </w:rPr>
        <w:t>ASSP</w:t>
      </w:r>
      <w:r>
        <w:rPr>
          <w:rFonts w:ascii="CMU Serif" w:hAnsi="CMU Serif" w:cs="CMU Serif"/>
          <w:sz w:val="24"/>
          <w:szCs w:val="24"/>
        </w:rPr>
        <w:tab/>
      </w:r>
      <w:r>
        <w:rPr>
          <w:rFonts w:ascii="CMU Serif" w:hAnsi="CMU Serif" w:cs="CMU Serif"/>
          <w:sz w:val="24"/>
          <w:szCs w:val="24"/>
        </w:rPr>
        <w:tab/>
        <w:t>Application Specific Standard Product</w:t>
      </w:r>
    </w:p>
    <w:p w14:paraId="4285EAD2" w14:textId="77777777" w:rsidR="00167BF4" w:rsidRDefault="00167BF4" w:rsidP="00167BF4">
      <w:pPr>
        <w:rPr>
          <w:rFonts w:ascii="CMU Serif" w:hAnsi="CMU Serif" w:cs="CMU Serif"/>
          <w:sz w:val="24"/>
          <w:szCs w:val="24"/>
        </w:rPr>
      </w:pPr>
      <w:r>
        <w:rPr>
          <w:rFonts w:ascii="CMU Serif" w:hAnsi="CMU Serif" w:cs="CMU Serif"/>
          <w:sz w:val="24"/>
          <w:szCs w:val="24"/>
        </w:rPr>
        <w:t>AXI</w:t>
      </w:r>
      <w:r>
        <w:rPr>
          <w:rFonts w:ascii="CMU Serif" w:hAnsi="CMU Serif" w:cs="CMU Serif"/>
          <w:sz w:val="24"/>
          <w:szCs w:val="24"/>
        </w:rPr>
        <w:tab/>
      </w:r>
      <w:r>
        <w:rPr>
          <w:rFonts w:ascii="CMU Serif" w:hAnsi="CMU Serif" w:cs="CMU Serif"/>
          <w:sz w:val="24"/>
          <w:szCs w:val="24"/>
        </w:rPr>
        <w:tab/>
        <w:t>Advanced eXtendable Interface</w:t>
      </w:r>
    </w:p>
    <w:p w14:paraId="268E5780" w14:textId="77777777" w:rsidR="00167BF4" w:rsidRDefault="00167BF4" w:rsidP="00167BF4">
      <w:pPr>
        <w:rPr>
          <w:rFonts w:ascii="CMU Serif" w:hAnsi="CMU Serif" w:cs="CMU Serif"/>
          <w:sz w:val="24"/>
          <w:szCs w:val="24"/>
        </w:rPr>
      </w:pPr>
      <w:r>
        <w:rPr>
          <w:rFonts w:ascii="CMU Serif" w:hAnsi="CMU Serif" w:cs="CMU Serif"/>
          <w:sz w:val="24"/>
          <w:szCs w:val="24"/>
        </w:rPr>
        <w:t>BPM</w:t>
      </w:r>
      <w:r>
        <w:rPr>
          <w:rFonts w:ascii="CMU Serif" w:hAnsi="CMU Serif" w:cs="CMU Serif"/>
          <w:sz w:val="24"/>
          <w:szCs w:val="24"/>
        </w:rPr>
        <w:tab/>
      </w:r>
      <w:r>
        <w:rPr>
          <w:rFonts w:ascii="CMU Serif" w:hAnsi="CMU Serif" w:cs="CMU Serif"/>
          <w:sz w:val="24"/>
          <w:szCs w:val="24"/>
        </w:rPr>
        <w:tab/>
        <w:t>Beats Per Minute</w:t>
      </w:r>
    </w:p>
    <w:p w14:paraId="3DBFA1D7" w14:textId="77777777" w:rsidR="00167BF4" w:rsidRDefault="00167BF4" w:rsidP="00167BF4">
      <w:pPr>
        <w:rPr>
          <w:rFonts w:ascii="CMU Serif" w:hAnsi="CMU Serif" w:cs="CMU Serif"/>
          <w:sz w:val="24"/>
          <w:szCs w:val="24"/>
        </w:rPr>
      </w:pPr>
      <w:r>
        <w:rPr>
          <w:rFonts w:ascii="CMU Serif" w:hAnsi="CMU Serif" w:cs="CMU Serif"/>
          <w:sz w:val="24"/>
          <w:szCs w:val="24"/>
        </w:rPr>
        <w:t>COM</w:t>
      </w:r>
      <w:r>
        <w:rPr>
          <w:rFonts w:ascii="CMU Serif" w:hAnsi="CMU Serif" w:cs="CMU Serif"/>
          <w:sz w:val="24"/>
          <w:szCs w:val="24"/>
        </w:rPr>
        <w:tab/>
      </w:r>
      <w:r>
        <w:rPr>
          <w:rFonts w:ascii="CMU Serif" w:hAnsi="CMU Serif" w:cs="CMU Serif"/>
          <w:sz w:val="24"/>
          <w:szCs w:val="24"/>
        </w:rPr>
        <w:tab/>
        <w:t>Communication port</w:t>
      </w:r>
    </w:p>
    <w:p w14:paraId="7BB094DC" w14:textId="77777777" w:rsidR="00167BF4" w:rsidRDefault="00167BF4" w:rsidP="00167BF4">
      <w:pPr>
        <w:rPr>
          <w:rFonts w:ascii="CMU Serif" w:hAnsi="CMU Serif" w:cs="CMU Serif"/>
          <w:sz w:val="24"/>
          <w:szCs w:val="24"/>
        </w:rPr>
      </w:pPr>
      <w:r>
        <w:rPr>
          <w:rFonts w:ascii="CMU Serif" w:hAnsi="CMU Serif" w:cs="CMU Serif"/>
          <w:sz w:val="24"/>
          <w:szCs w:val="24"/>
        </w:rPr>
        <w:t>CVD</w:t>
      </w:r>
      <w:r>
        <w:rPr>
          <w:rFonts w:ascii="CMU Serif" w:hAnsi="CMU Serif" w:cs="CMU Serif"/>
          <w:sz w:val="24"/>
          <w:szCs w:val="24"/>
        </w:rPr>
        <w:tab/>
      </w:r>
      <w:r>
        <w:rPr>
          <w:rFonts w:ascii="CMU Serif" w:hAnsi="CMU Serif" w:cs="CMU Serif"/>
          <w:sz w:val="24"/>
          <w:szCs w:val="24"/>
        </w:rPr>
        <w:tab/>
        <w:t xml:space="preserve">Cardiovascular Disease </w:t>
      </w:r>
    </w:p>
    <w:p w14:paraId="404BC15F" w14:textId="77777777" w:rsidR="00167BF4" w:rsidRDefault="00167BF4" w:rsidP="00167BF4">
      <w:pPr>
        <w:rPr>
          <w:rFonts w:ascii="CMU Serif" w:hAnsi="CMU Serif" w:cs="CMU Serif"/>
          <w:sz w:val="24"/>
          <w:szCs w:val="24"/>
        </w:rPr>
      </w:pPr>
      <w:r>
        <w:rPr>
          <w:rFonts w:ascii="CMU Serif" w:hAnsi="CMU Serif" w:cs="CMU Serif"/>
          <w:sz w:val="24"/>
          <w:szCs w:val="24"/>
        </w:rPr>
        <w:t>DDR</w:t>
      </w:r>
      <w:r>
        <w:rPr>
          <w:rFonts w:ascii="CMU Serif" w:hAnsi="CMU Serif" w:cs="CMU Serif"/>
          <w:sz w:val="24"/>
          <w:szCs w:val="24"/>
        </w:rPr>
        <w:tab/>
      </w:r>
      <w:r>
        <w:rPr>
          <w:rFonts w:ascii="CMU Serif" w:hAnsi="CMU Serif" w:cs="CMU Serif"/>
          <w:sz w:val="24"/>
          <w:szCs w:val="24"/>
        </w:rPr>
        <w:tab/>
        <w:t>Double data rate</w:t>
      </w:r>
    </w:p>
    <w:p w14:paraId="35462052" w14:textId="77777777" w:rsidR="00167BF4" w:rsidRDefault="00167BF4" w:rsidP="00167BF4">
      <w:pPr>
        <w:rPr>
          <w:rFonts w:ascii="CMU Serif" w:hAnsi="CMU Serif" w:cs="CMU Serif"/>
          <w:sz w:val="24"/>
          <w:szCs w:val="24"/>
        </w:rPr>
      </w:pPr>
      <w:r>
        <w:rPr>
          <w:rFonts w:ascii="CMU Serif" w:hAnsi="CMU Serif" w:cs="CMU Serif"/>
          <w:sz w:val="24"/>
          <w:szCs w:val="24"/>
        </w:rPr>
        <w:t>DIP switch</w:t>
      </w:r>
      <w:r>
        <w:rPr>
          <w:rFonts w:ascii="CMU Serif" w:hAnsi="CMU Serif" w:cs="CMU Serif"/>
          <w:sz w:val="24"/>
          <w:szCs w:val="24"/>
        </w:rPr>
        <w:tab/>
        <w:t>dual in-line package switch</w:t>
      </w:r>
    </w:p>
    <w:p w14:paraId="489E703E" w14:textId="0144D2DE" w:rsidR="001940C5" w:rsidRDefault="001940C5" w:rsidP="00167BF4">
      <w:pPr>
        <w:rPr>
          <w:rFonts w:ascii="CMU Serif" w:hAnsi="CMU Serif" w:cs="CMU Serif"/>
          <w:sz w:val="24"/>
          <w:szCs w:val="24"/>
        </w:rPr>
      </w:pPr>
      <w:r>
        <w:rPr>
          <w:rFonts w:ascii="CMU Serif" w:hAnsi="CMU Serif" w:cs="CMU Serif"/>
          <w:sz w:val="24"/>
          <w:szCs w:val="24"/>
        </w:rPr>
        <w:t>DT</w:t>
      </w:r>
      <w:r>
        <w:rPr>
          <w:rFonts w:ascii="CMU Serif" w:hAnsi="CMU Serif" w:cs="CMU Serif"/>
          <w:sz w:val="24"/>
          <w:szCs w:val="24"/>
        </w:rPr>
        <w:tab/>
      </w:r>
      <w:r>
        <w:rPr>
          <w:rFonts w:ascii="CMU Serif" w:hAnsi="CMU Serif" w:cs="CMU Serif"/>
          <w:sz w:val="24"/>
          <w:szCs w:val="24"/>
        </w:rPr>
        <w:tab/>
        <w:t>Decision Tree</w:t>
      </w:r>
    </w:p>
    <w:p w14:paraId="5E52B637" w14:textId="77777777" w:rsidR="00167BF4" w:rsidRDefault="00167BF4" w:rsidP="00167BF4">
      <w:pPr>
        <w:rPr>
          <w:rFonts w:ascii="CMU Serif" w:hAnsi="CMU Serif" w:cs="CMU Serif"/>
          <w:sz w:val="24"/>
          <w:szCs w:val="24"/>
        </w:rPr>
      </w:pPr>
      <w:r>
        <w:rPr>
          <w:rFonts w:ascii="CMU Serif" w:hAnsi="CMU Serif" w:cs="CMU Serif"/>
          <w:sz w:val="24"/>
          <w:szCs w:val="24"/>
        </w:rPr>
        <w:t>FMC</w:t>
      </w:r>
      <w:r>
        <w:rPr>
          <w:rFonts w:ascii="CMU Serif" w:hAnsi="CMU Serif" w:cs="CMU Serif"/>
          <w:sz w:val="24"/>
          <w:szCs w:val="24"/>
        </w:rPr>
        <w:tab/>
      </w:r>
      <w:r>
        <w:rPr>
          <w:rFonts w:ascii="CMU Serif" w:hAnsi="CMU Serif" w:cs="CMU Serif"/>
          <w:sz w:val="24"/>
          <w:szCs w:val="24"/>
        </w:rPr>
        <w:tab/>
        <w:t>FPGA Mezzanine Card</w:t>
      </w:r>
    </w:p>
    <w:p w14:paraId="26254050" w14:textId="7C76A674" w:rsidR="00167BF4" w:rsidRDefault="00167BF4" w:rsidP="00F90786">
      <w:pPr>
        <w:rPr>
          <w:rFonts w:ascii="CMU Serif" w:hAnsi="CMU Serif" w:cs="CMU Serif"/>
          <w:sz w:val="24"/>
          <w:szCs w:val="24"/>
        </w:rPr>
      </w:pPr>
      <w:r>
        <w:rPr>
          <w:rFonts w:ascii="CMU Serif" w:hAnsi="CMU Serif" w:cs="CMU Serif"/>
          <w:sz w:val="24"/>
          <w:szCs w:val="24"/>
        </w:rPr>
        <w:t xml:space="preserve">FPGA </w:t>
      </w:r>
      <w:r>
        <w:rPr>
          <w:rFonts w:ascii="CMU Serif" w:hAnsi="CMU Serif" w:cs="CMU Serif"/>
          <w:sz w:val="24"/>
          <w:szCs w:val="24"/>
        </w:rPr>
        <w:tab/>
        <w:t>Field-</w:t>
      </w:r>
      <w:r w:rsidR="00F90786">
        <w:rPr>
          <w:rFonts w:ascii="CMU Serif" w:hAnsi="CMU Serif" w:cs="CMU Serif"/>
          <w:sz w:val="24"/>
          <w:szCs w:val="24"/>
        </w:rPr>
        <w:t>P</w:t>
      </w:r>
      <w:r>
        <w:rPr>
          <w:rFonts w:ascii="CMU Serif" w:hAnsi="CMU Serif" w:cs="CMU Serif"/>
          <w:sz w:val="24"/>
          <w:szCs w:val="24"/>
        </w:rPr>
        <w:t xml:space="preserve">rogrammable </w:t>
      </w:r>
      <w:r w:rsidR="00F90786">
        <w:rPr>
          <w:rFonts w:ascii="CMU Serif" w:hAnsi="CMU Serif" w:cs="CMU Serif"/>
          <w:sz w:val="24"/>
          <w:szCs w:val="24"/>
        </w:rPr>
        <w:t>G</w:t>
      </w:r>
      <w:r w:rsidRPr="00F90786">
        <w:rPr>
          <w:rFonts w:ascii="CMU Serif" w:hAnsi="CMU Serif" w:cs="CMU Serif"/>
          <w:noProof/>
          <w:sz w:val="24"/>
          <w:szCs w:val="24"/>
        </w:rPr>
        <w:t>ate</w:t>
      </w:r>
      <w:r>
        <w:rPr>
          <w:rFonts w:ascii="CMU Serif" w:hAnsi="CMU Serif" w:cs="CMU Serif"/>
          <w:sz w:val="24"/>
          <w:szCs w:val="24"/>
        </w:rPr>
        <w:t xml:space="preserve"> array</w:t>
      </w:r>
    </w:p>
    <w:p w14:paraId="7E20F8DA" w14:textId="77777777" w:rsidR="00167BF4" w:rsidRDefault="00167BF4" w:rsidP="00167BF4">
      <w:pPr>
        <w:rPr>
          <w:rFonts w:ascii="CMU Serif" w:hAnsi="CMU Serif" w:cs="CMU Serif"/>
          <w:sz w:val="24"/>
          <w:szCs w:val="24"/>
        </w:rPr>
      </w:pPr>
      <w:r>
        <w:rPr>
          <w:rFonts w:ascii="CMU Serif" w:hAnsi="CMU Serif" w:cs="CMU Serif"/>
          <w:sz w:val="24"/>
          <w:szCs w:val="24"/>
        </w:rPr>
        <w:t>GCC</w:t>
      </w:r>
      <w:r>
        <w:rPr>
          <w:rFonts w:ascii="CMU Serif" w:hAnsi="CMU Serif" w:cs="CMU Serif"/>
          <w:sz w:val="24"/>
          <w:szCs w:val="24"/>
        </w:rPr>
        <w:tab/>
      </w:r>
      <w:r>
        <w:rPr>
          <w:rFonts w:ascii="CMU Serif" w:hAnsi="CMU Serif" w:cs="CMU Serif"/>
          <w:sz w:val="24"/>
          <w:szCs w:val="24"/>
        </w:rPr>
        <w:tab/>
        <w:t xml:space="preserve">Gulf Cooperation Council </w:t>
      </w:r>
    </w:p>
    <w:p w14:paraId="51F7C173" w14:textId="77777777" w:rsidR="00167BF4" w:rsidRDefault="00167BF4" w:rsidP="00167BF4">
      <w:pPr>
        <w:rPr>
          <w:rFonts w:ascii="CMU Serif" w:hAnsi="CMU Serif" w:cs="CMU Serif"/>
          <w:sz w:val="24"/>
          <w:szCs w:val="24"/>
        </w:rPr>
      </w:pPr>
      <w:r>
        <w:rPr>
          <w:rFonts w:ascii="CMU Serif" w:hAnsi="CMU Serif" w:cs="CMU Serif"/>
          <w:sz w:val="24"/>
          <w:szCs w:val="24"/>
        </w:rPr>
        <w:t>GPIO</w:t>
      </w:r>
      <w:r>
        <w:rPr>
          <w:rFonts w:ascii="CMU Serif" w:hAnsi="CMU Serif" w:cs="CMU Serif"/>
          <w:sz w:val="24"/>
          <w:szCs w:val="24"/>
        </w:rPr>
        <w:tab/>
      </w:r>
      <w:r>
        <w:rPr>
          <w:rFonts w:ascii="CMU Serif" w:hAnsi="CMU Serif" w:cs="CMU Serif"/>
          <w:sz w:val="24"/>
          <w:szCs w:val="24"/>
        </w:rPr>
        <w:tab/>
        <w:t>General Purpose Input/Output</w:t>
      </w:r>
    </w:p>
    <w:p w14:paraId="28C5352A" w14:textId="77777777" w:rsidR="00167BF4" w:rsidRDefault="00167BF4" w:rsidP="00167BF4">
      <w:pPr>
        <w:rPr>
          <w:rFonts w:ascii="CMU Serif" w:hAnsi="CMU Serif" w:cs="CMU Serif"/>
          <w:sz w:val="24"/>
          <w:szCs w:val="24"/>
        </w:rPr>
      </w:pPr>
      <w:r>
        <w:rPr>
          <w:rFonts w:ascii="CMU Serif" w:hAnsi="CMU Serif" w:cs="CMU Serif"/>
          <w:sz w:val="24"/>
          <w:szCs w:val="24"/>
        </w:rPr>
        <w:t>GPU</w:t>
      </w:r>
      <w:r>
        <w:rPr>
          <w:rFonts w:ascii="CMU Serif" w:hAnsi="CMU Serif" w:cs="CMU Serif"/>
          <w:sz w:val="24"/>
          <w:szCs w:val="24"/>
        </w:rPr>
        <w:tab/>
      </w:r>
      <w:r>
        <w:rPr>
          <w:rFonts w:ascii="CMU Serif" w:hAnsi="CMU Serif" w:cs="CMU Serif"/>
          <w:sz w:val="24"/>
          <w:szCs w:val="24"/>
        </w:rPr>
        <w:tab/>
        <w:t>Graphical processing unit</w:t>
      </w:r>
    </w:p>
    <w:p w14:paraId="309564AD" w14:textId="77777777" w:rsidR="00167BF4" w:rsidRDefault="00167BF4" w:rsidP="00167BF4">
      <w:pPr>
        <w:rPr>
          <w:rFonts w:ascii="CMU Serif" w:hAnsi="CMU Serif" w:cs="CMU Serif"/>
          <w:sz w:val="24"/>
          <w:szCs w:val="24"/>
        </w:rPr>
      </w:pPr>
      <w:r>
        <w:rPr>
          <w:rFonts w:ascii="CMU Serif" w:hAnsi="CMU Serif" w:cs="CMU Serif"/>
          <w:sz w:val="24"/>
          <w:szCs w:val="24"/>
        </w:rPr>
        <w:t>HDMI</w:t>
      </w:r>
      <w:r>
        <w:rPr>
          <w:rFonts w:ascii="CMU Serif" w:hAnsi="CMU Serif" w:cs="CMU Serif"/>
          <w:sz w:val="24"/>
          <w:szCs w:val="24"/>
        </w:rPr>
        <w:tab/>
      </w:r>
      <w:r>
        <w:rPr>
          <w:rFonts w:ascii="CMU Serif" w:hAnsi="CMU Serif" w:cs="CMU Serif"/>
          <w:sz w:val="24"/>
          <w:szCs w:val="24"/>
        </w:rPr>
        <w:tab/>
        <w:t>High-Definition Multimedia Interface</w:t>
      </w:r>
    </w:p>
    <w:p w14:paraId="6E440135" w14:textId="77777777" w:rsidR="00167BF4" w:rsidRDefault="00167BF4" w:rsidP="00167BF4">
      <w:pPr>
        <w:rPr>
          <w:rFonts w:ascii="CMU Serif" w:hAnsi="CMU Serif" w:cs="CMU Serif"/>
          <w:sz w:val="24"/>
          <w:szCs w:val="24"/>
        </w:rPr>
      </w:pPr>
      <w:r>
        <w:rPr>
          <w:rFonts w:ascii="CMU Serif" w:hAnsi="CMU Serif" w:cs="CMU Serif"/>
          <w:sz w:val="24"/>
          <w:szCs w:val="24"/>
        </w:rPr>
        <w:t>HLS</w:t>
      </w:r>
      <w:r>
        <w:rPr>
          <w:rFonts w:ascii="CMU Serif" w:hAnsi="CMU Serif" w:cs="CMU Serif"/>
          <w:sz w:val="24"/>
          <w:szCs w:val="24"/>
        </w:rPr>
        <w:tab/>
      </w:r>
      <w:r>
        <w:rPr>
          <w:rFonts w:ascii="CMU Serif" w:hAnsi="CMU Serif" w:cs="CMU Serif"/>
          <w:sz w:val="24"/>
          <w:szCs w:val="24"/>
        </w:rPr>
        <w:tab/>
        <w:t>High-level synthesis tool</w:t>
      </w:r>
    </w:p>
    <w:p w14:paraId="544F6483" w14:textId="7569E089" w:rsidR="00A67A42" w:rsidRDefault="00A67A42" w:rsidP="00A67A42">
      <w:pPr>
        <w:rPr>
          <w:rFonts w:ascii="CMU Serif" w:hAnsi="CMU Serif" w:cs="CMU Serif"/>
          <w:sz w:val="24"/>
          <w:szCs w:val="24"/>
        </w:rPr>
      </w:pPr>
      <w:r>
        <w:rPr>
          <w:rFonts w:ascii="CMU Serif" w:hAnsi="CMU Serif" w:cs="CMU Serif"/>
          <w:sz w:val="24"/>
          <w:szCs w:val="24"/>
        </w:rPr>
        <w:t>HMC</w:t>
      </w:r>
      <w:r>
        <w:rPr>
          <w:rFonts w:ascii="CMU Serif" w:hAnsi="CMU Serif" w:cs="CMU Serif"/>
          <w:sz w:val="24"/>
          <w:szCs w:val="24"/>
        </w:rPr>
        <w:tab/>
      </w:r>
      <w:r>
        <w:rPr>
          <w:rFonts w:ascii="CMU Serif" w:hAnsi="CMU Serif" w:cs="CMU Serif"/>
          <w:sz w:val="24"/>
          <w:szCs w:val="24"/>
        </w:rPr>
        <w:tab/>
        <w:t xml:space="preserve">Hamad Medical </w:t>
      </w:r>
      <w:r w:rsidR="004A72B4">
        <w:rPr>
          <w:rFonts w:ascii="CMU Serif" w:hAnsi="CMU Serif" w:cs="CMU Serif"/>
          <w:sz w:val="24"/>
          <w:szCs w:val="24"/>
        </w:rPr>
        <w:t>Cooperation</w:t>
      </w:r>
      <w:r>
        <w:rPr>
          <w:rFonts w:ascii="CMU Serif" w:hAnsi="CMU Serif" w:cs="CMU Serif"/>
          <w:sz w:val="24"/>
          <w:szCs w:val="24"/>
        </w:rPr>
        <w:t xml:space="preserve">  </w:t>
      </w:r>
    </w:p>
    <w:p w14:paraId="41EF4F95" w14:textId="77777777" w:rsidR="00167BF4" w:rsidRDefault="00167BF4" w:rsidP="00167BF4">
      <w:pPr>
        <w:rPr>
          <w:rFonts w:ascii="CMU Serif" w:hAnsi="CMU Serif" w:cs="CMU Serif"/>
          <w:sz w:val="24"/>
          <w:szCs w:val="24"/>
        </w:rPr>
      </w:pPr>
      <w:r>
        <w:rPr>
          <w:rFonts w:ascii="CMU Serif" w:hAnsi="CMU Serif" w:cs="CMU Serif"/>
          <w:sz w:val="24"/>
          <w:szCs w:val="24"/>
        </w:rPr>
        <w:t>HR</w:t>
      </w:r>
      <w:r>
        <w:rPr>
          <w:rFonts w:ascii="CMU Serif" w:hAnsi="CMU Serif" w:cs="CMU Serif"/>
          <w:sz w:val="24"/>
          <w:szCs w:val="24"/>
        </w:rPr>
        <w:tab/>
      </w:r>
      <w:r>
        <w:rPr>
          <w:rFonts w:ascii="CMU Serif" w:hAnsi="CMU Serif" w:cs="CMU Serif"/>
          <w:sz w:val="24"/>
          <w:szCs w:val="24"/>
        </w:rPr>
        <w:tab/>
        <w:t>Heart Rate</w:t>
      </w:r>
    </w:p>
    <w:p w14:paraId="14CCCE64" w14:textId="77777777" w:rsidR="00167BF4" w:rsidRDefault="00167BF4" w:rsidP="00167BF4">
      <w:pPr>
        <w:rPr>
          <w:rFonts w:ascii="CMU Serif" w:hAnsi="CMU Serif" w:cs="CMU Serif"/>
          <w:sz w:val="24"/>
          <w:szCs w:val="24"/>
        </w:rPr>
      </w:pPr>
      <w:r>
        <w:rPr>
          <w:rFonts w:ascii="CMU Serif" w:hAnsi="CMU Serif" w:cs="CMU Serif"/>
          <w:sz w:val="24"/>
          <w:szCs w:val="24"/>
        </w:rPr>
        <w:t>IO</w:t>
      </w:r>
      <w:r>
        <w:rPr>
          <w:rFonts w:ascii="CMU Serif" w:hAnsi="CMU Serif" w:cs="CMU Serif"/>
          <w:sz w:val="24"/>
          <w:szCs w:val="24"/>
        </w:rPr>
        <w:tab/>
      </w:r>
      <w:r>
        <w:rPr>
          <w:rFonts w:ascii="CMU Serif" w:hAnsi="CMU Serif" w:cs="CMU Serif"/>
          <w:sz w:val="24"/>
          <w:szCs w:val="24"/>
        </w:rPr>
        <w:tab/>
        <w:t>Input/Output</w:t>
      </w:r>
    </w:p>
    <w:p w14:paraId="10167BD7" w14:textId="77777777" w:rsidR="00167BF4" w:rsidRDefault="00167BF4" w:rsidP="00167BF4">
      <w:pPr>
        <w:rPr>
          <w:rFonts w:ascii="CMU Serif" w:hAnsi="CMU Serif" w:cs="CMU Serif"/>
          <w:sz w:val="24"/>
          <w:szCs w:val="24"/>
        </w:rPr>
      </w:pPr>
      <w:r>
        <w:rPr>
          <w:rFonts w:ascii="CMU Serif" w:hAnsi="CMU Serif" w:cs="CMU Serif"/>
          <w:sz w:val="24"/>
          <w:szCs w:val="24"/>
        </w:rPr>
        <w:t>IP</w:t>
      </w:r>
      <w:r>
        <w:rPr>
          <w:rFonts w:ascii="CMU Serif" w:hAnsi="CMU Serif" w:cs="CMU Serif"/>
          <w:sz w:val="24"/>
          <w:szCs w:val="24"/>
        </w:rPr>
        <w:tab/>
      </w:r>
      <w:r>
        <w:rPr>
          <w:rFonts w:ascii="CMU Serif" w:hAnsi="CMU Serif" w:cs="CMU Serif"/>
          <w:sz w:val="24"/>
          <w:szCs w:val="24"/>
        </w:rPr>
        <w:tab/>
        <w:t xml:space="preserve">Intellectual Property </w:t>
      </w:r>
    </w:p>
    <w:p w14:paraId="4999B2B5" w14:textId="77777777" w:rsidR="00167BF4" w:rsidRDefault="00167BF4" w:rsidP="00167BF4">
      <w:pPr>
        <w:rPr>
          <w:rFonts w:ascii="CMU Serif" w:hAnsi="CMU Serif" w:cs="CMU Serif"/>
          <w:sz w:val="24"/>
          <w:szCs w:val="24"/>
        </w:rPr>
      </w:pPr>
      <w:r>
        <w:rPr>
          <w:rFonts w:ascii="CMU Serif" w:hAnsi="CMU Serif" w:cs="CMU Serif"/>
          <w:sz w:val="24"/>
          <w:szCs w:val="24"/>
        </w:rPr>
        <w:t>KNN</w:t>
      </w:r>
      <w:r>
        <w:rPr>
          <w:rFonts w:ascii="CMU Serif" w:hAnsi="CMU Serif" w:cs="CMU Serif"/>
          <w:sz w:val="24"/>
          <w:szCs w:val="24"/>
        </w:rPr>
        <w:tab/>
      </w:r>
      <w:r>
        <w:rPr>
          <w:rFonts w:ascii="CMU Serif" w:hAnsi="CMU Serif" w:cs="CMU Serif"/>
          <w:sz w:val="24"/>
          <w:szCs w:val="24"/>
        </w:rPr>
        <w:tab/>
        <w:t>K-nearest neighbor</w:t>
      </w:r>
    </w:p>
    <w:p w14:paraId="2869AE29" w14:textId="77777777" w:rsidR="00167BF4" w:rsidRDefault="00167BF4" w:rsidP="00167BF4">
      <w:pPr>
        <w:rPr>
          <w:rFonts w:ascii="CMU Serif" w:hAnsi="CMU Serif" w:cs="CMU Serif"/>
          <w:sz w:val="24"/>
          <w:szCs w:val="24"/>
        </w:rPr>
      </w:pPr>
      <w:r>
        <w:rPr>
          <w:rFonts w:ascii="CMU Serif" w:hAnsi="CMU Serif" w:cs="CMU Serif"/>
          <w:sz w:val="24"/>
          <w:szCs w:val="24"/>
        </w:rPr>
        <w:t>LED</w:t>
      </w:r>
      <w:r>
        <w:rPr>
          <w:rFonts w:ascii="CMU Serif" w:hAnsi="CMU Serif" w:cs="CMU Serif"/>
          <w:sz w:val="24"/>
          <w:szCs w:val="24"/>
        </w:rPr>
        <w:tab/>
      </w:r>
      <w:r>
        <w:rPr>
          <w:rFonts w:ascii="CMU Serif" w:hAnsi="CMU Serif" w:cs="CMU Serif"/>
          <w:sz w:val="24"/>
          <w:szCs w:val="24"/>
        </w:rPr>
        <w:tab/>
        <w:t>Light Emitting Diodes</w:t>
      </w:r>
    </w:p>
    <w:p w14:paraId="794B1DA7" w14:textId="77777777" w:rsidR="00167BF4" w:rsidRDefault="00167BF4" w:rsidP="00167BF4">
      <w:pPr>
        <w:rPr>
          <w:rFonts w:ascii="CMU Serif" w:hAnsi="CMU Serif" w:cs="CMU Serif"/>
          <w:sz w:val="24"/>
          <w:szCs w:val="24"/>
        </w:rPr>
      </w:pPr>
      <w:r>
        <w:rPr>
          <w:rFonts w:ascii="CMU Serif" w:hAnsi="CMU Serif" w:cs="CMU Serif"/>
          <w:sz w:val="24"/>
          <w:szCs w:val="24"/>
        </w:rPr>
        <w:t>LSM</w:t>
      </w:r>
      <w:r>
        <w:rPr>
          <w:rFonts w:ascii="CMU Serif" w:hAnsi="CMU Serif" w:cs="CMU Serif"/>
          <w:sz w:val="24"/>
          <w:szCs w:val="24"/>
        </w:rPr>
        <w:tab/>
      </w:r>
      <w:r>
        <w:rPr>
          <w:rFonts w:ascii="CMU Serif" w:hAnsi="CMU Serif" w:cs="CMU Serif"/>
          <w:sz w:val="24"/>
          <w:szCs w:val="24"/>
        </w:rPr>
        <w:tab/>
        <w:t>Least Squares Method</w:t>
      </w:r>
    </w:p>
    <w:p w14:paraId="51BD89CD" w14:textId="77777777" w:rsidR="00167BF4" w:rsidRDefault="00167BF4" w:rsidP="00167BF4">
      <w:pPr>
        <w:rPr>
          <w:rFonts w:ascii="CMU Serif" w:hAnsi="CMU Serif" w:cs="CMU Serif"/>
          <w:sz w:val="24"/>
          <w:szCs w:val="24"/>
        </w:rPr>
      </w:pPr>
      <w:r>
        <w:rPr>
          <w:rFonts w:ascii="CMU Serif" w:hAnsi="CMU Serif" w:cs="CMU Serif"/>
          <w:sz w:val="24"/>
          <w:szCs w:val="24"/>
        </w:rPr>
        <w:t>MIO</w:t>
      </w:r>
      <w:r>
        <w:rPr>
          <w:rFonts w:ascii="CMU Serif" w:hAnsi="CMU Serif" w:cs="CMU Serif"/>
          <w:sz w:val="24"/>
          <w:szCs w:val="24"/>
        </w:rPr>
        <w:tab/>
      </w:r>
      <w:r>
        <w:rPr>
          <w:rFonts w:ascii="CMU Serif" w:hAnsi="CMU Serif" w:cs="CMU Serif"/>
          <w:sz w:val="24"/>
          <w:szCs w:val="24"/>
        </w:rPr>
        <w:tab/>
        <w:t>Multiplexed Input/Output</w:t>
      </w:r>
    </w:p>
    <w:p w14:paraId="0195C7FA" w14:textId="77777777" w:rsidR="00E70F02" w:rsidRDefault="001940C5" w:rsidP="00167BF4">
      <w:pPr>
        <w:rPr>
          <w:rFonts w:ascii="CMU Serif" w:hAnsi="CMU Serif" w:cs="CMU Serif"/>
          <w:sz w:val="24"/>
          <w:szCs w:val="24"/>
        </w:rPr>
      </w:pPr>
      <w:r>
        <w:rPr>
          <w:rFonts w:ascii="CMU Serif" w:hAnsi="CMU Serif" w:cs="CMU Serif"/>
          <w:sz w:val="24"/>
          <w:szCs w:val="24"/>
        </w:rPr>
        <w:t>MLP</w:t>
      </w:r>
      <w:r>
        <w:rPr>
          <w:rFonts w:ascii="CMU Serif" w:hAnsi="CMU Serif" w:cs="CMU Serif"/>
          <w:sz w:val="24"/>
          <w:szCs w:val="24"/>
        </w:rPr>
        <w:tab/>
      </w:r>
      <w:r>
        <w:rPr>
          <w:rFonts w:ascii="CMU Serif" w:hAnsi="CMU Serif" w:cs="CMU Serif"/>
          <w:sz w:val="24"/>
          <w:szCs w:val="24"/>
        </w:rPr>
        <w:tab/>
        <w:t>Multi-Layer Perceptions</w:t>
      </w:r>
    </w:p>
    <w:p w14:paraId="485A480B" w14:textId="04FAD9B7" w:rsidR="001940C5" w:rsidRDefault="00E70F02" w:rsidP="00167BF4">
      <w:pPr>
        <w:rPr>
          <w:rFonts w:ascii="CMU Serif" w:hAnsi="CMU Serif" w:cs="CMU Serif"/>
          <w:sz w:val="24"/>
          <w:szCs w:val="24"/>
        </w:rPr>
      </w:pPr>
      <w:r>
        <w:rPr>
          <w:rFonts w:ascii="CMU Serif" w:hAnsi="CMU Serif" w:cs="CMU Serif"/>
          <w:sz w:val="24"/>
          <w:szCs w:val="24"/>
        </w:rPr>
        <w:t>NB</w:t>
      </w:r>
      <w:r>
        <w:rPr>
          <w:rFonts w:ascii="CMU Serif" w:hAnsi="CMU Serif" w:cs="CMU Serif"/>
          <w:sz w:val="24"/>
          <w:szCs w:val="24"/>
        </w:rPr>
        <w:tab/>
      </w:r>
      <w:r>
        <w:rPr>
          <w:rFonts w:ascii="CMU Serif" w:hAnsi="CMU Serif" w:cs="CMU Serif"/>
          <w:sz w:val="24"/>
          <w:szCs w:val="24"/>
        </w:rPr>
        <w:tab/>
        <w:t>Naïve Bayes</w:t>
      </w:r>
      <w:r w:rsidR="001940C5">
        <w:rPr>
          <w:rFonts w:ascii="CMU Serif" w:hAnsi="CMU Serif" w:cs="CMU Serif"/>
          <w:sz w:val="24"/>
          <w:szCs w:val="24"/>
        </w:rPr>
        <w:t xml:space="preserve"> </w:t>
      </w:r>
    </w:p>
    <w:p w14:paraId="6F5C5A4E" w14:textId="77777777" w:rsidR="00167BF4" w:rsidRDefault="00167BF4" w:rsidP="00167BF4">
      <w:pPr>
        <w:rPr>
          <w:rFonts w:ascii="CMU Serif" w:hAnsi="CMU Serif" w:cs="CMU Serif"/>
          <w:sz w:val="24"/>
          <w:szCs w:val="24"/>
        </w:rPr>
      </w:pPr>
      <w:r>
        <w:rPr>
          <w:rFonts w:ascii="CMU Serif" w:hAnsi="CMU Serif" w:cs="CMU Serif"/>
          <w:sz w:val="24"/>
          <w:szCs w:val="24"/>
        </w:rPr>
        <w:t>OpenCV</w:t>
      </w:r>
      <w:r>
        <w:rPr>
          <w:rFonts w:ascii="CMU Serif" w:hAnsi="CMU Serif" w:cs="CMU Serif"/>
          <w:sz w:val="24"/>
          <w:szCs w:val="24"/>
        </w:rPr>
        <w:tab/>
        <w:t>Open Source Computer Vision</w:t>
      </w:r>
    </w:p>
    <w:p w14:paraId="45016490" w14:textId="77777777" w:rsidR="00167BF4" w:rsidRDefault="00167BF4" w:rsidP="00167BF4">
      <w:pPr>
        <w:rPr>
          <w:rFonts w:ascii="CMU Serif" w:hAnsi="CMU Serif" w:cs="CMU Serif"/>
          <w:sz w:val="24"/>
          <w:szCs w:val="24"/>
        </w:rPr>
      </w:pPr>
      <w:r>
        <w:rPr>
          <w:rFonts w:ascii="CMU Serif" w:hAnsi="CMU Serif" w:cs="CMU Serif"/>
          <w:sz w:val="24"/>
          <w:szCs w:val="24"/>
        </w:rPr>
        <w:t>OS</w:t>
      </w:r>
      <w:r>
        <w:rPr>
          <w:rFonts w:ascii="CMU Serif" w:hAnsi="CMU Serif" w:cs="CMU Serif"/>
          <w:sz w:val="24"/>
          <w:szCs w:val="24"/>
        </w:rPr>
        <w:tab/>
      </w:r>
      <w:r>
        <w:rPr>
          <w:rFonts w:ascii="CMU Serif" w:hAnsi="CMU Serif" w:cs="CMU Serif"/>
          <w:sz w:val="24"/>
          <w:szCs w:val="24"/>
        </w:rPr>
        <w:tab/>
        <w:t>Operating System</w:t>
      </w:r>
    </w:p>
    <w:p w14:paraId="617BB676" w14:textId="77777777" w:rsidR="00167BF4" w:rsidRDefault="00167BF4" w:rsidP="00167BF4">
      <w:pPr>
        <w:rPr>
          <w:rFonts w:ascii="CMU Serif" w:hAnsi="CMU Serif" w:cs="CMU Serif"/>
          <w:sz w:val="24"/>
          <w:szCs w:val="24"/>
        </w:rPr>
      </w:pPr>
      <w:r>
        <w:rPr>
          <w:rFonts w:ascii="CMU Serif" w:hAnsi="CMU Serif" w:cs="CMU Serif"/>
          <w:sz w:val="24"/>
          <w:szCs w:val="24"/>
        </w:rPr>
        <w:t>PC</w:t>
      </w:r>
      <w:r>
        <w:rPr>
          <w:rFonts w:ascii="CMU Serif" w:hAnsi="CMU Serif" w:cs="CMU Serif"/>
          <w:sz w:val="24"/>
          <w:szCs w:val="24"/>
        </w:rPr>
        <w:tab/>
      </w:r>
      <w:r>
        <w:rPr>
          <w:rFonts w:ascii="CMU Serif" w:hAnsi="CMU Serif" w:cs="CMU Serif"/>
          <w:sz w:val="24"/>
          <w:szCs w:val="24"/>
        </w:rPr>
        <w:tab/>
        <w:t>Personal Computer</w:t>
      </w:r>
    </w:p>
    <w:p w14:paraId="6213B803" w14:textId="77777777" w:rsidR="00167BF4" w:rsidRDefault="00167BF4" w:rsidP="00167BF4">
      <w:pPr>
        <w:rPr>
          <w:rFonts w:ascii="CMU Serif" w:hAnsi="CMU Serif" w:cs="CMU Serif"/>
          <w:sz w:val="24"/>
          <w:szCs w:val="24"/>
        </w:rPr>
      </w:pPr>
      <w:r>
        <w:rPr>
          <w:rFonts w:ascii="CMU Serif" w:hAnsi="CMU Serif" w:cs="CMU Serif"/>
          <w:sz w:val="24"/>
          <w:szCs w:val="24"/>
        </w:rPr>
        <w:t>PCB</w:t>
      </w:r>
      <w:r>
        <w:rPr>
          <w:rFonts w:ascii="CMU Serif" w:hAnsi="CMU Serif" w:cs="CMU Serif"/>
          <w:sz w:val="24"/>
          <w:szCs w:val="24"/>
        </w:rPr>
        <w:tab/>
      </w:r>
      <w:r>
        <w:rPr>
          <w:rFonts w:ascii="CMU Serif" w:hAnsi="CMU Serif" w:cs="CMU Serif"/>
          <w:sz w:val="24"/>
          <w:szCs w:val="24"/>
        </w:rPr>
        <w:tab/>
        <w:t>Printed Circuit Board</w:t>
      </w:r>
    </w:p>
    <w:p w14:paraId="2987418E" w14:textId="77777777" w:rsidR="00167BF4" w:rsidRDefault="00167BF4" w:rsidP="00167BF4">
      <w:pPr>
        <w:rPr>
          <w:rFonts w:ascii="CMU Serif" w:hAnsi="CMU Serif" w:cs="CMU Serif"/>
          <w:sz w:val="24"/>
          <w:szCs w:val="24"/>
        </w:rPr>
      </w:pPr>
      <w:r>
        <w:rPr>
          <w:rFonts w:ascii="CMU Serif" w:hAnsi="CMU Serif" w:cs="CMU Serif"/>
          <w:sz w:val="24"/>
          <w:szCs w:val="24"/>
        </w:rPr>
        <w:t>PL</w:t>
      </w:r>
      <w:r>
        <w:rPr>
          <w:rFonts w:ascii="CMU Serif" w:hAnsi="CMU Serif" w:cs="CMU Serif"/>
          <w:sz w:val="24"/>
          <w:szCs w:val="24"/>
        </w:rPr>
        <w:tab/>
      </w:r>
      <w:r>
        <w:rPr>
          <w:rFonts w:ascii="CMU Serif" w:hAnsi="CMU Serif" w:cs="CMU Serif"/>
          <w:sz w:val="24"/>
          <w:szCs w:val="24"/>
        </w:rPr>
        <w:tab/>
        <w:t>Programmable Logic</w:t>
      </w:r>
    </w:p>
    <w:p w14:paraId="44EA9EBB" w14:textId="77777777" w:rsidR="00167BF4" w:rsidRDefault="00167BF4" w:rsidP="00167BF4">
      <w:pPr>
        <w:rPr>
          <w:rFonts w:ascii="CMU Serif" w:hAnsi="CMU Serif" w:cs="CMU Serif"/>
          <w:sz w:val="24"/>
          <w:szCs w:val="24"/>
        </w:rPr>
      </w:pPr>
      <w:r>
        <w:rPr>
          <w:rFonts w:ascii="CMU Serif" w:hAnsi="CMU Serif" w:cs="CMU Serif"/>
          <w:sz w:val="24"/>
          <w:szCs w:val="24"/>
        </w:rPr>
        <w:t>PS</w:t>
      </w:r>
      <w:r>
        <w:rPr>
          <w:rFonts w:ascii="CMU Serif" w:hAnsi="CMU Serif" w:cs="CMU Serif"/>
          <w:sz w:val="24"/>
          <w:szCs w:val="24"/>
        </w:rPr>
        <w:tab/>
      </w:r>
      <w:r>
        <w:rPr>
          <w:rFonts w:ascii="CMU Serif" w:hAnsi="CMU Serif" w:cs="CMU Serif"/>
          <w:sz w:val="24"/>
          <w:szCs w:val="24"/>
        </w:rPr>
        <w:tab/>
        <w:t>Processing System</w:t>
      </w:r>
    </w:p>
    <w:p w14:paraId="1B19CE09" w14:textId="545D8348" w:rsidR="00A67A42" w:rsidRDefault="00A67A42" w:rsidP="00A67A42">
      <w:pPr>
        <w:rPr>
          <w:rFonts w:ascii="CMU Serif" w:hAnsi="CMU Serif" w:cs="CMU Serif"/>
          <w:sz w:val="24"/>
          <w:szCs w:val="24"/>
        </w:rPr>
      </w:pPr>
      <w:r>
        <w:rPr>
          <w:rFonts w:ascii="CMU Serif" w:hAnsi="CMU Serif" w:cs="CMU Serif"/>
          <w:sz w:val="24"/>
          <w:szCs w:val="24"/>
        </w:rPr>
        <w:t>QCRI</w:t>
      </w:r>
      <w:r>
        <w:rPr>
          <w:rFonts w:ascii="CMU Serif" w:hAnsi="CMU Serif" w:cs="CMU Serif"/>
          <w:sz w:val="24"/>
          <w:szCs w:val="24"/>
        </w:rPr>
        <w:tab/>
      </w:r>
      <w:r>
        <w:rPr>
          <w:rFonts w:ascii="CMU Serif" w:hAnsi="CMU Serif" w:cs="CMU Serif"/>
          <w:sz w:val="24"/>
          <w:szCs w:val="24"/>
        </w:rPr>
        <w:tab/>
        <w:t xml:space="preserve">Qatar Computing </w:t>
      </w:r>
      <w:r w:rsidR="004A72B4">
        <w:rPr>
          <w:rFonts w:ascii="CMU Serif" w:hAnsi="CMU Serif" w:cs="CMU Serif"/>
          <w:sz w:val="24"/>
          <w:szCs w:val="24"/>
        </w:rPr>
        <w:t>Research</w:t>
      </w:r>
      <w:r>
        <w:rPr>
          <w:rFonts w:ascii="CMU Serif" w:hAnsi="CMU Serif" w:cs="CMU Serif"/>
          <w:sz w:val="24"/>
          <w:szCs w:val="24"/>
        </w:rPr>
        <w:t xml:space="preserve"> Institution</w:t>
      </w:r>
    </w:p>
    <w:p w14:paraId="77D843F9" w14:textId="77777777" w:rsidR="00167BF4" w:rsidRDefault="00167BF4" w:rsidP="00167BF4">
      <w:pPr>
        <w:rPr>
          <w:rFonts w:ascii="CMU Serif" w:hAnsi="CMU Serif" w:cs="CMU Serif"/>
          <w:sz w:val="24"/>
          <w:szCs w:val="24"/>
        </w:rPr>
      </w:pPr>
      <w:r>
        <w:rPr>
          <w:rFonts w:ascii="CMU Serif" w:hAnsi="CMU Serif" w:cs="CMU Serif"/>
          <w:sz w:val="24"/>
          <w:szCs w:val="24"/>
        </w:rPr>
        <w:t>SCH</w:t>
      </w:r>
      <w:r>
        <w:rPr>
          <w:rFonts w:ascii="CMU Serif" w:hAnsi="CMU Serif" w:cs="CMU Serif"/>
          <w:sz w:val="24"/>
          <w:szCs w:val="24"/>
        </w:rPr>
        <w:tab/>
      </w:r>
      <w:r>
        <w:rPr>
          <w:rFonts w:ascii="CMU Serif" w:hAnsi="CMU Serif" w:cs="CMU Serif"/>
          <w:sz w:val="24"/>
          <w:szCs w:val="24"/>
        </w:rPr>
        <w:tab/>
        <w:t xml:space="preserve">Supreme Council of Health </w:t>
      </w:r>
    </w:p>
    <w:p w14:paraId="3EB491B5" w14:textId="77777777" w:rsidR="00167BF4" w:rsidRDefault="00167BF4" w:rsidP="00167BF4">
      <w:pPr>
        <w:rPr>
          <w:rFonts w:ascii="CMU Serif" w:hAnsi="CMU Serif" w:cs="CMU Serif"/>
          <w:sz w:val="24"/>
          <w:szCs w:val="24"/>
        </w:rPr>
      </w:pPr>
      <w:r>
        <w:rPr>
          <w:rFonts w:ascii="CMU Serif" w:hAnsi="CMU Serif" w:cs="CMU Serif"/>
          <w:sz w:val="24"/>
          <w:szCs w:val="24"/>
        </w:rPr>
        <w:t>SoC</w:t>
      </w:r>
      <w:r>
        <w:rPr>
          <w:rFonts w:ascii="CMU Serif" w:hAnsi="CMU Serif" w:cs="CMU Serif"/>
          <w:sz w:val="24"/>
          <w:szCs w:val="24"/>
        </w:rPr>
        <w:tab/>
      </w:r>
      <w:r>
        <w:rPr>
          <w:rFonts w:ascii="CMU Serif" w:hAnsi="CMU Serif" w:cs="CMU Serif"/>
          <w:sz w:val="24"/>
          <w:szCs w:val="24"/>
        </w:rPr>
        <w:tab/>
        <w:t>System-on-chip</w:t>
      </w:r>
    </w:p>
    <w:p w14:paraId="6DD11116" w14:textId="555B2D02" w:rsidR="0099348E" w:rsidRDefault="0099348E" w:rsidP="0099348E">
      <w:pPr>
        <w:rPr>
          <w:rFonts w:ascii="CMU Serif" w:hAnsi="CMU Serif" w:cs="CMU Serif"/>
          <w:sz w:val="24"/>
          <w:szCs w:val="24"/>
        </w:rPr>
      </w:pPr>
      <w:r>
        <w:rPr>
          <w:rFonts w:ascii="CMU Serif" w:hAnsi="CMU Serif" w:cs="CMU Serif"/>
          <w:sz w:val="24"/>
          <w:szCs w:val="24"/>
        </w:rPr>
        <w:t>TEO</w:t>
      </w:r>
      <w:r>
        <w:rPr>
          <w:rFonts w:ascii="CMU Serif" w:hAnsi="CMU Serif" w:cs="CMU Serif"/>
          <w:sz w:val="24"/>
          <w:szCs w:val="24"/>
        </w:rPr>
        <w:tab/>
      </w:r>
      <w:r>
        <w:rPr>
          <w:rFonts w:ascii="CMU Serif" w:hAnsi="CMU Serif" w:cs="CMU Serif"/>
          <w:sz w:val="24"/>
          <w:szCs w:val="24"/>
        </w:rPr>
        <w:tab/>
      </w:r>
      <w:r w:rsidRPr="0099348E">
        <w:rPr>
          <w:rFonts w:ascii="CMU Serif" w:hAnsi="CMU Serif" w:cs="CMU Serif"/>
          <w:sz w:val="24"/>
          <w:szCs w:val="24"/>
        </w:rPr>
        <w:t>Teager Energy Operator</w:t>
      </w:r>
    </w:p>
    <w:p w14:paraId="3046961C" w14:textId="77777777" w:rsidR="00167BF4" w:rsidRDefault="00167BF4" w:rsidP="00167BF4">
      <w:pPr>
        <w:rPr>
          <w:rFonts w:ascii="CMU Serif" w:hAnsi="CMU Serif" w:cs="CMU Serif"/>
          <w:sz w:val="24"/>
          <w:szCs w:val="24"/>
        </w:rPr>
      </w:pPr>
      <w:r>
        <w:rPr>
          <w:rFonts w:ascii="CMU Serif" w:hAnsi="CMU Serif" w:cs="CMU Serif"/>
          <w:sz w:val="24"/>
          <w:szCs w:val="24"/>
        </w:rPr>
        <w:t>USB</w:t>
      </w:r>
      <w:r>
        <w:rPr>
          <w:rFonts w:ascii="CMU Serif" w:hAnsi="CMU Serif" w:cs="CMU Serif"/>
          <w:sz w:val="24"/>
          <w:szCs w:val="24"/>
        </w:rPr>
        <w:tab/>
      </w:r>
      <w:r>
        <w:rPr>
          <w:rFonts w:ascii="CMU Serif" w:hAnsi="CMU Serif" w:cs="CMU Serif"/>
          <w:sz w:val="24"/>
          <w:szCs w:val="24"/>
        </w:rPr>
        <w:tab/>
        <w:t>Universal Serial Bus</w:t>
      </w:r>
    </w:p>
    <w:p w14:paraId="1EF98358" w14:textId="77777777" w:rsidR="00167BF4" w:rsidRDefault="00167BF4" w:rsidP="00167BF4">
      <w:pPr>
        <w:rPr>
          <w:rFonts w:ascii="CMU Serif" w:hAnsi="CMU Serif" w:cs="CMU Serif"/>
          <w:sz w:val="24"/>
          <w:szCs w:val="24"/>
        </w:rPr>
      </w:pPr>
      <w:r>
        <w:rPr>
          <w:rFonts w:ascii="CMU Serif" w:hAnsi="CMU Serif" w:cs="CMU Serif"/>
          <w:sz w:val="24"/>
          <w:szCs w:val="24"/>
        </w:rPr>
        <w:t>VGA</w:t>
      </w:r>
      <w:r>
        <w:rPr>
          <w:rFonts w:ascii="CMU Serif" w:hAnsi="CMU Serif" w:cs="CMU Serif"/>
          <w:sz w:val="24"/>
          <w:szCs w:val="24"/>
        </w:rPr>
        <w:tab/>
      </w:r>
      <w:r>
        <w:rPr>
          <w:rFonts w:ascii="CMU Serif" w:hAnsi="CMU Serif" w:cs="CMU Serif"/>
          <w:sz w:val="24"/>
          <w:szCs w:val="24"/>
        </w:rPr>
        <w:tab/>
        <w:t>Video Graphics Array</w:t>
      </w:r>
    </w:p>
    <w:p w14:paraId="65309245" w14:textId="77777777" w:rsidR="00167BF4" w:rsidRDefault="00167BF4" w:rsidP="00167BF4">
      <w:pPr>
        <w:rPr>
          <w:rFonts w:ascii="CMU Serif" w:hAnsi="CMU Serif" w:cs="CMU Serif"/>
          <w:sz w:val="24"/>
          <w:szCs w:val="24"/>
        </w:rPr>
      </w:pPr>
      <w:r>
        <w:rPr>
          <w:rFonts w:ascii="CMU Serif" w:hAnsi="CMU Serif" w:cs="CMU Serif"/>
          <w:sz w:val="24"/>
          <w:szCs w:val="24"/>
        </w:rPr>
        <w:t>VI</w:t>
      </w:r>
      <w:r>
        <w:rPr>
          <w:rFonts w:ascii="CMU Serif" w:hAnsi="CMU Serif" w:cs="CMU Serif"/>
          <w:sz w:val="24"/>
          <w:szCs w:val="24"/>
        </w:rPr>
        <w:tab/>
      </w:r>
      <w:r>
        <w:rPr>
          <w:rFonts w:ascii="CMU Serif" w:hAnsi="CMU Serif" w:cs="CMU Serif"/>
          <w:sz w:val="24"/>
          <w:szCs w:val="24"/>
        </w:rPr>
        <w:tab/>
        <w:t>Virtual Instrument [refers to LabVIEW program/subroutine]</w:t>
      </w:r>
    </w:p>
    <w:p w14:paraId="13684FF7" w14:textId="77777777" w:rsidR="00167BF4" w:rsidRDefault="00167BF4" w:rsidP="00167BF4">
      <w:pPr>
        <w:pStyle w:val="Heading1"/>
        <w:rPr>
          <w:rFonts w:ascii="CMU Serif" w:hAnsi="CMU Serif" w:cs="CMU Serif"/>
        </w:rPr>
      </w:pPr>
      <w:bookmarkStart w:id="11" w:name="_Toc453620412"/>
      <w:bookmarkStart w:id="12" w:name="_Toc274166446"/>
      <w:bookmarkStart w:id="13" w:name="_Toc368128751"/>
      <w:bookmarkStart w:id="14" w:name="_Toc274166447"/>
      <w:r>
        <w:rPr>
          <w:rFonts w:ascii="CMU Serif" w:hAnsi="CMU Serif" w:cs="CMU Serif"/>
        </w:rPr>
        <w:t>Glossary</w:t>
      </w:r>
      <w:bookmarkEnd w:id="11"/>
    </w:p>
    <w:tbl>
      <w:tblPr>
        <w:tblW w:w="9355" w:type="dxa"/>
        <w:tblLook w:val="04A0" w:firstRow="1" w:lastRow="0" w:firstColumn="1" w:lastColumn="0" w:noHBand="0" w:noVBand="1"/>
      </w:tblPr>
      <w:tblGrid>
        <w:gridCol w:w="2605"/>
        <w:gridCol w:w="6750"/>
      </w:tblGrid>
      <w:tr w:rsidR="00167BF4" w14:paraId="3137AB1C" w14:textId="77777777" w:rsidTr="00167BF4">
        <w:tc>
          <w:tcPr>
            <w:tcW w:w="2605" w:type="dxa"/>
            <w:hideMark/>
          </w:tcPr>
          <w:p w14:paraId="23D0639D" w14:textId="77777777" w:rsidR="00167BF4" w:rsidRDefault="00167BF4">
            <w:pPr>
              <w:jc w:val="both"/>
              <w:rPr>
                <w:rFonts w:ascii="CMU Serif" w:hAnsi="CMU Serif" w:cs="CMU Serif"/>
                <w:noProof/>
                <w:sz w:val="24"/>
                <w:szCs w:val="24"/>
              </w:rPr>
            </w:pPr>
            <w:r>
              <w:rPr>
                <w:rFonts w:ascii="CMU Serif" w:hAnsi="CMU Serif" w:cs="CMU Serif"/>
                <w:noProof/>
                <w:sz w:val="24"/>
                <w:szCs w:val="24"/>
              </w:rPr>
              <w:t>Depolarization</w:t>
            </w:r>
          </w:p>
        </w:tc>
        <w:tc>
          <w:tcPr>
            <w:tcW w:w="6750" w:type="dxa"/>
            <w:hideMark/>
          </w:tcPr>
          <w:p w14:paraId="0C8A504F" w14:textId="77777777" w:rsidR="00167BF4" w:rsidRDefault="00167BF4">
            <w:pPr>
              <w:jc w:val="both"/>
              <w:rPr>
                <w:rFonts w:ascii="CMU Serif" w:hAnsi="CMU Serif" w:cs="CMU Serif"/>
                <w:noProof/>
                <w:sz w:val="24"/>
                <w:szCs w:val="24"/>
              </w:rPr>
            </w:pPr>
            <w:r>
              <w:rPr>
                <w:rFonts w:ascii="CMU Serif" w:hAnsi="CMU Serif" w:cs="CMU Serif"/>
                <w:noProof/>
                <w:sz w:val="24"/>
                <w:szCs w:val="24"/>
              </w:rPr>
              <w:t>Electrical activation of the myocardium</w:t>
            </w:r>
          </w:p>
        </w:tc>
      </w:tr>
      <w:tr w:rsidR="00167BF4" w14:paraId="552C344E" w14:textId="77777777" w:rsidTr="00167BF4">
        <w:tc>
          <w:tcPr>
            <w:tcW w:w="2605" w:type="dxa"/>
            <w:hideMark/>
          </w:tcPr>
          <w:p w14:paraId="3FAC24CB" w14:textId="77777777" w:rsidR="00167BF4" w:rsidRDefault="00167BF4">
            <w:pPr>
              <w:jc w:val="both"/>
              <w:rPr>
                <w:rFonts w:ascii="CMU Serif" w:hAnsi="CMU Serif" w:cs="CMU Serif"/>
                <w:noProof/>
                <w:sz w:val="24"/>
                <w:szCs w:val="24"/>
              </w:rPr>
            </w:pPr>
            <w:r>
              <w:rPr>
                <w:rFonts w:ascii="CMU Serif" w:hAnsi="CMU Serif" w:cs="CMU Serif"/>
                <w:noProof/>
                <w:sz w:val="24"/>
                <w:szCs w:val="24"/>
              </w:rPr>
              <w:t>Repolarization</w:t>
            </w:r>
          </w:p>
        </w:tc>
        <w:tc>
          <w:tcPr>
            <w:tcW w:w="6750" w:type="dxa"/>
            <w:hideMark/>
          </w:tcPr>
          <w:p w14:paraId="4A0C4E7F" w14:textId="77777777" w:rsidR="00167BF4" w:rsidRDefault="00167BF4">
            <w:pPr>
              <w:jc w:val="both"/>
              <w:rPr>
                <w:rFonts w:ascii="CMU Serif" w:hAnsi="CMU Serif" w:cs="CMU Serif"/>
                <w:sz w:val="24"/>
                <w:szCs w:val="24"/>
              </w:rPr>
            </w:pPr>
            <w:r>
              <w:rPr>
                <w:rFonts w:ascii="CMU Serif" w:hAnsi="CMU Serif" w:cs="CMU Serif"/>
                <w:noProof/>
                <w:sz w:val="24"/>
                <w:szCs w:val="24"/>
              </w:rPr>
              <w:t>Restoration of the electrical potential of the myocardial cell.</w:t>
            </w:r>
          </w:p>
        </w:tc>
      </w:tr>
      <w:tr w:rsidR="00167BF4" w14:paraId="4538498C" w14:textId="77777777" w:rsidTr="00167BF4">
        <w:tc>
          <w:tcPr>
            <w:tcW w:w="2605" w:type="dxa"/>
            <w:hideMark/>
          </w:tcPr>
          <w:p w14:paraId="1BDF69D5" w14:textId="77777777" w:rsidR="00167BF4" w:rsidRDefault="00167BF4">
            <w:pPr>
              <w:jc w:val="both"/>
              <w:rPr>
                <w:rFonts w:ascii="CMU Serif" w:hAnsi="CMU Serif" w:cs="CMU Serif"/>
                <w:sz w:val="24"/>
                <w:szCs w:val="24"/>
              </w:rPr>
            </w:pPr>
            <w:r>
              <w:rPr>
                <w:rFonts w:ascii="CMU Serif" w:hAnsi="CMU Serif" w:cs="CMU Serif"/>
                <w:sz w:val="24"/>
                <w:szCs w:val="24"/>
              </w:rPr>
              <w:t>P wave:</w:t>
            </w:r>
          </w:p>
        </w:tc>
        <w:tc>
          <w:tcPr>
            <w:tcW w:w="6750" w:type="dxa"/>
            <w:hideMark/>
          </w:tcPr>
          <w:p w14:paraId="64EBCD85" w14:textId="77777777" w:rsidR="00167BF4" w:rsidRDefault="00167BF4">
            <w:pPr>
              <w:jc w:val="both"/>
              <w:rPr>
                <w:rFonts w:ascii="CMU Serif" w:hAnsi="CMU Serif" w:cs="CMU Serif"/>
                <w:sz w:val="24"/>
                <w:szCs w:val="24"/>
              </w:rPr>
            </w:pPr>
            <w:r>
              <w:rPr>
                <w:rFonts w:ascii="CMU Serif" w:hAnsi="CMU Serif" w:cs="CMU Serif"/>
                <w:sz w:val="24"/>
                <w:szCs w:val="24"/>
              </w:rPr>
              <w:t>ECG deflection representing atrial depolarization.</w:t>
            </w:r>
          </w:p>
        </w:tc>
      </w:tr>
      <w:tr w:rsidR="00167BF4" w14:paraId="2888D818" w14:textId="77777777" w:rsidTr="00167BF4">
        <w:tc>
          <w:tcPr>
            <w:tcW w:w="2605" w:type="dxa"/>
            <w:hideMark/>
          </w:tcPr>
          <w:p w14:paraId="1B6A5EB9" w14:textId="77777777" w:rsidR="00167BF4" w:rsidRDefault="00167BF4">
            <w:pPr>
              <w:jc w:val="both"/>
              <w:rPr>
                <w:rFonts w:ascii="CMU Serif" w:hAnsi="CMU Serif" w:cs="CMU Serif"/>
                <w:sz w:val="24"/>
                <w:szCs w:val="24"/>
              </w:rPr>
            </w:pPr>
            <w:r>
              <w:rPr>
                <w:rFonts w:ascii="CMU Serif" w:hAnsi="CMU Serif" w:cs="CMU Serif"/>
                <w:sz w:val="24"/>
                <w:szCs w:val="24"/>
              </w:rPr>
              <w:t>QRS Complex:</w:t>
            </w:r>
          </w:p>
        </w:tc>
        <w:tc>
          <w:tcPr>
            <w:tcW w:w="6750" w:type="dxa"/>
            <w:hideMark/>
          </w:tcPr>
          <w:p w14:paraId="5AC09108" w14:textId="77777777" w:rsidR="00167BF4" w:rsidRDefault="00167BF4">
            <w:pPr>
              <w:jc w:val="both"/>
              <w:rPr>
                <w:rFonts w:ascii="CMU Serif" w:hAnsi="CMU Serif" w:cs="CMU Serif"/>
                <w:sz w:val="24"/>
                <w:szCs w:val="24"/>
              </w:rPr>
            </w:pPr>
            <w:r>
              <w:rPr>
                <w:rFonts w:ascii="CMU Serif" w:hAnsi="CMU Serif" w:cs="CMU Serif"/>
                <w:sz w:val="24"/>
                <w:szCs w:val="24"/>
              </w:rPr>
              <w:t>ECG deflection representing ventricular depolarization.</w:t>
            </w:r>
          </w:p>
        </w:tc>
      </w:tr>
      <w:tr w:rsidR="00167BF4" w14:paraId="361DF674" w14:textId="77777777" w:rsidTr="00167BF4">
        <w:tc>
          <w:tcPr>
            <w:tcW w:w="2605" w:type="dxa"/>
            <w:hideMark/>
          </w:tcPr>
          <w:p w14:paraId="24D6D1AF" w14:textId="77777777" w:rsidR="00167BF4" w:rsidRDefault="00167BF4">
            <w:pPr>
              <w:jc w:val="both"/>
              <w:rPr>
                <w:rFonts w:ascii="CMU Serif" w:hAnsi="CMU Serif" w:cs="CMU Serif"/>
                <w:sz w:val="24"/>
                <w:szCs w:val="24"/>
              </w:rPr>
            </w:pPr>
            <w:r>
              <w:rPr>
                <w:rFonts w:ascii="CMU Serif" w:hAnsi="CMU Serif" w:cs="CMU Serif"/>
                <w:sz w:val="24"/>
                <w:szCs w:val="24"/>
              </w:rPr>
              <w:t>T Wave:</w:t>
            </w:r>
          </w:p>
        </w:tc>
        <w:tc>
          <w:tcPr>
            <w:tcW w:w="6750" w:type="dxa"/>
            <w:hideMark/>
          </w:tcPr>
          <w:p w14:paraId="6036EC8E" w14:textId="77777777" w:rsidR="00167BF4" w:rsidRDefault="00167BF4">
            <w:pPr>
              <w:jc w:val="both"/>
              <w:rPr>
                <w:rFonts w:ascii="CMU Serif" w:hAnsi="CMU Serif" w:cs="CMU Serif"/>
                <w:sz w:val="24"/>
                <w:szCs w:val="24"/>
              </w:rPr>
            </w:pPr>
            <w:r>
              <w:rPr>
                <w:rFonts w:ascii="CMU Serif" w:hAnsi="CMU Serif" w:cs="CMU Serif"/>
                <w:sz w:val="24"/>
                <w:szCs w:val="24"/>
              </w:rPr>
              <w:t xml:space="preserve">ECG </w:t>
            </w:r>
            <w:r>
              <w:rPr>
                <w:rFonts w:ascii="CMU Serif" w:hAnsi="CMU Serif" w:cs="CMU Serif"/>
                <w:noProof/>
                <w:sz w:val="24"/>
                <w:szCs w:val="24"/>
              </w:rPr>
              <w:t>deflection</w:t>
            </w:r>
            <w:r>
              <w:rPr>
                <w:rFonts w:ascii="CMU Serif" w:hAnsi="CMU Serif" w:cs="CMU Serif"/>
                <w:sz w:val="24"/>
                <w:szCs w:val="24"/>
              </w:rPr>
              <w:t xml:space="preserve"> representing ventricular repolarization.</w:t>
            </w:r>
          </w:p>
        </w:tc>
      </w:tr>
    </w:tbl>
    <w:p w14:paraId="24275A74" w14:textId="58F95871" w:rsidR="00167BF4" w:rsidRPr="00C131A6" w:rsidRDefault="00167BF4" w:rsidP="00EE375B">
      <w:pPr>
        <w:pStyle w:val="Heading1"/>
        <w:numPr>
          <w:ilvl w:val="0"/>
          <w:numId w:val="1"/>
        </w:numPr>
      </w:pPr>
      <w:r w:rsidRPr="00C131A6">
        <w:br w:type="page"/>
      </w:r>
      <w:bookmarkStart w:id="15" w:name="_Toc453620413"/>
      <w:r w:rsidRPr="00EE375B">
        <w:rPr>
          <w:rFonts w:ascii="CMU Serif" w:hAnsi="CMU Serif" w:cs="CMU Serif"/>
        </w:rPr>
        <w:t>Introduction and Motivation</w:t>
      </w:r>
      <w:bookmarkEnd w:id="15"/>
    </w:p>
    <w:p w14:paraId="14C5ECEF" w14:textId="77777777" w:rsidR="00167BF4" w:rsidRDefault="00167BF4" w:rsidP="00167BF4">
      <w:pPr>
        <w:pStyle w:val="Heading2"/>
        <w:numPr>
          <w:ilvl w:val="1"/>
          <w:numId w:val="1"/>
        </w:numPr>
        <w:spacing w:before="240" w:after="240"/>
        <w:ind w:left="1134" w:hanging="283"/>
        <w:rPr>
          <w:rFonts w:ascii="CMU Serif" w:hAnsi="CMU Serif" w:cs="CMU Serif"/>
          <w:color w:val="2E74B5" w:themeColor="accent1" w:themeShade="BF"/>
        </w:rPr>
      </w:pPr>
      <w:bookmarkStart w:id="16" w:name="_Toc453620414"/>
      <w:r>
        <w:rPr>
          <w:rFonts w:ascii="CMU Serif" w:hAnsi="CMU Serif" w:cs="CMU Serif"/>
          <w:color w:val="2E74B5" w:themeColor="accent1" w:themeShade="BF"/>
        </w:rPr>
        <w:t>Problem Statement</w:t>
      </w:r>
      <w:bookmarkEnd w:id="16"/>
    </w:p>
    <w:p w14:paraId="081F49AB" w14:textId="1CEA005A" w:rsidR="00167BF4" w:rsidRDefault="00167BF4" w:rsidP="00B35A53">
      <w:pPr>
        <w:spacing w:after="0"/>
        <w:jc w:val="both"/>
        <w:rPr>
          <w:rFonts w:ascii="CMU Serif" w:hAnsi="CMU Serif" w:cs="CMU Serif"/>
          <w:sz w:val="24"/>
          <w:szCs w:val="24"/>
        </w:rPr>
      </w:pPr>
      <w:r>
        <w:rPr>
          <w:rFonts w:ascii="CMU Serif" w:hAnsi="CMU Serif" w:cs="CMU Serif"/>
          <w:sz w:val="24"/>
          <w:szCs w:val="24"/>
        </w:rPr>
        <w:t xml:space="preserve">Life expectancy is increasing worldwide as countries have made great contributions </w:t>
      </w:r>
      <w:r>
        <w:rPr>
          <w:rFonts w:ascii="CMU Serif" w:hAnsi="CMU Serif" w:cs="CMU Serif"/>
          <w:noProof/>
          <w:sz w:val="24"/>
          <w:szCs w:val="24"/>
        </w:rPr>
        <w:t>to</w:t>
      </w:r>
      <w:r>
        <w:rPr>
          <w:rFonts w:ascii="CMU Serif" w:hAnsi="CMU Serif" w:cs="CMU Serif"/>
          <w:sz w:val="24"/>
          <w:szCs w:val="24"/>
        </w:rPr>
        <w:t xml:space="preserve"> </w:t>
      </w:r>
      <w:r>
        <w:rPr>
          <w:rFonts w:ascii="CMU Serif" w:hAnsi="CMU Serif" w:cs="CMU Serif"/>
          <w:noProof/>
          <w:sz w:val="24"/>
          <w:szCs w:val="24"/>
        </w:rPr>
        <w:t>improving</w:t>
      </w:r>
      <w:r>
        <w:rPr>
          <w:rFonts w:ascii="CMU Serif" w:hAnsi="CMU Serif" w:cs="CMU Serif"/>
          <w:sz w:val="24"/>
          <w:szCs w:val="24"/>
        </w:rPr>
        <w:t xml:space="preserve"> the levels of sanitation, </w:t>
      </w:r>
      <w:r>
        <w:rPr>
          <w:rFonts w:ascii="CMU Serif" w:hAnsi="CMU Serif" w:cs="CMU Serif"/>
          <w:noProof/>
          <w:sz w:val="24"/>
          <w:szCs w:val="24"/>
        </w:rPr>
        <w:t>housing,</w:t>
      </w:r>
      <w:r>
        <w:rPr>
          <w:rFonts w:ascii="CMU Serif" w:hAnsi="CMU Serif" w:cs="CMU Serif"/>
          <w:sz w:val="24"/>
          <w:szCs w:val="24"/>
        </w:rPr>
        <w:t xml:space="preserve"> and education causing </w:t>
      </w:r>
      <w:r w:rsidRPr="00F90786">
        <w:rPr>
          <w:rFonts w:ascii="CMU Serif" w:hAnsi="CMU Serif" w:cs="CMU Serif"/>
          <w:noProof/>
          <w:sz w:val="24"/>
          <w:szCs w:val="24"/>
        </w:rPr>
        <w:t>a solid</w:t>
      </w:r>
      <w:r>
        <w:rPr>
          <w:rFonts w:ascii="CMU Serif" w:hAnsi="CMU Serif" w:cs="CMU Serif"/>
          <w:sz w:val="24"/>
          <w:szCs w:val="24"/>
        </w:rPr>
        <w:t xml:space="preserve"> decline in the early mid-life mortality, according to the Institution </w:t>
      </w:r>
      <w:r>
        <w:rPr>
          <w:rFonts w:ascii="CMU Serif" w:hAnsi="CMU Serif" w:cs="CMU Serif"/>
          <w:noProof/>
          <w:sz w:val="24"/>
          <w:szCs w:val="24"/>
        </w:rPr>
        <w:t>of</w:t>
      </w:r>
      <w:r>
        <w:rPr>
          <w:rFonts w:ascii="CMU Serif" w:hAnsi="CMU Serif" w:cs="CMU Serif"/>
          <w:sz w:val="24"/>
          <w:szCs w:val="24"/>
        </w:rPr>
        <w:t xml:space="preserve"> Health Metrics and Evaluation. Statistics from the UN World Health Organization show that in the </w:t>
      </w:r>
      <w:r>
        <w:rPr>
          <w:rFonts w:ascii="CMU Serif" w:hAnsi="CMU Serif" w:cs="CMU Serif"/>
          <w:noProof/>
          <w:sz w:val="24"/>
          <w:szCs w:val="24"/>
        </w:rPr>
        <w:t>year</w:t>
      </w:r>
      <w:r>
        <w:rPr>
          <w:rFonts w:ascii="CMU Serif" w:hAnsi="CMU Serif" w:cs="CMU Serif"/>
          <w:sz w:val="24"/>
          <w:szCs w:val="24"/>
        </w:rPr>
        <w:t xml:space="preserve"> 2050, the percentage of elderly will keep increasing to reach as much as twice the percentage of children (32% versus 16%). </w:t>
      </w:r>
      <w:r w:rsidRPr="00F90786">
        <w:rPr>
          <w:rFonts w:ascii="CMU Serif" w:hAnsi="CMU Serif" w:cs="CMU Serif"/>
          <w:noProof/>
          <w:sz w:val="24"/>
          <w:szCs w:val="24"/>
        </w:rPr>
        <w:t xml:space="preserve">As a result of this </w:t>
      </w:r>
      <w:r w:rsidR="00F90786" w:rsidRPr="00F90786">
        <w:rPr>
          <w:rFonts w:ascii="CMU Serif" w:hAnsi="CMU Serif" w:cs="CMU Serif"/>
          <w:noProof/>
          <w:sz w:val="24"/>
          <w:szCs w:val="24"/>
        </w:rPr>
        <w:t>quick</w:t>
      </w:r>
      <w:r w:rsidRPr="00F90786">
        <w:rPr>
          <w:rFonts w:ascii="CMU Serif" w:hAnsi="CMU Serif" w:cs="CMU Serif"/>
          <w:noProof/>
          <w:sz w:val="24"/>
          <w:szCs w:val="24"/>
        </w:rPr>
        <w:t xml:space="preserve"> growth, the</w:t>
      </w:r>
      <w:r>
        <w:rPr>
          <w:rFonts w:ascii="CMU Serif" w:hAnsi="CMU Serif" w:cs="CMU Serif"/>
          <w:sz w:val="24"/>
          <w:szCs w:val="24"/>
        </w:rPr>
        <w:t xml:space="preserve"> demand for medical attention is increasing accordingly. </w:t>
      </w:r>
      <w:r>
        <w:rPr>
          <w:rFonts w:ascii="CMU Serif" w:hAnsi="CMU Serif" w:cs="CMU Serif"/>
          <w:noProof/>
          <w:sz w:val="24"/>
          <w:szCs w:val="24"/>
        </w:rPr>
        <w:t>However, why?</w:t>
      </w:r>
      <w:r>
        <w:rPr>
          <w:rFonts w:ascii="CMU Serif" w:hAnsi="CMU Serif" w:cs="CMU Serif"/>
          <w:sz w:val="24"/>
          <w:szCs w:val="24"/>
        </w:rPr>
        <w:t xml:space="preserve"> About </w:t>
      </w:r>
      <w:r>
        <w:rPr>
          <w:rFonts w:ascii="CMU Serif" w:hAnsi="CMU Serif" w:cs="CMU Serif"/>
          <w:noProof/>
          <w:sz w:val="24"/>
          <w:szCs w:val="24"/>
        </w:rPr>
        <w:t>one-third</w:t>
      </w:r>
      <w:r>
        <w:rPr>
          <w:rFonts w:ascii="CMU Serif" w:hAnsi="CMU Serif" w:cs="CMU Serif"/>
          <w:sz w:val="24"/>
          <w:szCs w:val="24"/>
        </w:rPr>
        <w:t xml:space="preserve"> of the </w:t>
      </w:r>
      <w:r>
        <w:rPr>
          <w:rFonts w:ascii="CMU Serif" w:hAnsi="CMU Serif" w:cs="CMU Serif"/>
          <w:noProof/>
          <w:sz w:val="24"/>
          <w:szCs w:val="24"/>
        </w:rPr>
        <w:t>more elderly</w:t>
      </w:r>
      <w:r>
        <w:rPr>
          <w:rFonts w:ascii="CMU Serif" w:hAnsi="CMU Serif" w:cs="CMU Serif"/>
          <w:sz w:val="24"/>
          <w:szCs w:val="24"/>
        </w:rPr>
        <w:t xml:space="preserve"> </w:t>
      </w:r>
      <w:r>
        <w:rPr>
          <w:rFonts w:ascii="CMU Serif" w:hAnsi="CMU Serif" w:cs="CMU Serif"/>
          <w:noProof/>
          <w:sz w:val="24"/>
          <w:szCs w:val="24"/>
        </w:rPr>
        <w:t>population over the age of 65 falls each year, and the risk of falls increases proportionately with age.</w:t>
      </w:r>
      <w:r>
        <w:rPr>
          <w:rStyle w:val="apple-converted-space"/>
          <w:rFonts w:ascii="CMU Serif" w:hAnsi="CMU Serif" w:cs="CMU Serif"/>
          <w:color w:val="565656"/>
          <w:sz w:val="20"/>
          <w:shd w:val="clear" w:color="auto" w:fill="FFFFFF"/>
        </w:rPr>
        <w:t> </w:t>
      </w:r>
      <w:r>
        <w:rPr>
          <w:rFonts w:ascii="CMU Serif" w:hAnsi="CMU Serif" w:cs="CMU Serif"/>
          <w:sz w:val="24"/>
          <w:szCs w:val="24"/>
        </w:rPr>
        <w:t xml:space="preserve"> Elderly tend to fall more likely than other age groups due to some reasons: 1) Cerebrum degeneration or some diseases causing step imbalance</w:t>
      </w:r>
      <w:r w:rsidR="00B35A53">
        <w:rPr>
          <w:rFonts w:ascii="CMU Serif" w:hAnsi="CMU Serif" w:cs="CMU Serif"/>
          <w:sz w:val="24"/>
          <w:szCs w:val="24"/>
        </w:rPr>
        <w:t xml:space="preserve">; </w:t>
      </w:r>
      <w:r>
        <w:rPr>
          <w:rFonts w:ascii="CMU Serif" w:hAnsi="CMU Serif" w:cs="CMU Serif"/>
          <w:sz w:val="24"/>
          <w:szCs w:val="24"/>
        </w:rPr>
        <w:t xml:space="preserve">2) Side effects of taking medications for people with chronic </w:t>
      </w:r>
      <w:r>
        <w:rPr>
          <w:rFonts w:ascii="CMU Serif" w:hAnsi="CMU Serif" w:cs="CMU Serif"/>
          <w:noProof/>
          <w:sz w:val="24"/>
          <w:szCs w:val="24"/>
        </w:rPr>
        <w:t>illnesses</w:t>
      </w:r>
      <w:r>
        <w:rPr>
          <w:rFonts w:ascii="CMU Serif" w:hAnsi="CMU Serif" w:cs="CMU Serif"/>
          <w:sz w:val="24"/>
          <w:szCs w:val="24"/>
        </w:rPr>
        <w:t xml:space="preserve"> might cause dizziness and slow movements</w:t>
      </w:r>
      <w:r w:rsidR="00B35A53">
        <w:rPr>
          <w:rFonts w:ascii="CMU Serif" w:hAnsi="CMU Serif" w:cs="CMU Serif"/>
          <w:sz w:val="24"/>
          <w:szCs w:val="24"/>
        </w:rPr>
        <w:t xml:space="preserve">; </w:t>
      </w:r>
      <w:r>
        <w:rPr>
          <w:rFonts w:ascii="CMU Serif" w:hAnsi="CMU Serif" w:cs="CMU Serif"/>
          <w:sz w:val="24"/>
          <w:szCs w:val="24"/>
        </w:rPr>
        <w:t>3) Health problems that might cause people to faint temporarily</w:t>
      </w:r>
      <w:r w:rsidR="00B35A53">
        <w:rPr>
          <w:rFonts w:ascii="CMU Serif" w:hAnsi="CMU Serif" w:cs="CMU Serif"/>
          <w:sz w:val="24"/>
          <w:szCs w:val="24"/>
        </w:rPr>
        <w:t xml:space="preserve">; </w:t>
      </w:r>
      <w:r>
        <w:rPr>
          <w:rFonts w:ascii="CMU Serif" w:hAnsi="CMU Serif" w:cs="CMU Serif"/>
          <w:sz w:val="24"/>
          <w:szCs w:val="24"/>
        </w:rPr>
        <w:t xml:space="preserve">4) Poor lighting environments, slippery </w:t>
      </w:r>
      <w:r>
        <w:rPr>
          <w:rFonts w:ascii="CMU Serif" w:hAnsi="CMU Serif" w:cs="CMU Serif"/>
          <w:noProof/>
          <w:sz w:val="24"/>
          <w:szCs w:val="24"/>
        </w:rPr>
        <w:t>floors,</w:t>
      </w:r>
      <w:r>
        <w:rPr>
          <w:rFonts w:ascii="CMU Serif" w:hAnsi="CMU Serif" w:cs="CMU Serif"/>
          <w:sz w:val="24"/>
          <w:szCs w:val="24"/>
        </w:rPr>
        <w:t xml:space="preserve"> and objects </w:t>
      </w:r>
      <w:r>
        <w:rPr>
          <w:rFonts w:ascii="CMU Serif" w:hAnsi="CMU Serif" w:cs="CMU Serif"/>
          <w:noProof/>
          <w:sz w:val="24"/>
          <w:szCs w:val="24"/>
        </w:rPr>
        <w:t>in</w:t>
      </w:r>
      <w:r>
        <w:rPr>
          <w:rFonts w:ascii="CMU Serif" w:hAnsi="CMU Serif" w:cs="CMU Serif"/>
          <w:sz w:val="24"/>
          <w:szCs w:val="24"/>
        </w:rPr>
        <w:t xml:space="preserve"> the way of movement. All these factors cause elderly to fall more frequently </w:t>
      </w:r>
      <w:sdt>
        <w:sdtPr>
          <w:rPr>
            <w:rFonts w:ascii="CMU Serif" w:hAnsi="CMU Serif" w:cs="CMU Serif"/>
            <w:sz w:val="24"/>
            <w:szCs w:val="24"/>
          </w:rPr>
          <w:id w:val="-175808379"/>
          <w:citation/>
        </w:sdtPr>
        <w:sdtEndPr/>
        <w:sdtContent>
          <w:r>
            <w:fldChar w:fldCharType="begin"/>
          </w:r>
          <w:r>
            <w:rPr>
              <w:rFonts w:ascii="CMU Serif" w:hAnsi="CMU Serif" w:cs="CMU Serif"/>
              <w:sz w:val="24"/>
              <w:szCs w:val="24"/>
            </w:rPr>
            <w:instrText xml:space="preserve">CITATION JAS99 \l 1033 </w:instrText>
          </w:r>
          <w:r>
            <w:fldChar w:fldCharType="separate"/>
          </w:r>
          <w:r>
            <w:rPr>
              <w:rFonts w:ascii="CMU Serif" w:hAnsi="CMU Serif" w:cs="CMU Serif"/>
              <w:noProof/>
              <w:sz w:val="24"/>
              <w:szCs w:val="24"/>
            </w:rPr>
            <w:t>[1]</w:t>
          </w:r>
          <w:r>
            <w:fldChar w:fldCharType="end"/>
          </w:r>
        </w:sdtContent>
      </w:sdt>
      <w:r>
        <w:rPr>
          <w:rFonts w:ascii="CMU Serif" w:hAnsi="CMU Serif" w:cs="CMU Serif"/>
          <w:sz w:val="24"/>
          <w:szCs w:val="24"/>
        </w:rPr>
        <w:t xml:space="preserve">, resulting in serious injuries, and in some </w:t>
      </w:r>
      <w:r>
        <w:rPr>
          <w:rFonts w:ascii="CMU Serif" w:hAnsi="CMU Serif" w:cs="CMU Serif"/>
          <w:noProof/>
          <w:sz w:val="24"/>
          <w:szCs w:val="24"/>
        </w:rPr>
        <w:t>situations,</w:t>
      </w:r>
      <w:r>
        <w:rPr>
          <w:rFonts w:ascii="CMU Serif" w:hAnsi="CMU Serif" w:cs="CMU Serif"/>
          <w:sz w:val="24"/>
          <w:szCs w:val="24"/>
        </w:rPr>
        <w:t xml:space="preserve"> it may cause death </w:t>
      </w:r>
      <w:sdt>
        <w:sdtPr>
          <w:rPr>
            <w:rFonts w:ascii="CMU Serif" w:hAnsi="CMU Serif" w:cs="CMU Serif"/>
            <w:sz w:val="24"/>
            <w:szCs w:val="24"/>
          </w:rPr>
          <w:id w:val="392005050"/>
          <w:citation/>
        </w:sdtPr>
        <w:sdtEndPr/>
        <w:sdtContent>
          <w:r>
            <w:fldChar w:fldCharType="begin"/>
          </w:r>
          <w:r>
            <w:rPr>
              <w:rFonts w:ascii="CMU Serif" w:hAnsi="CMU Serif" w:cs="CMU Serif"/>
              <w:sz w:val="24"/>
              <w:szCs w:val="24"/>
            </w:rPr>
            <w:instrText xml:space="preserve"> CITATION 05De \l 1033 </w:instrText>
          </w:r>
          <w:r>
            <w:fldChar w:fldCharType="separate"/>
          </w:r>
          <w:r>
            <w:rPr>
              <w:rFonts w:ascii="CMU Serif" w:hAnsi="CMU Serif" w:cs="CMU Serif"/>
              <w:noProof/>
              <w:sz w:val="24"/>
              <w:szCs w:val="24"/>
            </w:rPr>
            <w:t>[2]</w:t>
          </w:r>
          <w:r>
            <w:fldChar w:fldCharType="end"/>
          </w:r>
        </w:sdtContent>
      </w:sdt>
      <w:r>
        <w:rPr>
          <w:rFonts w:ascii="CMU Serif" w:hAnsi="CMU Serif" w:cs="CMU Serif"/>
          <w:sz w:val="24"/>
          <w:szCs w:val="24"/>
        </w:rPr>
        <w:t>. Other groups require special attention such as Diabetics, who are likely to get low blood glucose causing fainting, spinal muscular atrophy patients who have movement inconsistency, neurological patients, like Parkinson’s patients who suffer from imprecise movement, and cardiovascular patients who can have heart attacks and collapses. Figure 1 illustrates WHO data statistics about falls, diabetes mellitus, and coronary heart diseases in Qatar during 2014.</w:t>
      </w:r>
    </w:p>
    <w:p w14:paraId="3359EB7B" w14:textId="77777777" w:rsidR="00167BF4" w:rsidRDefault="00167BF4" w:rsidP="00167BF4">
      <w:pPr>
        <w:spacing w:after="0"/>
        <w:ind w:firstLine="720"/>
        <w:jc w:val="both"/>
        <w:rPr>
          <w:rFonts w:ascii="CMU Serif" w:hAnsi="CMU Serif" w:cs="CMU Serif"/>
          <w:sz w:val="24"/>
          <w:szCs w:val="24"/>
        </w:rPr>
      </w:pPr>
    </w:p>
    <w:p w14:paraId="1BAB96AB" w14:textId="77777777" w:rsidR="00167BF4" w:rsidRDefault="00167BF4" w:rsidP="0076480E">
      <w:pPr>
        <w:keepNext/>
        <w:spacing w:after="0"/>
        <w:ind w:firstLine="360"/>
        <w:jc w:val="center"/>
      </w:pPr>
      <w:r>
        <w:rPr>
          <w:rFonts w:ascii="CMU Serif" w:hAnsi="CMU Serif" w:cs="CMU Serif"/>
          <w:noProof/>
          <w:sz w:val="24"/>
          <w:szCs w:val="24"/>
        </w:rPr>
        <w:drawing>
          <wp:inline distT="0" distB="0" distL="0" distR="0" wp14:anchorId="32DD6951" wp14:editId="254D37FE">
            <wp:extent cx="5272644" cy="2755075"/>
            <wp:effectExtent l="0" t="0" r="4445" b="762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0BFCE74" w14:textId="77777777" w:rsidR="00167BF4" w:rsidRDefault="00167BF4" w:rsidP="00167BF4">
      <w:pPr>
        <w:pStyle w:val="Caption"/>
        <w:jc w:val="center"/>
        <w:rPr>
          <w:rFonts w:ascii="CMU Serif" w:hAnsi="CMU Serif" w:cs="CMU Serif"/>
        </w:rPr>
      </w:pPr>
      <w:bookmarkStart w:id="17" w:name="_Toc452984938"/>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1</w:t>
      </w:r>
      <w:r>
        <w:fldChar w:fldCharType="end"/>
      </w:r>
      <w:r>
        <w:rPr>
          <w:rFonts w:ascii="CMU Serif" w:hAnsi="CMU Serif" w:cs="CMU Serif"/>
        </w:rPr>
        <w:t xml:space="preserve"> Statistics of falls, diabetes mellitus, and coronary heart diseases in Qatar during the year 2014</w:t>
      </w:r>
      <w:bookmarkEnd w:id="17"/>
    </w:p>
    <w:p w14:paraId="795FF1AF" w14:textId="77777777" w:rsidR="00167BF4" w:rsidRDefault="00167BF4" w:rsidP="00167BF4">
      <w:pPr>
        <w:spacing w:after="0"/>
        <w:jc w:val="both"/>
        <w:rPr>
          <w:rFonts w:ascii="CMU Serif" w:hAnsi="CMU Serif" w:cs="CMU Serif"/>
          <w:sz w:val="24"/>
          <w:szCs w:val="24"/>
        </w:rPr>
      </w:pPr>
      <w:r w:rsidRPr="00F90786">
        <w:rPr>
          <w:rFonts w:ascii="CMU Serif" w:hAnsi="CMU Serif" w:cs="CMU Serif"/>
          <w:noProof/>
          <w:sz w:val="24"/>
          <w:szCs w:val="24"/>
        </w:rPr>
        <w:t>To prevent such risks</w:t>
      </w:r>
      <w:r>
        <w:rPr>
          <w:rFonts w:ascii="CMU Serif" w:hAnsi="CMU Serif" w:cs="CMU Serif"/>
          <w:sz w:val="24"/>
          <w:szCs w:val="24"/>
        </w:rPr>
        <w:t xml:space="preserve">, medical care must </w:t>
      </w:r>
      <w:r>
        <w:rPr>
          <w:rFonts w:ascii="CMU Serif" w:hAnsi="CMU Serif" w:cs="CMU Serif"/>
          <w:noProof/>
          <w:sz w:val="24"/>
          <w:szCs w:val="24"/>
        </w:rPr>
        <w:t>be provided</w:t>
      </w:r>
      <w:r>
        <w:rPr>
          <w:rFonts w:ascii="CMU Serif" w:hAnsi="CMU Serif" w:cs="CMU Serif"/>
          <w:sz w:val="24"/>
          <w:szCs w:val="24"/>
        </w:rPr>
        <w:t xml:space="preserve">. However, the shortage of </w:t>
      </w:r>
      <w:r>
        <w:rPr>
          <w:rFonts w:ascii="CMU Serif" w:hAnsi="CMU Serif" w:cs="CMU Serif"/>
          <w:noProof/>
          <w:sz w:val="24"/>
          <w:szCs w:val="24"/>
        </w:rPr>
        <w:t>qualified personnel</w:t>
      </w:r>
      <w:r>
        <w:rPr>
          <w:rFonts w:ascii="CMU Serif" w:hAnsi="CMU Serif" w:cs="CMU Serif"/>
          <w:sz w:val="24"/>
          <w:szCs w:val="24"/>
        </w:rPr>
        <w:t xml:space="preserve"> is a common problem. </w:t>
      </w:r>
      <w:r w:rsidRPr="00F90786">
        <w:rPr>
          <w:rFonts w:ascii="CMU Serif" w:hAnsi="CMU Serif" w:cs="CMU Serif"/>
          <w:noProof/>
          <w:sz w:val="24"/>
          <w:szCs w:val="24"/>
        </w:rPr>
        <w:t>For this reason, this project aims to develop</w:t>
      </w:r>
      <w:r>
        <w:rPr>
          <w:rFonts w:ascii="CMU Serif" w:hAnsi="CMU Serif" w:cs="CMU Serif"/>
          <w:sz w:val="24"/>
          <w:szCs w:val="24"/>
        </w:rPr>
        <w:t xml:space="preserve"> an </w:t>
      </w:r>
      <w:r>
        <w:rPr>
          <w:rFonts w:ascii="CMU Serif" w:hAnsi="CMU Serif" w:cs="CMU Serif"/>
          <w:noProof/>
          <w:sz w:val="24"/>
          <w:szCs w:val="24"/>
        </w:rPr>
        <w:t>intelligent system</w:t>
      </w:r>
      <w:r>
        <w:rPr>
          <w:rFonts w:ascii="CMU Serif" w:hAnsi="CMU Serif" w:cs="CMU Serif"/>
          <w:sz w:val="24"/>
          <w:szCs w:val="24"/>
        </w:rPr>
        <w:t xml:space="preserve"> for detecting abnormalities such as sudden falls. The system will keep monitoring the user’s condition all the </w:t>
      </w:r>
      <w:r>
        <w:rPr>
          <w:rFonts w:ascii="CMU Serif" w:hAnsi="CMU Serif" w:cs="CMU Serif"/>
          <w:noProof/>
          <w:sz w:val="24"/>
          <w:szCs w:val="24"/>
        </w:rPr>
        <w:t>time,</w:t>
      </w:r>
      <w:r>
        <w:rPr>
          <w:rFonts w:ascii="CMU Serif" w:hAnsi="CMU Serif" w:cs="CMU Serif"/>
          <w:sz w:val="24"/>
          <w:szCs w:val="24"/>
        </w:rPr>
        <w:t xml:space="preserve"> and if an abnormality occurs, an alerting system will notify the health </w:t>
      </w:r>
      <w:r>
        <w:rPr>
          <w:rFonts w:ascii="CMU Serif" w:hAnsi="CMU Serif" w:cs="CMU Serif"/>
          <w:noProof/>
          <w:sz w:val="24"/>
          <w:szCs w:val="24"/>
        </w:rPr>
        <w:t>caregivers</w:t>
      </w:r>
      <w:r>
        <w:rPr>
          <w:rFonts w:ascii="CMU Serif" w:hAnsi="CMU Serif" w:cs="CMU Serif"/>
          <w:sz w:val="24"/>
          <w:szCs w:val="24"/>
        </w:rPr>
        <w:t xml:space="preserve"> about the user’s situation to provide immediate assistance. </w:t>
      </w:r>
    </w:p>
    <w:p w14:paraId="70C7B398" w14:textId="77777777" w:rsidR="00167BF4" w:rsidRDefault="00167BF4" w:rsidP="00167BF4">
      <w:pPr>
        <w:spacing w:after="0"/>
        <w:ind w:firstLine="360"/>
        <w:jc w:val="both"/>
        <w:rPr>
          <w:rFonts w:ascii="CMU Serif" w:hAnsi="CMU Serif" w:cs="CMU Serif"/>
          <w:sz w:val="24"/>
          <w:szCs w:val="24"/>
        </w:rPr>
      </w:pPr>
      <w:r>
        <w:rPr>
          <w:rFonts w:ascii="CMU Serif" w:hAnsi="CMU Serif" w:cs="CMU Serif"/>
          <w:sz w:val="24"/>
          <w:szCs w:val="24"/>
        </w:rPr>
        <w:t xml:space="preserve">Qatar’s health statement for 2015 for the E-Health program: </w:t>
      </w:r>
      <w:r>
        <w:rPr>
          <w:rStyle w:val="apple-converted-space"/>
          <w:rFonts w:ascii="CMU Serif" w:hAnsi="CMU Serif" w:cs="CMU Serif"/>
          <w:color w:val="333333"/>
          <w:sz w:val="24"/>
          <w:szCs w:val="24"/>
          <w:shd w:val="clear" w:color="auto" w:fill="FFFFFF"/>
        </w:rPr>
        <w:t> </w:t>
      </w:r>
      <w:r>
        <w:rPr>
          <w:rFonts w:ascii="CMU Serif" w:hAnsi="CMU Serif" w:cs="CMU Serif"/>
          <w:b/>
          <w:bCs/>
          <w:sz w:val="24"/>
          <w:szCs w:val="24"/>
        </w:rPr>
        <w:t xml:space="preserve">“to improve overall health in Qatar and deliver healthcare of the highest standard by providing the public, </w:t>
      </w:r>
      <w:r>
        <w:rPr>
          <w:rFonts w:ascii="CMU Serif" w:hAnsi="CMU Serif" w:cs="CMU Serif"/>
          <w:b/>
          <w:bCs/>
          <w:noProof/>
          <w:sz w:val="24"/>
          <w:szCs w:val="24"/>
        </w:rPr>
        <w:t>patients,</w:t>
      </w:r>
      <w:r>
        <w:rPr>
          <w:rFonts w:ascii="CMU Serif" w:hAnsi="CMU Serif" w:cs="CMU Serif"/>
          <w:b/>
          <w:bCs/>
          <w:sz w:val="24"/>
          <w:szCs w:val="24"/>
        </w:rPr>
        <w:t xml:space="preserve"> and clinicians with appropriate and timely information”</w:t>
      </w:r>
      <w:r>
        <w:rPr>
          <w:rFonts w:ascii="CMU Serif" w:hAnsi="CMU Serif" w:cs="CMU Serif"/>
          <w:sz w:val="24"/>
          <w:szCs w:val="24"/>
        </w:rPr>
        <w:t xml:space="preserve">. From that vision, </w:t>
      </w:r>
      <w:r>
        <w:rPr>
          <w:rFonts w:ascii="CMU Serif" w:hAnsi="CMU Serif" w:cs="CMU Serif"/>
          <w:noProof/>
          <w:sz w:val="24"/>
          <w:szCs w:val="24"/>
        </w:rPr>
        <w:t>some</w:t>
      </w:r>
      <w:r>
        <w:rPr>
          <w:rFonts w:ascii="CMU Serif" w:hAnsi="CMU Serif" w:cs="CMU Serif"/>
          <w:sz w:val="24"/>
          <w:szCs w:val="24"/>
        </w:rPr>
        <w:t xml:space="preserve"> objectives were put to deliver health services with the capabilities of modern information technologies. These </w:t>
      </w:r>
      <w:r w:rsidRPr="00F90786">
        <w:rPr>
          <w:rFonts w:ascii="CMU Serif" w:hAnsi="CMU Serif" w:cs="CMU Serif"/>
          <w:noProof/>
          <w:sz w:val="24"/>
          <w:szCs w:val="24"/>
        </w:rPr>
        <w:t>objectives</w:t>
      </w:r>
      <w:r>
        <w:rPr>
          <w:rFonts w:ascii="CMU Serif" w:hAnsi="CMU Serif" w:cs="CMU Serif"/>
          <w:sz w:val="24"/>
          <w:szCs w:val="24"/>
        </w:rPr>
        <w:t xml:space="preserve"> include:</w:t>
      </w:r>
    </w:p>
    <w:p w14:paraId="3841B326" w14:textId="77777777" w:rsidR="00167BF4" w:rsidRPr="00F90786" w:rsidRDefault="00167BF4" w:rsidP="00167BF4">
      <w:pPr>
        <w:pStyle w:val="ListParagraph"/>
        <w:numPr>
          <w:ilvl w:val="0"/>
          <w:numId w:val="2"/>
        </w:numPr>
        <w:jc w:val="both"/>
        <w:rPr>
          <w:rFonts w:ascii="CMU Serif" w:hAnsi="CMU Serif" w:cs="CMU Serif"/>
          <w:noProof/>
          <w:sz w:val="24"/>
          <w:szCs w:val="24"/>
        </w:rPr>
      </w:pPr>
      <w:r w:rsidRPr="00F90786">
        <w:rPr>
          <w:rFonts w:ascii="CMU Serif" w:hAnsi="CMU Serif" w:cs="CMU Serif"/>
          <w:b/>
          <w:bCs/>
          <w:noProof/>
          <w:sz w:val="24"/>
          <w:szCs w:val="24"/>
        </w:rPr>
        <w:t>Support the patient</w:t>
      </w:r>
      <w:r w:rsidRPr="00F90786">
        <w:rPr>
          <w:rFonts w:ascii="CMU Serif" w:hAnsi="CMU Serif" w:cs="CMU Serif"/>
          <w:noProof/>
          <w:sz w:val="24"/>
          <w:szCs w:val="24"/>
        </w:rPr>
        <w:t> and the delivery of services designed around the patient, quickly, conveniently and seamlessly.</w:t>
      </w:r>
    </w:p>
    <w:p w14:paraId="695DAB56" w14:textId="3DDCB4A9" w:rsidR="00167BF4" w:rsidRPr="00165445" w:rsidRDefault="00167BF4" w:rsidP="00165445">
      <w:pPr>
        <w:pStyle w:val="ListParagraph"/>
        <w:numPr>
          <w:ilvl w:val="0"/>
          <w:numId w:val="2"/>
        </w:numPr>
        <w:spacing w:after="0"/>
        <w:jc w:val="both"/>
        <w:rPr>
          <w:rFonts w:ascii="CMU Serif" w:hAnsi="CMU Serif" w:cs="CMU Serif"/>
          <w:sz w:val="24"/>
          <w:szCs w:val="24"/>
        </w:rPr>
      </w:pPr>
      <w:r w:rsidRPr="00F90786">
        <w:rPr>
          <w:rFonts w:ascii="CMU Serif" w:hAnsi="CMU Serif" w:cs="CMU Serif"/>
          <w:b/>
          <w:bCs/>
          <w:noProof/>
          <w:sz w:val="24"/>
          <w:szCs w:val="24"/>
        </w:rPr>
        <w:t>Support staff</w:t>
      </w:r>
      <w:r w:rsidRPr="00F90786">
        <w:rPr>
          <w:rFonts w:ascii="CMU Serif" w:hAnsi="CMU Serif" w:cs="CMU Serif"/>
          <w:noProof/>
          <w:sz w:val="24"/>
          <w:szCs w:val="24"/>
        </w:rPr>
        <w:t> through effective electronic communications, better learning,</w:t>
      </w:r>
      <w:r>
        <w:rPr>
          <w:rFonts w:ascii="CMU Serif" w:hAnsi="CMU Serif" w:cs="CMU Serif"/>
          <w:sz w:val="24"/>
          <w:szCs w:val="24"/>
        </w:rPr>
        <w:t xml:space="preserve"> knowledge, and </w:t>
      </w:r>
      <w:r>
        <w:rPr>
          <w:rFonts w:ascii="CMU Serif" w:hAnsi="CMU Serif" w:cs="CMU Serif"/>
          <w:noProof/>
          <w:sz w:val="24"/>
          <w:szCs w:val="24"/>
        </w:rPr>
        <w:t>management</w:t>
      </w:r>
      <w:r>
        <w:rPr>
          <w:rFonts w:ascii="CMU Serif" w:hAnsi="CMU Serif" w:cs="CMU Serif"/>
          <w:sz w:val="24"/>
          <w:szCs w:val="24"/>
        </w:rPr>
        <w:t xml:space="preserve"> that cut time to find essential information and make specialized expertise more accessible.</w:t>
      </w:r>
    </w:p>
    <w:p w14:paraId="498303CB" w14:textId="77777777" w:rsidR="00167BF4" w:rsidRDefault="00167BF4" w:rsidP="00167BF4">
      <w:pPr>
        <w:pStyle w:val="Heading2"/>
        <w:numPr>
          <w:ilvl w:val="1"/>
          <w:numId w:val="1"/>
        </w:numPr>
        <w:spacing w:before="240" w:after="240"/>
        <w:ind w:left="1138" w:hanging="288"/>
        <w:rPr>
          <w:rFonts w:ascii="CMU Serif" w:hAnsi="CMU Serif" w:cs="CMU Serif"/>
          <w:color w:val="2E74B5" w:themeColor="accent1" w:themeShade="BF"/>
        </w:rPr>
      </w:pPr>
      <w:bookmarkStart w:id="18" w:name="_Toc453620415"/>
      <w:r>
        <w:rPr>
          <w:rFonts w:ascii="CMU Serif" w:hAnsi="CMU Serif" w:cs="CMU Serif"/>
          <w:color w:val="2E74B5" w:themeColor="accent1" w:themeShade="BF"/>
        </w:rPr>
        <w:t>Project Significance</w:t>
      </w:r>
      <w:bookmarkEnd w:id="18"/>
    </w:p>
    <w:p w14:paraId="42355EC2" w14:textId="77777777" w:rsidR="00167BF4" w:rsidRDefault="00167BF4" w:rsidP="00167BF4">
      <w:pPr>
        <w:jc w:val="both"/>
        <w:rPr>
          <w:rStyle w:val="Strong"/>
          <w:sz w:val="24"/>
          <w:szCs w:val="24"/>
        </w:rPr>
      </w:pPr>
      <w:r>
        <w:rPr>
          <w:rStyle w:val="Strong"/>
          <w:rFonts w:ascii="CMU Serif" w:hAnsi="CMU Serif" w:cs="CMU Serif"/>
          <w:sz w:val="24"/>
          <w:szCs w:val="24"/>
        </w:rPr>
        <w:t>Importance of the project</w:t>
      </w:r>
    </w:p>
    <w:p w14:paraId="1481146B" w14:textId="33C9DDCF" w:rsidR="00167BF4" w:rsidRDefault="00167BF4" w:rsidP="0099348E">
      <w:pPr>
        <w:jc w:val="both"/>
      </w:pPr>
      <w:r>
        <w:rPr>
          <w:rFonts w:ascii="CMU Serif" w:hAnsi="CMU Serif" w:cs="CMU Serif"/>
          <w:sz w:val="24"/>
          <w:szCs w:val="24"/>
        </w:rPr>
        <w:t xml:space="preserve">This project aims to provide </w:t>
      </w:r>
      <w:r w:rsidR="0099348E">
        <w:rPr>
          <w:rFonts w:ascii="CMU Serif" w:hAnsi="CMU Serif" w:cs="CMU Serif"/>
          <w:sz w:val="24"/>
          <w:szCs w:val="24"/>
        </w:rPr>
        <w:t>users</w:t>
      </w:r>
      <w:r>
        <w:rPr>
          <w:rFonts w:ascii="CMU Serif" w:hAnsi="CMU Serif" w:cs="CMU Serif"/>
          <w:sz w:val="24"/>
          <w:szCs w:val="24"/>
        </w:rPr>
        <w:t xml:space="preserve"> and their families with a sense of mental and physical security in their </w:t>
      </w:r>
      <w:r>
        <w:rPr>
          <w:rFonts w:ascii="CMU Serif" w:hAnsi="CMU Serif" w:cs="CMU Serif"/>
          <w:noProof/>
          <w:sz w:val="24"/>
          <w:szCs w:val="24"/>
        </w:rPr>
        <w:t>favorite</w:t>
      </w:r>
      <w:r>
        <w:rPr>
          <w:rFonts w:ascii="CMU Serif" w:hAnsi="CMU Serif" w:cs="CMU Serif"/>
          <w:sz w:val="24"/>
          <w:szCs w:val="24"/>
        </w:rPr>
        <w:t xml:space="preserve"> and most comfortable place to be in; home. It will also help them pass through the obstruction of </w:t>
      </w:r>
      <w:r>
        <w:rPr>
          <w:rFonts w:ascii="CMU Serif" w:hAnsi="CMU Serif" w:cs="CMU Serif"/>
          <w:noProof/>
          <w:sz w:val="24"/>
          <w:szCs w:val="24"/>
        </w:rPr>
        <w:t>money</w:t>
      </w:r>
      <w:r>
        <w:rPr>
          <w:rFonts w:ascii="CMU Serif" w:hAnsi="CMU Serif" w:cs="CMU Serif"/>
          <w:sz w:val="24"/>
          <w:szCs w:val="24"/>
        </w:rPr>
        <w:t xml:space="preserve"> since they will not need costly home care nursing services. Also, they will enjoy relief without having an observer. As a result, this project provides a significant socio-economic impact such that it focuses on society’s </w:t>
      </w:r>
      <w:r>
        <w:rPr>
          <w:rFonts w:ascii="CMU Serif" w:hAnsi="CMU Serif" w:cs="CMU Serif"/>
          <w:noProof/>
          <w:sz w:val="24"/>
          <w:szCs w:val="24"/>
        </w:rPr>
        <w:t>well-being</w:t>
      </w:r>
      <w:r>
        <w:rPr>
          <w:rFonts w:ascii="CMU Serif" w:hAnsi="CMU Serif" w:cs="CMU Serif"/>
          <w:sz w:val="24"/>
          <w:szCs w:val="24"/>
        </w:rPr>
        <w:t xml:space="preserve">, considering the </w:t>
      </w:r>
      <w:r>
        <w:rPr>
          <w:rFonts w:ascii="CMU Serif" w:hAnsi="CMU Serif" w:cs="CMU Serif"/>
          <w:noProof/>
          <w:sz w:val="24"/>
          <w:szCs w:val="24"/>
        </w:rPr>
        <w:t>economic</w:t>
      </w:r>
      <w:r>
        <w:rPr>
          <w:rFonts w:ascii="CMU Serif" w:hAnsi="CMU Serif" w:cs="CMU Serif"/>
          <w:sz w:val="24"/>
          <w:szCs w:val="24"/>
        </w:rPr>
        <w:t xml:space="preserve"> obstacles, using a device with reasonable initial, and lifetime costs. </w:t>
      </w:r>
      <w:r>
        <w:rPr>
          <w:rFonts w:ascii="CMU Serif" w:hAnsi="CMU Serif" w:cs="CMU Serif"/>
          <w:noProof/>
          <w:sz w:val="24"/>
          <w:szCs w:val="24"/>
        </w:rPr>
        <w:t>This project goes</w:t>
      </w:r>
      <w:r>
        <w:rPr>
          <w:rFonts w:ascii="CMU Serif" w:hAnsi="CMU Serif" w:cs="CMU Serif"/>
          <w:sz w:val="24"/>
          <w:szCs w:val="24"/>
        </w:rPr>
        <w:t xml:space="preserve"> along with Qatar vision 2030 to build a healthy society. According to the Global AgeWatch Index 2015, the GCC region’s over </w:t>
      </w:r>
      <w:r>
        <w:rPr>
          <w:rFonts w:ascii="CMU Serif" w:hAnsi="CMU Serif" w:cs="CMU Serif"/>
          <w:noProof/>
          <w:sz w:val="24"/>
          <w:szCs w:val="24"/>
        </w:rPr>
        <w:t>60-year-old</w:t>
      </w:r>
      <w:r>
        <w:rPr>
          <w:rFonts w:ascii="CMU Serif" w:hAnsi="CMU Serif" w:cs="CMU Serif"/>
          <w:sz w:val="24"/>
          <w:szCs w:val="24"/>
        </w:rPr>
        <w:t xml:space="preserve"> population percentage is predicted to rise significantly from 0-9% in </w:t>
      </w:r>
      <w:r>
        <w:rPr>
          <w:rFonts w:ascii="CMU Serif" w:hAnsi="CMU Serif" w:cs="CMU Serif"/>
          <w:noProof/>
          <w:sz w:val="24"/>
          <w:szCs w:val="24"/>
        </w:rPr>
        <w:t>2015</w:t>
      </w:r>
      <w:r>
        <w:rPr>
          <w:rFonts w:ascii="CMU Serif" w:hAnsi="CMU Serif" w:cs="CMU Serif"/>
          <w:sz w:val="24"/>
          <w:szCs w:val="24"/>
        </w:rPr>
        <w:t xml:space="preserve"> to 20-24% in 2050 </w:t>
      </w:r>
      <w:sdt>
        <w:sdtPr>
          <w:rPr>
            <w:rFonts w:ascii="CMU Serif" w:hAnsi="CMU Serif" w:cs="CMU Serif"/>
            <w:sz w:val="24"/>
            <w:szCs w:val="24"/>
          </w:rPr>
          <w:id w:val="1673679100"/>
          <w:citation/>
        </w:sdtPr>
        <w:sdtEndPr/>
        <w:sdtContent>
          <w:r>
            <w:fldChar w:fldCharType="begin"/>
          </w:r>
          <w:r>
            <w:rPr>
              <w:rFonts w:ascii="CMU Serif" w:hAnsi="CMU Serif" w:cs="CMU Serif"/>
              <w:sz w:val="24"/>
              <w:szCs w:val="24"/>
            </w:rPr>
            <w:instrText xml:space="preserve"> CITATION Hel15 \l 1033 </w:instrText>
          </w:r>
          <w:r>
            <w:fldChar w:fldCharType="separate"/>
          </w:r>
          <w:r>
            <w:rPr>
              <w:rFonts w:ascii="CMU Serif" w:hAnsi="CMU Serif" w:cs="CMU Serif"/>
              <w:noProof/>
              <w:sz w:val="24"/>
              <w:szCs w:val="24"/>
            </w:rPr>
            <w:t>[3]</w:t>
          </w:r>
          <w:r>
            <w:fldChar w:fldCharType="end"/>
          </w:r>
        </w:sdtContent>
      </w:sdt>
      <w:r>
        <w:rPr>
          <w:rFonts w:ascii="CMU Serif" w:hAnsi="CMU Serif" w:cs="CMU Serif"/>
          <w:sz w:val="24"/>
          <w:szCs w:val="24"/>
        </w:rPr>
        <w:t xml:space="preserve">. This rapid change moved scientists’ and engineers’ interest to elderly as a group of study over the past few years. Likewise, as a result of </w:t>
      </w:r>
      <w:r>
        <w:rPr>
          <w:rFonts w:ascii="CMU Serif" w:hAnsi="CMU Serif" w:cs="CMU Serif"/>
          <w:noProof/>
          <w:sz w:val="24"/>
          <w:szCs w:val="24"/>
        </w:rPr>
        <w:t>unhealthy modern</w:t>
      </w:r>
      <w:r>
        <w:rPr>
          <w:rFonts w:ascii="CMU Serif" w:hAnsi="CMU Serif" w:cs="CMU Serif"/>
          <w:sz w:val="24"/>
          <w:szCs w:val="24"/>
        </w:rPr>
        <w:t xml:space="preserve"> lifestyle, the percentages of diabetics and cardiovascular patients have significantly increased. Therefore as engineers, students believe that this project will allow medical care to track critical physiological signs at low cost, with reduced human </w:t>
      </w:r>
      <w:r>
        <w:rPr>
          <w:rFonts w:ascii="CMU Serif" w:hAnsi="CMU Serif" w:cs="CMU Serif"/>
          <w:noProof/>
          <w:sz w:val="24"/>
          <w:szCs w:val="24"/>
        </w:rPr>
        <w:t>labor</w:t>
      </w:r>
      <w:r>
        <w:rPr>
          <w:rFonts w:ascii="CMU Serif" w:hAnsi="CMU Serif" w:cs="CMU Serif"/>
          <w:sz w:val="24"/>
          <w:szCs w:val="24"/>
        </w:rPr>
        <w:t xml:space="preserve">, and in real time. These </w:t>
      </w:r>
      <w:r w:rsidRPr="00F90786">
        <w:rPr>
          <w:rFonts w:ascii="CMU Serif" w:hAnsi="CMU Serif" w:cs="CMU Serif"/>
          <w:noProof/>
          <w:sz w:val="24"/>
          <w:szCs w:val="24"/>
        </w:rPr>
        <w:t>signs</w:t>
      </w:r>
      <w:r>
        <w:rPr>
          <w:rFonts w:ascii="CMU Serif" w:hAnsi="CMU Serif" w:cs="CMU Serif"/>
          <w:sz w:val="24"/>
          <w:szCs w:val="24"/>
        </w:rPr>
        <w:t xml:space="preserve"> include users’ falls and ECG features that are detected by first developing new recognition pattern and classification algorithms for detecting and preventing falls. </w:t>
      </w:r>
      <w:r>
        <w:rPr>
          <w:rFonts w:ascii="CMU Serif" w:hAnsi="CMU Serif" w:cs="CMU Serif"/>
          <w:noProof/>
          <w:sz w:val="24"/>
          <w:szCs w:val="24"/>
        </w:rPr>
        <w:t>Also</w:t>
      </w:r>
      <w:r>
        <w:rPr>
          <w:rFonts w:ascii="CMU Serif" w:hAnsi="CMU Serif" w:cs="CMU Serif"/>
          <w:sz w:val="24"/>
          <w:szCs w:val="24"/>
        </w:rPr>
        <w:t xml:space="preserve">, the system monitors and </w:t>
      </w:r>
      <w:r>
        <w:rPr>
          <w:rFonts w:ascii="CMU Serif" w:hAnsi="CMU Serif" w:cs="CMU Serif"/>
          <w:noProof/>
          <w:sz w:val="24"/>
          <w:szCs w:val="24"/>
        </w:rPr>
        <w:t>analyzes</w:t>
      </w:r>
      <w:r>
        <w:rPr>
          <w:rFonts w:ascii="CMU Serif" w:hAnsi="CMU Serif" w:cs="CMU Serif"/>
          <w:sz w:val="24"/>
          <w:szCs w:val="24"/>
        </w:rPr>
        <w:t xml:space="preserve"> ECG </w:t>
      </w:r>
      <w:r>
        <w:rPr>
          <w:rFonts w:ascii="CMU Serif" w:hAnsi="CMU Serif" w:cs="CMU Serif"/>
          <w:noProof/>
          <w:sz w:val="24"/>
          <w:szCs w:val="24"/>
        </w:rPr>
        <w:t>signal</w:t>
      </w:r>
      <w:r>
        <w:rPr>
          <w:rFonts w:ascii="CMU Serif" w:hAnsi="CMU Serif" w:cs="CMU Serif"/>
          <w:sz w:val="24"/>
          <w:szCs w:val="24"/>
        </w:rPr>
        <w:t xml:space="preserve"> to extract critical features that </w:t>
      </w:r>
      <w:r>
        <w:rPr>
          <w:rFonts w:ascii="CMU Serif" w:hAnsi="CMU Serif" w:cs="CMU Serif"/>
          <w:noProof/>
          <w:sz w:val="24"/>
          <w:szCs w:val="24"/>
        </w:rPr>
        <w:t>are used</w:t>
      </w:r>
      <w:r>
        <w:rPr>
          <w:rFonts w:ascii="CMU Serif" w:hAnsi="CMU Serif" w:cs="CMU Serif"/>
          <w:sz w:val="24"/>
          <w:szCs w:val="24"/>
        </w:rPr>
        <w:t xml:space="preserve"> for diagnosis. Then it reports information about the direction of the falls, as well as the condition of the user him/herself. On the other hand, the system contains algorithms to acquire and process ECG signals, then transfer the extracted information as a medical log to the medical care providers, when an abnormality is detected.</w:t>
      </w:r>
    </w:p>
    <w:p w14:paraId="36F8FB7A" w14:textId="77777777" w:rsidR="00167BF4" w:rsidRDefault="00167BF4" w:rsidP="00167BF4">
      <w:pPr>
        <w:jc w:val="both"/>
        <w:rPr>
          <w:rStyle w:val="Strong"/>
        </w:rPr>
      </w:pPr>
      <w:r>
        <w:rPr>
          <w:rStyle w:val="Strong"/>
          <w:rFonts w:ascii="CMU Serif" w:hAnsi="CMU Serif" w:cs="CMU Serif"/>
          <w:sz w:val="24"/>
          <w:szCs w:val="24"/>
        </w:rPr>
        <w:t>Impact of not having a solution to this problem</w:t>
      </w:r>
    </w:p>
    <w:p w14:paraId="08D4506A" w14:textId="48452535" w:rsidR="00167BF4" w:rsidRDefault="00167BF4" w:rsidP="0099348E">
      <w:pPr>
        <w:jc w:val="both"/>
      </w:pPr>
      <w:r>
        <w:rPr>
          <w:rFonts w:ascii="CMU Serif" w:hAnsi="CMU Serif" w:cs="CMU Serif"/>
          <w:sz w:val="24"/>
          <w:szCs w:val="24"/>
        </w:rPr>
        <w:t xml:space="preserve">There are several reasons why </w:t>
      </w:r>
      <w:r w:rsidR="0099348E">
        <w:rPr>
          <w:rFonts w:ascii="CMU Serif" w:hAnsi="CMU Serif" w:cs="CMU Serif"/>
          <w:sz w:val="24"/>
          <w:szCs w:val="24"/>
        </w:rPr>
        <w:t>the elderly</w:t>
      </w:r>
      <w:r>
        <w:rPr>
          <w:rFonts w:ascii="CMU Serif" w:hAnsi="CMU Serif" w:cs="CMU Serif"/>
          <w:sz w:val="24"/>
          <w:szCs w:val="24"/>
        </w:rPr>
        <w:t xml:space="preserve"> </w:t>
      </w:r>
      <w:r>
        <w:rPr>
          <w:rFonts w:ascii="CMU Serif" w:hAnsi="CMU Serif" w:cs="CMU Serif"/>
          <w:noProof/>
          <w:sz w:val="24"/>
          <w:szCs w:val="24"/>
        </w:rPr>
        <w:t>fall</w:t>
      </w:r>
      <w:r>
        <w:rPr>
          <w:rFonts w:ascii="CMU Serif" w:hAnsi="CMU Serif" w:cs="CMU Serif"/>
          <w:sz w:val="24"/>
          <w:szCs w:val="24"/>
        </w:rPr>
        <w:t xml:space="preserve"> more frequently than </w:t>
      </w:r>
      <w:r>
        <w:rPr>
          <w:rFonts w:ascii="CMU Serif" w:hAnsi="CMU Serif" w:cs="CMU Serif"/>
          <w:noProof/>
          <w:sz w:val="24"/>
          <w:szCs w:val="24"/>
        </w:rPr>
        <w:t>other age groups</w:t>
      </w:r>
      <w:r>
        <w:rPr>
          <w:rFonts w:ascii="CMU Serif" w:hAnsi="CMU Serif" w:cs="CMU Serif"/>
          <w:sz w:val="24"/>
          <w:szCs w:val="24"/>
        </w:rPr>
        <w:t xml:space="preserve">. First, elderlies are likely to be diagnosed with muscle disorders that result in complications, including frequent falling that could cause death </w:t>
      </w:r>
      <w:sdt>
        <w:sdtPr>
          <w:rPr>
            <w:rFonts w:ascii="CMU Serif" w:hAnsi="CMU Serif" w:cs="CMU Serif"/>
            <w:sz w:val="24"/>
            <w:szCs w:val="24"/>
          </w:rPr>
          <w:id w:val="480664014"/>
          <w:citation/>
        </w:sdtPr>
        <w:sdtEndPr/>
        <w:sdtContent>
          <w:r>
            <w:fldChar w:fldCharType="begin"/>
          </w:r>
          <w:r>
            <w:rPr>
              <w:rFonts w:ascii="CMU Serif" w:hAnsi="CMU Serif" w:cs="CMU Serif"/>
              <w:sz w:val="24"/>
              <w:szCs w:val="24"/>
            </w:rPr>
            <w:instrText xml:space="preserve"> CITATION DrK12 \l 1033 </w:instrText>
          </w:r>
          <w:r>
            <w:fldChar w:fldCharType="separate"/>
          </w:r>
          <w:r>
            <w:rPr>
              <w:rFonts w:ascii="CMU Serif" w:hAnsi="CMU Serif" w:cs="CMU Serif"/>
              <w:noProof/>
              <w:sz w:val="24"/>
              <w:szCs w:val="24"/>
            </w:rPr>
            <w:t>[4]</w:t>
          </w:r>
          <w:r>
            <w:fldChar w:fldCharType="end"/>
          </w:r>
        </w:sdtContent>
      </w:sdt>
      <w:r>
        <w:rPr>
          <w:rFonts w:ascii="CMU Serif" w:hAnsi="CMU Serif" w:cs="CMU Serif"/>
          <w:sz w:val="24"/>
          <w:szCs w:val="24"/>
        </w:rPr>
        <w:t xml:space="preserve">. Also, as the </w:t>
      </w:r>
      <w:r>
        <w:rPr>
          <w:rFonts w:ascii="CMU Serif" w:hAnsi="CMU Serif" w:cs="CMU Serif"/>
          <w:noProof/>
          <w:sz w:val="24"/>
          <w:szCs w:val="24"/>
        </w:rPr>
        <w:t>body</w:t>
      </w:r>
      <w:r>
        <w:rPr>
          <w:rFonts w:ascii="CMU Serif" w:hAnsi="CMU Serif" w:cs="CMU Serif"/>
          <w:sz w:val="24"/>
          <w:szCs w:val="24"/>
        </w:rPr>
        <w:t xml:space="preserve"> gets older, it is more likely to get harmful side effects when taking medications, such that one in six adults of age 65 and above experiences injurious reactions to medicines, which </w:t>
      </w:r>
      <w:r w:rsidR="00F90786">
        <w:rPr>
          <w:rFonts w:ascii="CMU Serif" w:hAnsi="CMU Serif" w:cs="CMU Serif"/>
          <w:noProof/>
          <w:sz w:val="24"/>
          <w:szCs w:val="24"/>
        </w:rPr>
        <w:t>frequent</w:t>
      </w:r>
      <w:r w:rsidRPr="00F90786">
        <w:rPr>
          <w:rFonts w:ascii="CMU Serif" w:hAnsi="CMU Serif" w:cs="CMU Serif"/>
          <w:noProof/>
          <w:sz w:val="24"/>
          <w:szCs w:val="24"/>
        </w:rPr>
        <w:t>ly</w:t>
      </w:r>
      <w:r>
        <w:rPr>
          <w:rFonts w:ascii="CMU Serif" w:hAnsi="CMU Serif" w:cs="CMU Serif"/>
          <w:sz w:val="24"/>
          <w:szCs w:val="24"/>
        </w:rPr>
        <w:t xml:space="preserve"> cause low blood pressure, somnolence, and dizziness </w:t>
      </w:r>
      <w:sdt>
        <w:sdtPr>
          <w:rPr>
            <w:rFonts w:ascii="CMU Serif" w:hAnsi="CMU Serif" w:cs="CMU Serif"/>
            <w:sz w:val="24"/>
            <w:szCs w:val="24"/>
          </w:rPr>
          <w:id w:val="1365405227"/>
          <w:citation/>
        </w:sdtPr>
        <w:sdtEndPr/>
        <w:sdtContent>
          <w:r>
            <w:fldChar w:fldCharType="begin"/>
          </w:r>
          <w:r>
            <w:rPr>
              <w:rFonts w:ascii="CMU Serif" w:hAnsi="CMU Serif" w:cs="CMU Serif"/>
              <w:sz w:val="24"/>
              <w:szCs w:val="24"/>
            </w:rPr>
            <w:instrText xml:space="preserve"> CITATION AGS15 \l 1033 </w:instrText>
          </w:r>
          <w:r>
            <w:fldChar w:fldCharType="separate"/>
          </w:r>
          <w:r>
            <w:rPr>
              <w:rFonts w:ascii="CMU Serif" w:hAnsi="CMU Serif" w:cs="CMU Serif"/>
              <w:noProof/>
              <w:sz w:val="24"/>
              <w:szCs w:val="24"/>
            </w:rPr>
            <w:t>[5]</w:t>
          </w:r>
          <w:r>
            <w:fldChar w:fldCharType="end"/>
          </w:r>
        </w:sdtContent>
      </w:sdt>
      <w:r>
        <w:rPr>
          <w:rFonts w:ascii="CMU Serif" w:hAnsi="CMU Serif" w:cs="CMU Serif"/>
          <w:sz w:val="24"/>
          <w:szCs w:val="24"/>
        </w:rPr>
        <w:t xml:space="preserve">. Additionally, other environment factors such as unfamiliar environment, slick floors, and poor lighting can also result in falling. Elderly falls </w:t>
      </w:r>
      <w:r>
        <w:rPr>
          <w:rFonts w:ascii="CMU Serif" w:hAnsi="CMU Serif" w:cs="CMU Serif"/>
          <w:noProof/>
          <w:sz w:val="24"/>
          <w:szCs w:val="24"/>
        </w:rPr>
        <w:t>lead to</w:t>
      </w:r>
      <w:r>
        <w:rPr>
          <w:rFonts w:ascii="CMU Serif" w:hAnsi="CMU Serif" w:cs="CMU Serif"/>
          <w:sz w:val="24"/>
          <w:szCs w:val="24"/>
        </w:rPr>
        <w:t xml:space="preserve"> more medical complications including accompanying bone fractures, longer hospital </w:t>
      </w:r>
      <w:r>
        <w:rPr>
          <w:rFonts w:ascii="CMU Serif" w:hAnsi="CMU Serif" w:cs="CMU Serif"/>
          <w:noProof/>
          <w:sz w:val="24"/>
          <w:szCs w:val="24"/>
        </w:rPr>
        <w:t>healthcare,</w:t>
      </w:r>
      <w:r>
        <w:rPr>
          <w:rFonts w:ascii="CMU Serif" w:hAnsi="CMU Serif" w:cs="CMU Serif"/>
          <w:sz w:val="24"/>
          <w:szCs w:val="24"/>
        </w:rPr>
        <w:t xml:space="preserve"> and rehabilitation stay, more chances to have surgeries, and they may even result in increasing elder’s mortality </w:t>
      </w:r>
      <w:sdt>
        <w:sdtPr>
          <w:rPr>
            <w:rFonts w:ascii="CMU Serif" w:hAnsi="CMU Serif" w:cs="CMU Serif"/>
            <w:sz w:val="24"/>
            <w:szCs w:val="24"/>
          </w:rPr>
          <w:id w:val="1485123811"/>
          <w:citation/>
        </w:sdtPr>
        <w:sdtEndPr/>
        <w:sdtContent>
          <w:r>
            <w:fldChar w:fldCharType="begin"/>
          </w:r>
          <w:r>
            <w:rPr>
              <w:rFonts w:ascii="CMU Serif" w:hAnsi="CMU Serif" w:cs="CMU Serif"/>
              <w:sz w:val="24"/>
              <w:szCs w:val="24"/>
            </w:rPr>
            <w:instrText xml:space="preserve"> CITATION Pat13 \l 1033 </w:instrText>
          </w:r>
          <w:r>
            <w:fldChar w:fldCharType="separate"/>
          </w:r>
          <w:r>
            <w:rPr>
              <w:rFonts w:ascii="CMU Serif" w:hAnsi="CMU Serif" w:cs="CMU Serif"/>
              <w:noProof/>
              <w:sz w:val="24"/>
              <w:szCs w:val="24"/>
            </w:rPr>
            <w:t>[6]</w:t>
          </w:r>
          <w:r>
            <w:fldChar w:fldCharType="end"/>
          </w:r>
        </w:sdtContent>
      </w:sdt>
      <w:r>
        <w:rPr>
          <w:rFonts w:ascii="CMU Serif" w:hAnsi="CMU Serif" w:cs="CMU Serif"/>
          <w:sz w:val="24"/>
          <w:szCs w:val="24"/>
        </w:rPr>
        <w:t xml:space="preserve">. </w:t>
      </w:r>
      <w:r>
        <w:rPr>
          <w:rFonts w:ascii="CMU Serif" w:hAnsi="CMU Serif" w:cs="CMU Serif"/>
          <w:noProof/>
          <w:sz w:val="24"/>
          <w:szCs w:val="24"/>
        </w:rPr>
        <w:t>This implies</w:t>
      </w:r>
      <w:r>
        <w:rPr>
          <w:rFonts w:ascii="CMU Serif" w:hAnsi="CMU Serif" w:cs="CMU Serif"/>
          <w:sz w:val="24"/>
          <w:szCs w:val="24"/>
        </w:rPr>
        <w:t xml:space="preserve"> for diabetics, muscular patients, and heart patients who may lose their sense of security with the </w:t>
      </w:r>
      <w:r>
        <w:rPr>
          <w:rFonts w:ascii="CMU Serif" w:hAnsi="CMU Serif" w:cs="CMU Serif"/>
          <w:noProof/>
          <w:sz w:val="24"/>
          <w:szCs w:val="24"/>
        </w:rPr>
        <w:t>growth</w:t>
      </w:r>
      <w:r>
        <w:rPr>
          <w:rFonts w:ascii="CMU Serif" w:hAnsi="CMU Serif" w:cs="CMU Serif"/>
          <w:sz w:val="24"/>
          <w:szCs w:val="24"/>
        </w:rPr>
        <w:t xml:space="preserve"> of fear of falling, in addition to losing their dependency and self-confidence, resulting in seeing themselves as a </w:t>
      </w:r>
      <w:r>
        <w:rPr>
          <w:rFonts w:ascii="CMU Serif" w:hAnsi="CMU Serif" w:cs="CMU Serif"/>
          <w:noProof/>
          <w:sz w:val="24"/>
          <w:szCs w:val="24"/>
        </w:rPr>
        <w:t>burden</w:t>
      </w:r>
      <w:r>
        <w:rPr>
          <w:rFonts w:ascii="CMU Serif" w:hAnsi="CMU Serif" w:cs="CMU Serif"/>
          <w:sz w:val="24"/>
          <w:szCs w:val="24"/>
        </w:rPr>
        <w:t xml:space="preserve"> on people. Early falling detection would help in reducing the time between falling accident, and the arrival of medical assistance, which will certainly reduce falling consequences. On the other hand, by </w:t>
      </w:r>
      <w:r>
        <w:rPr>
          <w:rFonts w:ascii="CMU Serif" w:hAnsi="CMU Serif" w:cs="CMU Serif"/>
          <w:noProof/>
          <w:sz w:val="24"/>
          <w:szCs w:val="24"/>
        </w:rPr>
        <w:t>analyzing</w:t>
      </w:r>
      <w:r>
        <w:rPr>
          <w:rFonts w:ascii="CMU Serif" w:hAnsi="CMU Serif" w:cs="CMU Serif"/>
          <w:sz w:val="24"/>
          <w:szCs w:val="24"/>
        </w:rPr>
        <w:t xml:space="preserve"> ECG signals and send them to the healthcare providers when </w:t>
      </w:r>
      <w:r w:rsidRPr="00F90786">
        <w:rPr>
          <w:rFonts w:ascii="CMU Serif" w:hAnsi="CMU Serif" w:cs="CMU Serif"/>
          <w:noProof/>
          <w:sz w:val="24"/>
          <w:szCs w:val="24"/>
        </w:rPr>
        <w:t>a fall</w:t>
      </w:r>
      <w:r>
        <w:rPr>
          <w:rFonts w:ascii="CMU Serif" w:hAnsi="CMU Serif" w:cs="CMU Serif"/>
          <w:sz w:val="24"/>
          <w:szCs w:val="24"/>
        </w:rPr>
        <w:t xml:space="preserve"> occurs; the healthcare providers get assistance to diagnose the cause of fall. Thus, the diseases complications will be reduced.</w:t>
      </w:r>
    </w:p>
    <w:p w14:paraId="541DA4DC" w14:textId="77777777" w:rsidR="00167BF4" w:rsidRDefault="00167BF4" w:rsidP="00167BF4">
      <w:pPr>
        <w:jc w:val="both"/>
        <w:rPr>
          <w:rStyle w:val="Strong"/>
        </w:rPr>
      </w:pPr>
      <w:r>
        <w:rPr>
          <w:rStyle w:val="Strong"/>
          <w:rFonts w:ascii="CMU Serif" w:hAnsi="CMU Serif" w:cs="CMU Serif"/>
          <w:sz w:val="24"/>
          <w:szCs w:val="24"/>
        </w:rPr>
        <w:t>Outcome of this project and its effects on the stakeholders</w:t>
      </w:r>
    </w:p>
    <w:p w14:paraId="104A6829" w14:textId="77777777" w:rsidR="00167BF4" w:rsidRDefault="00167BF4" w:rsidP="00167BF4">
      <w:pPr>
        <w:jc w:val="both"/>
      </w:pPr>
      <w:r>
        <w:rPr>
          <w:rFonts w:ascii="CMU Serif" w:hAnsi="CMU Serif" w:cs="CMU Serif"/>
          <w:sz w:val="24"/>
          <w:szCs w:val="24"/>
        </w:rPr>
        <w:t xml:space="preserve">The </w:t>
      </w:r>
      <w:r w:rsidRPr="00F90786">
        <w:rPr>
          <w:rFonts w:ascii="CMU Serif" w:hAnsi="CMU Serif" w:cs="CMU Serif"/>
          <w:noProof/>
          <w:sz w:val="24"/>
          <w:szCs w:val="24"/>
        </w:rPr>
        <w:t>outcome</w:t>
      </w:r>
      <w:r>
        <w:rPr>
          <w:rFonts w:ascii="CMU Serif" w:hAnsi="CMU Serif" w:cs="CMU Serif"/>
          <w:sz w:val="24"/>
          <w:szCs w:val="24"/>
        </w:rPr>
        <w:t xml:space="preserve"> of this project is to deliver a complete reconfigurable system on a </w:t>
      </w:r>
      <w:r>
        <w:rPr>
          <w:rFonts w:ascii="CMU Serif" w:hAnsi="CMU Serif" w:cs="CMU Serif"/>
          <w:noProof/>
          <w:sz w:val="24"/>
          <w:szCs w:val="24"/>
        </w:rPr>
        <w:t>chip</w:t>
      </w:r>
      <w:r>
        <w:rPr>
          <w:rFonts w:ascii="CMU Serif" w:hAnsi="CMU Serif" w:cs="CMU Serif"/>
          <w:sz w:val="24"/>
          <w:szCs w:val="24"/>
        </w:rPr>
        <w:t xml:space="preserve">, which is capable of distinguishing falls from daily life activities, and giving detailed logs about the orientation of falls, and the condition of the patient. Moreover, the system </w:t>
      </w:r>
      <w:r>
        <w:rPr>
          <w:rFonts w:ascii="CMU Serif" w:hAnsi="CMU Serif" w:cs="CMU Serif"/>
          <w:noProof/>
          <w:sz w:val="24"/>
          <w:szCs w:val="24"/>
        </w:rPr>
        <w:t>analyzes</w:t>
      </w:r>
      <w:r>
        <w:rPr>
          <w:rFonts w:ascii="CMU Serif" w:hAnsi="CMU Serif" w:cs="CMU Serif"/>
          <w:sz w:val="24"/>
          <w:szCs w:val="24"/>
        </w:rPr>
        <w:t xml:space="preserve"> the ECG signals and attach them to the medical </w:t>
      </w:r>
      <w:r w:rsidRPr="00F90786">
        <w:rPr>
          <w:rFonts w:ascii="CMU Serif" w:hAnsi="CMU Serif" w:cs="CMU Serif"/>
          <w:noProof/>
          <w:sz w:val="24"/>
          <w:szCs w:val="24"/>
        </w:rPr>
        <w:t>log</w:t>
      </w:r>
      <w:r>
        <w:rPr>
          <w:rFonts w:ascii="CMU Serif" w:hAnsi="CMU Serif" w:cs="CMU Serif"/>
          <w:sz w:val="24"/>
          <w:szCs w:val="24"/>
        </w:rPr>
        <w:t xml:space="preserve"> </w:t>
      </w:r>
      <w:r>
        <w:rPr>
          <w:rFonts w:ascii="CMU Serif" w:hAnsi="CMU Serif" w:cs="CMU Serif"/>
          <w:noProof/>
          <w:sz w:val="24"/>
          <w:szCs w:val="24"/>
        </w:rPr>
        <w:t>to</w:t>
      </w:r>
      <w:r>
        <w:rPr>
          <w:rFonts w:ascii="CMU Serif" w:hAnsi="CMU Serif" w:cs="CMU Serif"/>
          <w:sz w:val="24"/>
          <w:szCs w:val="24"/>
        </w:rPr>
        <w:t xml:space="preserve"> provide further information </w:t>
      </w:r>
      <w:r>
        <w:rPr>
          <w:rFonts w:ascii="CMU Serif" w:hAnsi="CMU Serif" w:cs="CMU Serif"/>
          <w:noProof/>
          <w:sz w:val="24"/>
          <w:szCs w:val="24"/>
        </w:rPr>
        <w:t>about</w:t>
      </w:r>
      <w:r>
        <w:rPr>
          <w:rFonts w:ascii="CMU Serif" w:hAnsi="CMU Serif" w:cs="CMU Serif"/>
          <w:sz w:val="24"/>
          <w:szCs w:val="24"/>
        </w:rPr>
        <w:t xml:space="preserve"> the user’s </w:t>
      </w:r>
      <w:r w:rsidRPr="00F90786">
        <w:rPr>
          <w:rFonts w:ascii="CMU Serif" w:hAnsi="CMU Serif" w:cs="CMU Serif"/>
          <w:noProof/>
          <w:sz w:val="24"/>
          <w:szCs w:val="24"/>
        </w:rPr>
        <w:t>condition</w:t>
      </w:r>
      <w:r>
        <w:rPr>
          <w:rFonts w:ascii="CMU Serif" w:hAnsi="CMU Serif" w:cs="CMU Serif"/>
          <w:sz w:val="24"/>
          <w:szCs w:val="24"/>
        </w:rPr>
        <w:t xml:space="preserve">. Also, the system may be extended further to detect and diagnose heart abnormalities and diseases, then report them in real time. This project will influence users and their families to provide them with a better quality of living and better healthcare services. Furthermore, it is expected to </w:t>
      </w:r>
      <w:r w:rsidRPr="00F90786">
        <w:rPr>
          <w:rFonts w:ascii="CMU Serif" w:hAnsi="CMU Serif" w:cs="CMU Serif"/>
          <w:noProof/>
          <w:sz w:val="24"/>
          <w:szCs w:val="24"/>
        </w:rPr>
        <w:t>influence</w:t>
      </w:r>
      <w:r>
        <w:rPr>
          <w:rFonts w:ascii="CMU Serif" w:hAnsi="CMU Serif" w:cs="CMU Serif"/>
          <w:sz w:val="24"/>
          <w:szCs w:val="24"/>
        </w:rPr>
        <w:t xml:space="preserve"> healthcare givers by easing their job and accelerating their response to emergency cases, and hence saving lives. Finally, this project represents a topic of study for researchers in the fields of biomedical and connected health especially that the system is reconfigurable, thus is a subject of scalability.</w:t>
      </w:r>
    </w:p>
    <w:p w14:paraId="118AB760" w14:textId="77777777" w:rsidR="00167BF4" w:rsidRDefault="00167BF4" w:rsidP="00167BF4">
      <w:pPr>
        <w:jc w:val="both"/>
        <w:rPr>
          <w:rStyle w:val="Strong"/>
        </w:rPr>
      </w:pPr>
      <w:r>
        <w:rPr>
          <w:rStyle w:val="Strong"/>
          <w:rFonts w:ascii="CMU Serif" w:hAnsi="CMU Serif" w:cs="CMU Serif"/>
          <w:sz w:val="24"/>
          <w:szCs w:val="24"/>
        </w:rPr>
        <w:t>Why was this project chosen?</w:t>
      </w:r>
    </w:p>
    <w:p w14:paraId="11A9A67C" w14:textId="77777777" w:rsidR="00167BF4" w:rsidRDefault="00167BF4" w:rsidP="00167BF4">
      <w:pPr>
        <w:jc w:val="both"/>
      </w:pPr>
      <w:r>
        <w:rPr>
          <w:rFonts w:ascii="CMU Serif" w:hAnsi="CMU Serif" w:cs="CMU Serif"/>
          <w:noProof/>
          <w:sz w:val="24"/>
          <w:szCs w:val="24"/>
        </w:rPr>
        <w:t>On the word of Merriam-Webster in the Collegiate Dictionary, engineering is defined as: “the application of science and mathematics by which the properties of matter and the source of energy in nature are made useful to people”. Such that engineers take intellectual ideas, together with the knowledge of mathematics and science to build products that meet the needs of humankind and make their lives easier.</w:t>
      </w:r>
      <w:r>
        <w:rPr>
          <w:rFonts w:ascii="CMU Serif" w:hAnsi="CMU Serif" w:cs="CMU Serif"/>
          <w:sz w:val="24"/>
          <w:szCs w:val="24"/>
        </w:rPr>
        <w:t xml:space="preserve"> From this fact, students sensed the duty of helping these enlarging age groups overcome their daily struggle and the pain of falling complications, also helping them rebuild self-esteem, and independence, without risking their health. </w:t>
      </w:r>
      <w:r w:rsidRPr="00F90786">
        <w:rPr>
          <w:rFonts w:ascii="CMU Serif" w:hAnsi="CMU Serif" w:cs="CMU Serif"/>
          <w:noProof/>
          <w:sz w:val="24"/>
          <w:szCs w:val="24"/>
        </w:rPr>
        <w:t>The idea of making a difference in people’s lives</w:t>
      </w:r>
      <w:r>
        <w:rPr>
          <w:rFonts w:ascii="CMU Serif" w:hAnsi="CMU Serif" w:cs="CMU Serif"/>
          <w:sz w:val="24"/>
          <w:szCs w:val="24"/>
        </w:rPr>
        <w:t xml:space="preserve"> was the source of students interest in this project, especially that this slice of the society merits efforts to make its life easier. On the other hand, being exposed to biomedical research and projects is a new challenge and a great experience to add before graduation.</w:t>
      </w:r>
    </w:p>
    <w:p w14:paraId="346496E6" w14:textId="77777777" w:rsidR="00167BF4" w:rsidRDefault="00167BF4" w:rsidP="00167BF4">
      <w:pPr>
        <w:jc w:val="both"/>
        <w:rPr>
          <w:rStyle w:val="Strong"/>
        </w:rPr>
      </w:pPr>
      <w:r>
        <w:rPr>
          <w:rStyle w:val="Strong"/>
          <w:rFonts w:ascii="CMU Serif" w:hAnsi="CMU Serif" w:cs="CMU Serif"/>
          <w:sz w:val="24"/>
          <w:szCs w:val="24"/>
        </w:rPr>
        <w:t>What are the anticipated benefits of this project in Qatar and the region?</w:t>
      </w:r>
    </w:p>
    <w:p w14:paraId="11FDC3B5" w14:textId="77777777" w:rsidR="00167BF4" w:rsidRDefault="00167BF4" w:rsidP="00167BF4">
      <w:pPr>
        <w:spacing w:after="0"/>
        <w:jc w:val="both"/>
      </w:pPr>
      <w:r>
        <w:rPr>
          <w:rFonts w:ascii="CMU Serif" w:hAnsi="CMU Serif" w:cs="CMU Serif"/>
          <w:noProof/>
          <w:sz w:val="24"/>
          <w:szCs w:val="24"/>
        </w:rPr>
        <w:t>The</w:t>
      </w:r>
      <w:r>
        <w:rPr>
          <w:rFonts w:ascii="CMU Serif" w:hAnsi="CMU Serif" w:cs="CMU Serif"/>
          <w:sz w:val="24"/>
          <w:szCs w:val="24"/>
        </w:rPr>
        <w:t xml:space="preserve"> GCC region </w:t>
      </w:r>
      <w:r>
        <w:rPr>
          <w:rFonts w:ascii="CMU Serif" w:hAnsi="CMU Serif" w:cs="CMU Serif"/>
          <w:noProof/>
          <w:sz w:val="24"/>
          <w:szCs w:val="24"/>
        </w:rPr>
        <w:t>has</w:t>
      </w:r>
      <w:r>
        <w:rPr>
          <w:rFonts w:ascii="CMU Serif" w:hAnsi="CMU Serif" w:cs="CMU Serif"/>
          <w:sz w:val="24"/>
          <w:szCs w:val="24"/>
        </w:rPr>
        <w:t xml:space="preserve"> a life expectancy </w:t>
      </w:r>
      <w:r>
        <w:rPr>
          <w:rFonts w:ascii="CMU Serif" w:hAnsi="CMU Serif" w:cs="CMU Serif"/>
          <w:noProof/>
          <w:sz w:val="24"/>
          <w:szCs w:val="24"/>
        </w:rPr>
        <w:t>of</w:t>
      </w:r>
      <w:r>
        <w:rPr>
          <w:rFonts w:ascii="CMU Serif" w:hAnsi="CMU Serif" w:cs="CMU Serif"/>
          <w:sz w:val="24"/>
          <w:szCs w:val="24"/>
        </w:rPr>
        <w:t xml:space="preserve"> 75-80 years for female, while it is between 70-75 years for a </w:t>
      </w:r>
      <w:r>
        <w:rPr>
          <w:rFonts w:ascii="CMU Serif" w:hAnsi="CMU Serif" w:cs="CMU Serif"/>
          <w:noProof/>
          <w:sz w:val="24"/>
          <w:szCs w:val="24"/>
        </w:rPr>
        <w:t>male</w:t>
      </w:r>
      <w:r>
        <w:rPr>
          <w:rFonts w:ascii="CMU Serif" w:hAnsi="CMU Serif" w:cs="CMU Serif"/>
          <w:sz w:val="24"/>
          <w:szCs w:val="24"/>
        </w:rPr>
        <w:t xml:space="preserve"> between the years 2015 and 2020 </w:t>
      </w:r>
      <w:sdt>
        <w:sdtPr>
          <w:rPr>
            <w:rFonts w:ascii="CMU Serif" w:hAnsi="CMU Serif" w:cs="CMU Serif"/>
            <w:sz w:val="24"/>
            <w:szCs w:val="24"/>
          </w:rPr>
          <w:id w:val="1564524393"/>
          <w:citation/>
        </w:sdtPr>
        <w:sdtEndPr/>
        <w:sdtContent>
          <w:r>
            <w:fldChar w:fldCharType="begin"/>
          </w:r>
          <w:r>
            <w:rPr>
              <w:rFonts w:ascii="CMU Serif" w:hAnsi="CMU Serif" w:cs="CMU Serif"/>
              <w:sz w:val="24"/>
              <w:szCs w:val="24"/>
            </w:rPr>
            <w:instrText xml:space="preserve"> CITATION Wor15 \l 1033 </w:instrText>
          </w:r>
          <w:r>
            <w:fldChar w:fldCharType="separate"/>
          </w:r>
          <w:r>
            <w:rPr>
              <w:rFonts w:ascii="CMU Serif" w:hAnsi="CMU Serif" w:cs="CMU Serif"/>
              <w:noProof/>
              <w:sz w:val="24"/>
              <w:szCs w:val="24"/>
            </w:rPr>
            <w:t>[7]</w:t>
          </w:r>
          <w:r>
            <w:fldChar w:fldCharType="end"/>
          </w:r>
        </w:sdtContent>
      </w:sdt>
      <w:r>
        <w:rPr>
          <w:rFonts w:ascii="CMU Serif" w:hAnsi="CMU Serif" w:cs="CMU Serif"/>
          <w:sz w:val="24"/>
          <w:szCs w:val="24"/>
        </w:rPr>
        <w:t>. On the other hand, the</w:t>
      </w:r>
      <w:r>
        <w:rPr>
          <w:rFonts w:ascii="CMU Serif" w:hAnsi="CMU Serif" w:cs="CMU Serif"/>
          <w:noProof/>
          <w:sz w:val="24"/>
          <w:szCs w:val="24"/>
        </w:rPr>
        <w:t xml:space="preserve"> growth</w:t>
      </w:r>
      <w:r>
        <w:rPr>
          <w:rFonts w:ascii="CMU Serif" w:hAnsi="CMU Serif" w:cs="CMU Serif"/>
          <w:sz w:val="24"/>
          <w:szCs w:val="24"/>
        </w:rPr>
        <w:t xml:space="preserve"> rate in </w:t>
      </w:r>
      <w:r>
        <w:rPr>
          <w:rFonts w:ascii="CMU Serif" w:hAnsi="CMU Serif" w:cs="CMU Serif"/>
          <w:noProof/>
          <w:sz w:val="24"/>
          <w:szCs w:val="24"/>
        </w:rPr>
        <w:t xml:space="preserve">elderlies </w:t>
      </w:r>
      <w:r>
        <w:rPr>
          <w:rFonts w:ascii="CMU Serif" w:hAnsi="CMU Serif" w:cs="CMU Serif"/>
          <w:sz w:val="24"/>
          <w:szCs w:val="24"/>
        </w:rPr>
        <w:t xml:space="preserve">aged over 65 years increased from 0.9% in 2015 to 29.1% in 2050 of the </w:t>
      </w:r>
      <w:r>
        <w:rPr>
          <w:rFonts w:ascii="CMU Serif" w:hAnsi="CMU Serif" w:cs="CMU Serif"/>
          <w:noProof/>
          <w:sz w:val="24"/>
          <w:szCs w:val="24"/>
        </w:rPr>
        <w:t>total</w:t>
      </w:r>
      <w:r>
        <w:rPr>
          <w:rFonts w:ascii="CMU Serif" w:hAnsi="CMU Serif" w:cs="CMU Serif"/>
          <w:sz w:val="24"/>
          <w:szCs w:val="24"/>
        </w:rPr>
        <w:t xml:space="preserve"> population. These statistics confirm the importance of deploying technologies in the field of elderly healthcare and smart house </w:t>
      </w:r>
      <w:r w:rsidRPr="00F90786">
        <w:rPr>
          <w:rFonts w:ascii="CMU Serif" w:hAnsi="CMU Serif" w:cs="CMU Serif"/>
          <w:noProof/>
          <w:sz w:val="24"/>
          <w:szCs w:val="24"/>
        </w:rPr>
        <w:t>technologies</w:t>
      </w:r>
      <w:r>
        <w:rPr>
          <w:rFonts w:ascii="CMU Serif" w:hAnsi="CMU Serif" w:cs="CMU Serif"/>
          <w:sz w:val="24"/>
          <w:szCs w:val="24"/>
        </w:rPr>
        <w:t xml:space="preserve"> in the region. Also, diabetes and heart diseases have increased significantly according to WHO, and this system will protect them from different fall incidents risks. </w:t>
      </w:r>
      <w:r>
        <w:rPr>
          <w:rFonts w:ascii="CMU Serif" w:hAnsi="CMU Serif" w:cs="CMU Serif"/>
          <w:noProof/>
          <w:sz w:val="24"/>
          <w:szCs w:val="24"/>
        </w:rPr>
        <w:t xml:space="preserve">Moreover, the project will contribute to achieving Qatar National Research Strategy’s vision of making Qatar a foremost center for research, development, and innovation </w:t>
      </w:r>
      <w:sdt>
        <w:sdtPr>
          <w:rPr>
            <w:rFonts w:ascii="CMU Serif" w:hAnsi="CMU Serif" w:cs="CMU Serif"/>
            <w:noProof/>
            <w:sz w:val="24"/>
            <w:szCs w:val="24"/>
          </w:rPr>
          <w:id w:val="780770955"/>
          <w:citation/>
        </w:sdtPr>
        <w:sdtEndPr/>
        <w:sdtContent>
          <w:r>
            <w:fldChar w:fldCharType="begin"/>
          </w:r>
          <w:r>
            <w:rPr>
              <w:rFonts w:ascii="CMU Serif" w:hAnsi="CMU Serif" w:cs="CMU Serif"/>
              <w:noProof/>
              <w:sz w:val="24"/>
              <w:szCs w:val="24"/>
            </w:rPr>
            <w:instrText xml:space="preserve"> CITATION Qat12 \l 1033 </w:instrText>
          </w:r>
          <w:r>
            <w:fldChar w:fldCharType="separate"/>
          </w:r>
          <w:r>
            <w:rPr>
              <w:rFonts w:ascii="CMU Serif" w:hAnsi="CMU Serif" w:cs="CMU Serif"/>
              <w:noProof/>
              <w:sz w:val="24"/>
              <w:szCs w:val="24"/>
            </w:rPr>
            <w:t>[8]</w:t>
          </w:r>
          <w:r>
            <w:fldChar w:fldCharType="end"/>
          </w:r>
        </w:sdtContent>
      </w:sdt>
      <w:r>
        <w:rPr>
          <w:rFonts w:ascii="CMU Serif" w:hAnsi="CMU Serif" w:cs="CMU Serif"/>
          <w:noProof/>
          <w:sz w:val="24"/>
          <w:szCs w:val="24"/>
        </w:rPr>
        <w:t xml:space="preserve">. Also, it will contribute to Qatar University’s Research Strategic Plan to make Qatar University a model undergraduate teaching institute, characterized by its discriminative scholarly efforts </w:t>
      </w:r>
      <w:sdt>
        <w:sdtPr>
          <w:rPr>
            <w:rFonts w:ascii="CMU Serif" w:hAnsi="CMU Serif" w:cs="CMU Serif"/>
            <w:noProof/>
            <w:sz w:val="24"/>
            <w:szCs w:val="24"/>
          </w:rPr>
          <w:id w:val="1266578015"/>
          <w:citation/>
        </w:sdtPr>
        <w:sdtEndPr/>
        <w:sdtContent>
          <w:r>
            <w:fldChar w:fldCharType="begin"/>
          </w:r>
          <w:r>
            <w:rPr>
              <w:rFonts w:ascii="CMU Serif" w:hAnsi="CMU Serif" w:cs="CMU Serif"/>
              <w:noProof/>
              <w:sz w:val="24"/>
              <w:szCs w:val="24"/>
            </w:rPr>
            <w:instrText xml:space="preserve"> CITATION Res15 \l 1033 </w:instrText>
          </w:r>
          <w:r>
            <w:fldChar w:fldCharType="separate"/>
          </w:r>
          <w:r>
            <w:rPr>
              <w:rFonts w:ascii="CMU Serif" w:hAnsi="CMU Serif" w:cs="CMU Serif"/>
              <w:noProof/>
              <w:sz w:val="24"/>
              <w:szCs w:val="24"/>
            </w:rPr>
            <w:t>[9]</w:t>
          </w:r>
          <w:r>
            <w:fldChar w:fldCharType="end"/>
          </w:r>
        </w:sdtContent>
      </w:sdt>
      <w:r>
        <w:rPr>
          <w:rFonts w:ascii="CMU Serif" w:hAnsi="CMU Serif" w:cs="CMU Serif"/>
          <w:noProof/>
          <w:sz w:val="24"/>
          <w:szCs w:val="24"/>
        </w:rPr>
        <w:t xml:space="preserve">, and Qatar National Vision 2030 of providing a world-class healthcare system based on high-quality research to improve the effectiveness and quality of healthcare </w:t>
      </w:r>
      <w:sdt>
        <w:sdtPr>
          <w:rPr>
            <w:rFonts w:ascii="CMU Serif" w:hAnsi="CMU Serif" w:cs="CMU Serif"/>
            <w:noProof/>
            <w:sz w:val="24"/>
            <w:szCs w:val="24"/>
          </w:rPr>
          <w:id w:val="1110476249"/>
          <w:citation/>
        </w:sdtPr>
        <w:sdtEndPr/>
        <w:sdtContent>
          <w:r>
            <w:fldChar w:fldCharType="begin"/>
          </w:r>
          <w:r>
            <w:rPr>
              <w:rFonts w:ascii="CMU Serif" w:hAnsi="CMU Serif" w:cs="CMU Serif"/>
              <w:noProof/>
              <w:sz w:val="24"/>
              <w:szCs w:val="24"/>
            </w:rPr>
            <w:instrText xml:space="preserve"> CITATION Qat15 \l 1033 </w:instrText>
          </w:r>
          <w:r>
            <w:fldChar w:fldCharType="separate"/>
          </w:r>
          <w:r>
            <w:rPr>
              <w:rFonts w:ascii="CMU Serif" w:hAnsi="CMU Serif" w:cs="CMU Serif"/>
              <w:noProof/>
              <w:sz w:val="24"/>
              <w:szCs w:val="24"/>
            </w:rPr>
            <w:t>[10]</w:t>
          </w:r>
          <w:r>
            <w:fldChar w:fldCharType="end"/>
          </w:r>
        </w:sdtContent>
      </w:sdt>
      <w:r>
        <w:rPr>
          <w:rFonts w:ascii="CMU Serif" w:hAnsi="CMU Serif" w:cs="CMU Serif"/>
          <w:noProof/>
          <w:sz w:val="24"/>
          <w:szCs w:val="24"/>
        </w:rPr>
        <w:t>.</w:t>
      </w:r>
    </w:p>
    <w:p w14:paraId="4F49BB8A" w14:textId="77777777" w:rsidR="00167BF4" w:rsidRDefault="00167BF4" w:rsidP="00167BF4">
      <w:pPr>
        <w:jc w:val="both"/>
        <w:rPr>
          <w:rFonts w:ascii="CMU Serif" w:hAnsi="CMU Serif" w:cs="CMU Serif"/>
          <w:sz w:val="24"/>
          <w:szCs w:val="24"/>
        </w:rPr>
      </w:pPr>
      <w:r>
        <w:rPr>
          <w:rFonts w:ascii="CMU Serif" w:hAnsi="CMU Serif" w:cs="CMU Serif"/>
          <w:sz w:val="24"/>
          <w:szCs w:val="24"/>
        </w:rPr>
        <w:t xml:space="preserve">Additionally, this project is done in collaboration with Hamad Medical Cooperation (HMC) Ambulance Service. </w:t>
      </w:r>
      <w:r>
        <w:rPr>
          <w:rFonts w:ascii="CMU Serif" w:hAnsi="CMU Serif" w:cs="CMU Serif"/>
          <w:noProof/>
          <w:sz w:val="24"/>
          <w:szCs w:val="24"/>
        </w:rPr>
        <w:t>Dr.</w:t>
      </w:r>
      <w:r>
        <w:rPr>
          <w:rFonts w:ascii="CMU Serif" w:hAnsi="CMU Serif" w:cs="CMU Serif"/>
          <w:sz w:val="24"/>
          <w:szCs w:val="24"/>
        </w:rPr>
        <w:t xml:space="preserve"> Gilliam Allinier, the director of </w:t>
      </w:r>
      <w:r>
        <w:rPr>
          <w:rFonts w:ascii="CMU Serif" w:hAnsi="CMU Serif" w:cs="CMU Serif"/>
          <w:noProof/>
          <w:sz w:val="24"/>
          <w:szCs w:val="24"/>
        </w:rPr>
        <w:t>research,</w:t>
      </w:r>
      <w:r>
        <w:rPr>
          <w:rFonts w:ascii="CMU Serif" w:hAnsi="CMU Serif" w:cs="CMU Serif"/>
          <w:sz w:val="24"/>
          <w:szCs w:val="24"/>
        </w:rPr>
        <w:t xml:space="preserve"> is particularly interested in equipping their ambulances with smart solutions for </w:t>
      </w:r>
      <w:r>
        <w:rPr>
          <w:rFonts w:ascii="CMU Serif" w:hAnsi="CMU Serif" w:cs="CMU Serif"/>
          <w:noProof/>
          <w:sz w:val="24"/>
          <w:szCs w:val="24"/>
        </w:rPr>
        <w:t>real-time</w:t>
      </w:r>
      <w:r>
        <w:rPr>
          <w:rFonts w:ascii="CMU Serif" w:hAnsi="CMU Serif" w:cs="CMU Serif"/>
          <w:sz w:val="24"/>
          <w:szCs w:val="24"/>
        </w:rPr>
        <w:t xml:space="preserve"> monitoring and data analysis. Also, Dr. Mark O’Connor, the associate medical director </w:t>
      </w:r>
      <w:r>
        <w:rPr>
          <w:rFonts w:ascii="CMU Serif" w:hAnsi="CMU Serif" w:cs="CMU Serif"/>
          <w:noProof/>
          <w:sz w:val="24"/>
          <w:szCs w:val="24"/>
        </w:rPr>
        <w:t>of</w:t>
      </w:r>
      <w:r>
        <w:rPr>
          <w:rFonts w:ascii="CMU Serif" w:hAnsi="CMU Serif" w:cs="CMU Serif"/>
          <w:sz w:val="24"/>
          <w:szCs w:val="24"/>
        </w:rPr>
        <w:t xml:space="preserve"> HMC mobile healthcare service showed interest in remote </w:t>
      </w:r>
      <w:r w:rsidRPr="00F90786">
        <w:rPr>
          <w:rFonts w:ascii="CMU Serif" w:hAnsi="CMU Serif" w:cs="CMU Serif"/>
          <w:noProof/>
          <w:sz w:val="24"/>
          <w:szCs w:val="24"/>
        </w:rPr>
        <w:t>monitoring</w:t>
      </w:r>
      <w:r>
        <w:rPr>
          <w:rFonts w:ascii="CMU Serif" w:hAnsi="CMU Serif" w:cs="CMU Serif"/>
          <w:sz w:val="24"/>
          <w:szCs w:val="24"/>
        </w:rPr>
        <w:t xml:space="preserve"> solutions at home, and specifically; fall detection.</w:t>
      </w:r>
    </w:p>
    <w:p w14:paraId="5AAC6D3B" w14:textId="77777777" w:rsidR="00167BF4" w:rsidRDefault="00167BF4" w:rsidP="00167BF4">
      <w:pPr>
        <w:jc w:val="both"/>
        <w:rPr>
          <w:rStyle w:val="Strong"/>
        </w:rPr>
      </w:pPr>
      <w:r>
        <w:rPr>
          <w:rStyle w:val="Strong"/>
          <w:rFonts w:ascii="CMU Serif" w:hAnsi="CMU Serif" w:cs="CMU Serif"/>
          <w:sz w:val="24"/>
          <w:szCs w:val="24"/>
        </w:rPr>
        <w:t>How will this project help us further in our career goals?</w:t>
      </w:r>
    </w:p>
    <w:p w14:paraId="23E750F1" w14:textId="77777777" w:rsidR="00167BF4" w:rsidRDefault="00167BF4" w:rsidP="00167BF4">
      <w:pPr>
        <w:jc w:val="both"/>
      </w:pPr>
      <w:r>
        <w:rPr>
          <w:rFonts w:ascii="CMU Serif" w:hAnsi="CMU Serif" w:cs="CMU Serif"/>
          <w:sz w:val="24"/>
          <w:szCs w:val="24"/>
        </w:rPr>
        <w:t xml:space="preserve">Senior design project aims </w:t>
      </w:r>
      <w:r>
        <w:rPr>
          <w:rFonts w:ascii="CMU Serif" w:hAnsi="CMU Serif" w:cs="CMU Serif"/>
          <w:noProof/>
          <w:sz w:val="24"/>
          <w:szCs w:val="24"/>
        </w:rPr>
        <w:t xml:space="preserve">to understand </w:t>
      </w:r>
      <w:r>
        <w:rPr>
          <w:rFonts w:ascii="CMU Serif" w:hAnsi="CMU Serif" w:cs="CMU Serif"/>
          <w:sz w:val="24"/>
          <w:szCs w:val="24"/>
        </w:rPr>
        <w:t xml:space="preserve">all aspects of </w:t>
      </w:r>
      <w:r>
        <w:rPr>
          <w:rFonts w:ascii="CMU Serif" w:hAnsi="CMU Serif" w:cs="CMU Serif"/>
          <w:noProof/>
          <w:sz w:val="24"/>
          <w:szCs w:val="24"/>
        </w:rPr>
        <w:t>student's</w:t>
      </w:r>
      <w:r>
        <w:rPr>
          <w:rFonts w:ascii="CMU Serif" w:hAnsi="CMU Serif" w:cs="CMU Serif"/>
          <w:sz w:val="24"/>
          <w:szCs w:val="24"/>
        </w:rPr>
        <w:t xml:space="preserve"> major </w:t>
      </w:r>
      <w:r>
        <w:rPr>
          <w:rFonts w:ascii="CMU Serif" w:hAnsi="CMU Serif" w:cs="CMU Serif"/>
          <w:noProof/>
          <w:sz w:val="24"/>
          <w:szCs w:val="24"/>
        </w:rPr>
        <w:t>better</w:t>
      </w:r>
      <w:r>
        <w:rPr>
          <w:rFonts w:ascii="CMU Serif" w:hAnsi="CMU Serif" w:cs="CMU Serif"/>
          <w:sz w:val="24"/>
          <w:szCs w:val="24"/>
        </w:rPr>
        <w:t xml:space="preserve"> and reflect knowledge, experience, and skills they </w:t>
      </w:r>
      <w:r>
        <w:rPr>
          <w:rFonts w:ascii="CMU Serif" w:hAnsi="CMU Serif" w:cs="CMU Serif"/>
          <w:noProof/>
          <w:sz w:val="24"/>
          <w:szCs w:val="24"/>
        </w:rPr>
        <w:t>learned</w:t>
      </w:r>
      <w:r>
        <w:rPr>
          <w:rFonts w:ascii="CMU Serif" w:hAnsi="CMU Serif" w:cs="CMU Serif"/>
          <w:sz w:val="24"/>
          <w:szCs w:val="24"/>
        </w:rPr>
        <w:t xml:space="preserve"> during their 4-5 years in college into a complete design, then implement it into a stand-alone system to </w:t>
      </w:r>
      <w:r>
        <w:rPr>
          <w:rFonts w:ascii="CMU Serif" w:hAnsi="CMU Serif" w:cs="CMU Serif"/>
          <w:noProof/>
          <w:sz w:val="24"/>
          <w:szCs w:val="24"/>
        </w:rPr>
        <w:t>be used</w:t>
      </w:r>
      <w:r>
        <w:rPr>
          <w:rFonts w:ascii="CMU Serif" w:hAnsi="CMU Serif" w:cs="CMU Serif"/>
          <w:sz w:val="24"/>
          <w:szCs w:val="24"/>
        </w:rPr>
        <w:t xml:space="preserve"> as a real world application. </w:t>
      </w:r>
      <w:r>
        <w:rPr>
          <w:rFonts w:ascii="CMU Serif" w:hAnsi="CMU Serif" w:cs="CMU Serif"/>
          <w:noProof/>
          <w:sz w:val="24"/>
          <w:szCs w:val="24"/>
        </w:rPr>
        <w:t>This is</w:t>
      </w:r>
      <w:r>
        <w:rPr>
          <w:rFonts w:ascii="CMU Serif" w:hAnsi="CMU Serif" w:cs="CMU Serif"/>
          <w:sz w:val="24"/>
          <w:szCs w:val="24"/>
        </w:rPr>
        <w:t xml:space="preserve"> done gradually starting from identifying a problem and approaches to find a solution, to building </w:t>
      </w:r>
      <w:r>
        <w:rPr>
          <w:rFonts w:ascii="CMU Serif" w:hAnsi="CMU Serif" w:cs="CMU Serif"/>
          <w:noProof/>
          <w:sz w:val="24"/>
          <w:szCs w:val="24"/>
        </w:rPr>
        <w:t>the design</w:t>
      </w:r>
      <w:r>
        <w:rPr>
          <w:rFonts w:ascii="CMU Serif" w:hAnsi="CMU Serif" w:cs="CMU Serif"/>
          <w:sz w:val="24"/>
          <w:szCs w:val="24"/>
        </w:rPr>
        <w:t xml:space="preserve"> from scratch while overcoming design constraints and various challenges, to solve that problem eventually. </w:t>
      </w:r>
      <w:r>
        <w:rPr>
          <w:rFonts w:ascii="CMU Serif" w:hAnsi="CMU Serif" w:cs="CMU Serif"/>
          <w:noProof/>
          <w:sz w:val="24"/>
          <w:szCs w:val="24"/>
        </w:rPr>
        <w:t>This allows</w:t>
      </w:r>
      <w:r>
        <w:rPr>
          <w:rFonts w:ascii="CMU Serif" w:hAnsi="CMU Serif" w:cs="CMU Serif"/>
          <w:sz w:val="24"/>
          <w:szCs w:val="24"/>
        </w:rPr>
        <w:t xml:space="preserve"> students to experience different obstacles and difficulties like teamwork, time management, cost limits, availability of resources, respecting the code of ethics, decision making, and developing their ideas. The complete process prepares students to enter the job </w:t>
      </w:r>
      <w:r>
        <w:rPr>
          <w:rFonts w:ascii="CMU Serif" w:hAnsi="CMU Serif" w:cs="CMU Serif"/>
          <w:noProof/>
          <w:sz w:val="24"/>
          <w:szCs w:val="24"/>
        </w:rPr>
        <w:t>market</w:t>
      </w:r>
      <w:r>
        <w:rPr>
          <w:rFonts w:ascii="CMU Serif" w:hAnsi="CMU Serif" w:cs="CMU Serif"/>
          <w:sz w:val="24"/>
          <w:szCs w:val="24"/>
        </w:rPr>
        <w:t xml:space="preserve"> and equips them with the power of knowledge, interaction and awareness abilities, and self-esteem. </w:t>
      </w:r>
      <w:r>
        <w:rPr>
          <w:rFonts w:ascii="CMU Serif" w:hAnsi="CMU Serif" w:cs="CMU Serif"/>
          <w:noProof/>
          <w:sz w:val="24"/>
          <w:szCs w:val="24"/>
        </w:rPr>
        <w:t>Also</w:t>
      </w:r>
      <w:r>
        <w:rPr>
          <w:rFonts w:ascii="CMU Serif" w:hAnsi="CMU Serif" w:cs="CMU Serif"/>
          <w:sz w:val="24"/>
          <w:szCs w:val="24"/>
        </w:rPr>
        <w:t xml:space="preserve">, it enhances writing, design, research, and hands-on skills for students to enable them achieve their career goals and excel in them. </w:t>
      </w:r>
      <w:r w:rsidRPr="00F90786">
        <w:rPr>
          <w:rFonts w:ascii="CMU Serif" w:hAnsi="CMU Serif" w:cs="CMU Serif"/>
          <w:noProof/>
          <w:sz w:val="24"/>
          <w:szCs w:val="24"/>
        </w:rPr>
        <w:t>Particularly</w:t>
      </w:r>
      <w:r>
        <w:rPr>
          <w:rFonts w:ascii="CMU Serif" w:hAnsi="CMU Serif" w:cs="CMU Serif"/>
          <w:sz w:val="24"/>
          <w:szCs w:val="24"/>
        </w:rPr>
        <w:t xml:space="preserve">, this project introduces two new fields for computer engineering students, which are biomedical engineering and embedded </w:t>
      </w:r>
      <w:r w:rsidRPr="00F90786">
        <w:rPr>
          <w:rFonts w:ascii="CMU Serif" w:hAnsi="CMU Serif" w:cs="CMU Serif"/>
          <w:noProof/>
          <w:sz w:val="24"/>
          <w:szCs w:val="24"/>
        </w:rPr>
        <w:t>systems. As a result, students are expected to gain</w:t>
      </w:r>
      <w:r>
        <w:rPr>
          <w:rFonts w:ascii="CMU Serif" w:hAnsi="CMU Serif" w:cs="CMU Serif"/>
          <w:sz w:val="24"/>
          <w:szCs w:val="24"/>
        </w:rPr>
        <w:t xml:space="preserve"> research and self-learning skills to explore these </w:t>
      </w:r>
      <w:r>
        <w:rPr>
          <w:rFonts w:ascii="CMU Serif" w:hAnsi="CMU Serif" w:cs="CMU Serif"/>
          <w:noProof/>
          <w:sz w:val="24"/>
          <w:szCs w:val="24"/>
        </w:rPr>
        <w:t>fields</w:t>
      </w:r>
      <w:r>
        <w:rPr>
          <w:rFonts w:ascii="CMU Serif" w:hAnsi="CMU Serif" w:cs="CMU Serif"/>
          <w:sz w:val="24"/>
          <w:szCs w:val="24"/>
        </w:rPr>
        <w:t xml:space="preserve"> and technical </w:t>
      </w:r>
      <w:r>
        <w:rPr>
          <w:rFonts w:ascii="CMU Serif" w:hAnsi="CMU Serif" w:cs="CMU Serif"/>
          <w:noProof/>
          <w:sz w:val="24"/>
          <w:szCs w:val="24"/>
        </w:rPr>
        <w:t>expertise</w:t>
      </w:r>
      <w:r>
        <w:rPr>
          <w:rFonts w:ascii="CMU Serif" w:hAnsi="CMU Serif" w:cs="CMU Serif"/>
          <w:sz w:val="24"/>
          <w:szCs w:val="24"/>
        </w:rPr>
        <w:t xml:space="preserve"> </w:t>
      </w:r>
      <w:r>
        <w:rPr>
          <w:rFonts w:ascii="CMU Serif" w:hAnsi="CMU Serif" w:cs="CMU Serif"/>
          <w:noProof/>
          <w:sz w:val="24"/>
          <w:szCs w:val="24"/>
        </w:rPr>
        <w:t>regarding</w:t>
      </w:r>
      <w:r>
        <w:rPr>
          <w:rFonts w:ascii="CMU Serif" w:hAnsi="CMU Serif" w:cs="CMU Serif"/>
          <w:sz w:val="24"/>
          <w:szCs w:val="24"/>
        </w:rPr>
        <w:t xml:space="preserve"> implementing a multidisciplinary project. </w:t>
      </w:r>
      <w:r>
        <w:rPr>
          <w:rFonts w:ascii="CMU Serif" w:hAnsi="CMU Serif" w:cs="CMU Serif"/>
          <w:noProof/>
          <w:sz w:val="24"/>
          <w:szCs w:val="24"/>
        </w:rPr>
        <w:t>These capabilities</w:t>
      </w:r>
      <w:r>
        <w:rPr>
          <w:rFonts w:ascii="CMU Serif" w:hAnsi="CMU Serif" w:cs="CMU Serif"/>
          <w:sz w:val="24"/>
          <w:szCs w:val="24"/>
        </w:rPr>
        <w:t xml:space="preserve"> and knowledge will eventually open doors </w:t>
      </w:r>
      <w:r w:rsidRPr="00F90786">
        <w:rPr>
          <w:rFonts w:ascii="CMU Serif" w:hAnsi="CMU Serif" w:cs="CMU Serif"/>
          <w:noProof/>
          <w:sz w:val="24"/>
          <w:szCs w:val="24"/>
        </w:rPr>
        <w:t>for students</w:t>
      </w:r>
      <w:r>
        <w:rPr>
          <w:rFonts w:ascii="CMU Serif" w:hAnsi="CMU Serif" w:cs="CMU Serif"/>
          <w:sz w:val="24"/>
          <w:szCs w:val="24"/>
        </w:rPr>
        <w:t xml:space="preserve"> to work in several medical </w:t>
      </w:r>
      <w:r>
        <w:rPr>
          <w:rFonts w:ascii="CMU Serif" w:hAnsi="CMU Serif" w:cs="CMU Serif"/>
          <w:noProof/>
          <w:sz w:val="24"/>
          <w:szCs w:val="24"/>
        </w:rPr>
        <w:t>cooperate</w:t>
      </w:r>
      <w:r>
        <w:rPr>
          <w:rFonts w:ascii="CMU Serif" w:hAnsi="CMU Serif" w:cs="CMU Serif"/>
          <w:sz w:val="24"/>
          <w:szCs w:val="24"/>
        </w:rPr>
        <w:t xml:space="preserve"> in Qatar, such as QCRI, HMS, and SIDRA research </w:t>
      </w:r>
      <w:r>
        <w:rPr>
          <w:rFonts w:ascii="CMU Serif" w:hAnsi="CMU Serif" w:cs="CMU Serif"/>
          <w:noProof/>
          <w:sz w:val="24"/>
          <w:szCs w:val="24"/>
        </w:rPr>
        <w:t>center</w:t>
      </w:r>
      <w:r>
        <w:rPr>
          <w:rFonts w:ascii="CMU Serif" w:hAnsi="CMU Serif" w:cs="CMU Serif"/>
          <w:sz w:val="24"/>
          <w:szCs w:val="24"/>
        </w:rPr>
        <w:t>, or any medical research institute abroad.</w:t>
      </w:r>
    </w:p>
    <w:p w14:paraId="7C190597" w14:textId="77777777" w:rsidR="00167BF4" w:rsidRDefault="00167BF4" w:rsidP="00167BF4">
      <w:pPr>
        <w:pStyle w:val="Heading2"/>
        <w:numPr>
          <w:ilvl w:val="1"/>
          <w:numId w:val="1"/>
        </w:numPr>
        <w:spacing w:before="240" w:after="200"/>
        <w:rPr>
          <w:rFonts w:ascii="CMU Serif" w:hAnsi="CMU Serif" w:cs="CMU Serif"/>
          <w:color w:val="2E74B5" w:themeColor="accent1" w:themeShade="BF"/>
        </w:rPr>
      </w:pPr>
      <w:bookmarkStart w:id="19" w:name="_Toc453620416"/>
      <w:r>
        <w:rPr>
          <w:rFonts w:ascii="CMU Serif" w:hAnsi="CMU Serif" w:cs="CMU Serif"/>
          <w:color w:val="2E74B5" w:themeColor="accent1" w:themeShade="BF"/>
        </w:rPr>
        <w:t>Project Objectives</w:t>
      </w:r>
      <w:bookmarkEnd w:id="19"/>
    </w:p>
    <w:p w14:paraId="66F85C1A" w14:textId="2A3475F7" w:rsidR="00167BF4" w:rsidRDefault="00167BF4" w:rsidP="003F56DE">
      <w:pPr>
        <w:jc w:val="both"/>
        <w:rPr>
          <w:rFonts w:ascii="CMU Serif" w:hAnsi="CMU Serif" w:cs="CMU Serif"/>
          <w:sz w:val="24"/>
          <w:szCs w:val="24"/>
        </w:rPr>
      </w:pPr>
      <w:r w:rsidRPr="00F90786">
        <w:rPr>
          <w:rFonts w:ascii="CMU Serif" w:hAnsi="CMU Serif" w:cs="CMU Serif"/>
          <w:noProof/>
          <w:sz w:val="24"/>
          <w:szCs w:val="24"/>
        </w:rPr>
        <w:t>The main aim of this project is to</w:t>
      </w:r>
      <w:r>
        <w:rPr>
          <w:rFonts w:ascii="CMU Serif" w:hAnsi="CMU Serif" w:cs="CMU Serif"/>
          <w:sz w:val="24"/>
          <w:szCs w:val="24"/>
        </w:rPr>
        <w:t xml:space="preserve"> develop a remote monitor</w:t>
      </w:r>
      <w:r w:rsidR="00F90786">
        <w:rPr>
          <w:rFonts w:ascii="CMU Serif" w:hAnsi="CMU Serif" w:cs="CMU Serif"/>
          <w:sz w:val="24"/>
          <w:szCs w:val="24"/>
        </w:rPr>
        <w:t xml:space="preserve">ing platform that is capable </w:t>
      </w:r>
      <w:r w:rsidR="000812EF">
        <w:rPr>
          <w:rFonts w:ascii="CMU Serif" w:hAnsi="CMU Serif" w:cs="CMU Serif"/>
          <w:sz w:val="24"/>
          <w:szCs w:val="24"/>
        </w:rPr>
        <w:t xml:space="preserve">of </w:t>
      </w:r>
      <w:r w:rsidR="00DE4E9E">
        <w:rPr>
          <w:rFonts w:ascii="CMU Serif" w:hAnsi="CMU Serif" w:cs="CMU Serif"/>
          <w:sz w:val="24"/>
          <w:szCs w:val="24"/>
        </w:rPr>
        <w:t>data processing and analyzing</w:t>
      </w:r>
      <w:r>
        <w:rPr>
          <w:rFonts w:ascii="CMU Serif" w:hAnsi="CMU Serif" w:cs="CMU Serif"/>
          <w:sz w:val="24"/>
          <w:szCs w:val="24"/>
        </w:rPr>
        <w:t>, data storage, and security using tri-axial acceleratio</w:t>
      </w:r>
      <w:r w:rsidR="003F56DE">
        <w:rPr>
          <w:rFonts w:ascii="CMU Serif" w:hAnsi="CMU Serif" w:cs="CMU Serif"/>
          <w:sz w:val="24"/>
          <w:szCs w:val="24"/>
        </w:rPr>
        <w:t>n signals and ECG signals. Those objectives can be summarized as follows</w:t>
      </w:r>
      <w:r>
        <w:rPr>
          <w:rFonts w:ascii="CMU Serif" w:hAnsi="CMU Serif" w:cs="CMU Serif"/>
          <w:sz w:val="24"/>
          <w:szCs w:val="24"/>
        </w:rPr>
        <w:t xml:space="preserve">: </w:t>
      </w:r>
    </w:p>
    <w:p w14:paraId="60F24129" w14:textId="2023854D" w:rsidR="00167BF4" w:rsidRDefault="00167BF4" w:rsidP="008A1251">
      <w:pPr>
        <w:numPr>
          <w:ilvl w:val="0"/>
          <w:numId w:val="3"/>
        </w:numPr>
        <w:jc w:val="both"/>
        <w:rPr>
          <w:rFonts w:ascii="CMU Serif" w:hAnsi="CMU Serif" w:cs="CMU Serif"/>
          <w:sz w:val="24"/>
          <w:szCs w:val="24"/>
        </w:rPr>
      </w:pPr>
      <w:r>
        <w:rPr>
          <w:rFonts w:ascii="CMU Serif" w:hAnsi="CMU Serif" w:cs="CMU Serif"/>
          <w:sz w:val="24"/>
          <w:szCs w:val="24"/>
        </w:rPr>
        <w:t xml:space="preserve">To </w:t>
      </w:r>
      <w:r w:rsidR="00B35A53">
        <w:rPr>
          <w:rFonts w:ascii="CMU Serif" w:hAnsi="CMU Serif" w:cs="CMU Serif"/>
          <w:sz w:val="24"/>
          <w:szCs w:val="24"/>
        </w:rPr>
        <w:t>develop an efficient and</w:t>
      </w:r>
      <w:r>
        <w:rPr>
          <w:rFonts w:ascii="CMU Serif" w:hAnsi="CMU Serif" w:cs="CMU Serif"/>
          <w:sz w:val="24"/>
          <w:szCs w:val="24"/>
        </w:rPr>
        <w:t xml:space="preserve"> intelligent fall detection and ECG processing system using Bluetooth connectivity </w:t>
      </w:r>
      <w:r w:rsidR="00B35A53">
        <w:rPr>
          <w:rFonts w:ascii="CMU Serif" w:hAnsi="CMU Serif" w:cs="CMU Serif"/>
          <w:sz w:val="24"/>
          <w:szCs w:val="24"/>
        </w:rPr>
        <w:t>th</w:t>
      </w:r>
      <w:r w:rsidR="009B7FF0">
        <w:rPr>
          <w:rFonts w:ascii="CMU Serif" w:hAnsi="CMU Serif" w:cs="CMU Serif"/>
          <w:sz w:val="24"/>
          <w:szCs w:val="24"/>
        </w:rPr>
        <w:t>r</w:t>
      </w:r>
      <w:r w:rsidR="00B35A53">
        <w:rPr>
          <w:rFonts w:ascii="CMU Serif" w:hAnsi="CMU Serif" w:cs="CMU Serif"/>
          <w:sz w:val="24"/>
          <w:szCs w:val="24"/>
        </w:rPr>
        <w:t xml:space="preserve">ough </w:t>
      </w:r>
      <w:r>
        <w:rPr>
          <w:rFonts w:ascii="CMU Serif" w:hAnsi="CMU Serif" w:cs="CMU Serif"/>
          <w:sz w:val="24"/>
          <w:szCs w:val="24"/>
        </w:rPr>
        <w:t xml:space="preserve">acquiring the essential data using </w:t>
      </w:r>
      <w:r w:rsidR="0067190F">
        <w:rPr>
          <w:rFonts w:ascii="CMU Serif" w:hAnsi="CMU Serif" w:cs="Times New Roman"/>
          <w:sz w:val="24"/>
          <w:szCs w:val="24"/>
        </w:rPr>
        <w:t>a</w:t>
      </w:r>
      <w:r w:rsidR="008A1251">
        <w:rPr>
          <w:rFonts w:ascii="CMU Serif" w:hAnsi="CMU Serif" w:cs="Times New Roman"/>
          <w:sz w:val="24"/>
          <w:szCs w:val="24"/>
        </w:rPr>
        <w:t xml:space="preserve"> </w:t>
      </w:r>
      <w:r>
        <w:rPr>
          <w:rFonts w:ascii="CMU Serif" w:hAnsi="CMU Serif" w:cs="CMU Serif"/>
          <w:sz w:val="24"/>
          <w:szCs w:val="24"/>
        </w:rPr>
        <w:t>wireless medical sensing platform</w:t>
      </w:r>
      <w:r w:rsidR="00636AD1">
        <w:rPr>
          <w:rFonts w:ascii="CMU Serif" w:hAnsi="CMU Serif" w:cs="CMU Serif"/>
          <w:sz w:val="24"/>
          <w:szCs w:val="24"/>
        </w:rPr>
        <w:t xml:space="preserve"> connected</w:t>
      </w:r>
      <w:r>
        <w:rPr>
          <w:rFonts w:ascii="CMU Serif" w:hAnsi="CMU Serif" w:cs="CMU Serif"/>
          <w:sz w:val="24"/>
          <w:szCs w:val="24"/>
        </w:rPr>
        <w:t xml:space="preserve"> to the Zynq SoC board;</w:t>
      </w:r>
    </w:p>
    <w:p w14:paraId="48BABB6E" w14:textId="77777777" w:rsidR="00167BF4" w:rsidRDefault="00167BF4" w:rsidP="00167BF4">
      <w:pPr>
        <w:numPr>
          <w:ilvl w:val="0"/>
          <w:numId w:val="3"/>
        </w:numPr>
        <w:jc w:val="both"/>
        <w:rPr>
          <w:rFonts w:ascii="CMU Serif" w:hAnsi="CMU Serif" w:cs="CMU Serif"/>
          <w:sz w:val="24"/>
          <w:szCs w:val="24"/>
        </w:rPr>
      </w:pPr>
      <w:r>
        <w:rPr>
          <w:rFonts w:ascii="CMU Serif" w:hAnsi="CMU Serif" w:cs="CMU Serif"/>
          <w:sz w:val="24"/>
          <w:szCs w:val="24"/>
        </w:rPr>
        <w:t xml:space="preserve">To monitor the </w:t>
      </w:r>
      <w:r w:rsidRPr="00F90786">
        <w:rPr>
          <w:rFonts w:ascii="CMU Serif" w:hAnsi="CMU Serif" w:cs="CMU Serif"/>
          <w:noProof/>
          <w:sz w:val="24"/>
          <w:szCs w:val="24"/>
        </w:rPr>
        <w:t>acquired</w:t>
      </w:r>
      <w:r>
        <w:rPr>
          <w:rFonts w:ascii="CMU Serif" w:hAnsi="CMU Serif" w:cs="CMU Serif"/>
          <w:sz w:val="24"/>
          <w:szCs w:val="24"/>
        </w:rPr>
        <w:t xml:space="preserve"> acceleration and ECG data and stream them in real-time;  </w:t>
      </w:r>
    </w:p>
    <w:p w14:paraId="3EB53644" w14:textId="14179906" w:rsidR="00167BF4" w:rsidRDefault="00167BF4" w:rsidP="00B35A53">
      <w:pPr>
        <w:numPr>
          <w:ilvl w:val="0"/>
          <w:numId w:val="3"/>
        </w:numPr>
        <w:jc w:val="both"/>
        <w:rPr>
          <w:rFonts w:ascii="CMU Serif" w:hAnsi="CMU Serif" w:cs="CMU Serif"/>
          <w:sz w:val="24"/>
          <w:szCs w:val="24"/>
        </w:rPr>
      </w:pPr>
      <w:r>
        <w:rPr>
          <w:rFonts w:ascii="CMU Serif" w:hAnsi="CMU Serif" w:cs="CMU Serif"/>
          <w:sz w:val="24"/>
          <w:szCs w:val="24"/>
        </w:rPr>
        <w:t xml:space="preserve">To </w:t>
      </w:r>
      <w:r w:rsidR="00B35A53">
        <w:rPr>
          <w:rFonts w:ascii="CMU Serif" w:hAnsi="CMU Serif" w:cs="CMU Serif"/>
          <w:sz w:val="24"/>
          <w:szCs w:val="24"/>
        </w:rPr>
        <w:t xml:space="preserve">develop </w:t>
      </w:r>
      <w:r>
        <w:rPr>
          <w:rFonts w:ascii="CMU Serif" w:hAnsi="CMU Serif" w:cs="CMU Serif"/>
          <w:sz w:val="24"/>
          <w:szCs w:val="24"/>
        </w:rPr>
        <w:t xml:space="preserve">new pattern recognition, fusion and classification algorithms for automatic fall detection and ECG analysis; </w:t>
      </w:r>
    </w:p>
    <w:p w14:paraId="48EF973C" w14:textId="62EE17CF" w:rsidR="00167BF4" w:rsidRDefault="00167BF4" w:rsidP="008A1251">
      <w:pPr>
        <w:numPr>
          <w:ilvl w:val="0"/>
          <w:numId w:val="3"/>
        </w:numPr>
        <w:jc w:val="both"/>
        <w:rPr>
          <w:rFonts w:ascii="CMU Serif" w:hAnsi="CMU Serif" w:cs="CMU Serif"/>
          <w:sz w:val="24"/>
          <w:szCs w:val="24"/>
        </w:rPr>
      </w:pPr>
      <w:r>
        <w:rPr>
          <w:rFonts w:ascii="CMU Serif" w:hAnsi="CMU Serif" w:cs="CMU Serif"/>
          <w:sz w:val="24"/>
          <w:szCs w:val="24"/>
        </w:rPr>
        <w:t xml:space="preserve">To </w:t>
      </w:r>
      <w:r w:rsidR="00B35A53">
        <w:rPr>
          <w:rFonts w:ascii="CMU Serif" w:hAnsi="CMU Serif" w:cs="CMU Serif"/>
          <w:sz w:val="24"/>
          <w:szCs w:val="24"/>
        </w:rPr>
        <w:t xml:space="preserve">design </w:t>
      </w:r>
      <w:r>
        <w:rPr>
          <w:rFonts w:ascii="CMU Serif" w:hAnsi="CMU Serif" w:cs="CMU Serif"/>
          <w:sz w:val="24"/>
          <w:szCs w:val="24"/>
        </w:rPr>
        <w:t xml:space="preserve">and implement the proposed algorithms on the NI-myRio equipped with the Zynq </w:t>
      </w:r>
      <w:r w:rsidR="008A1251">
        <w:rPr>
          <w:rFonts w:ascii="CMU Serif" w:hAnsi="CMU Serif" w:cs="CMU Serif"/>
          <w:sz w:val="24"/>
          <w:szCs w:val="24"/>
        </w:rPr>
        <w:t>SoC</w:t>
      </w:r>
      <w:r>
        <w:rPr>
          <w:rFonts w:ascii="CMU Serif" w:hAnsi="CMU Serif" w:cs="CMU Serif"/>
          <w:sz w:val="24"/>
          <w:szCs w:val="24"/>
        </w:rPr>
        <w:t xml:space="preserve"> platform; </w:t>
      </w:r>
    </w:p>
    <w:p w14:paraId="2A89AC0B" w14:textId="61C9B314" w:rsidR="00167BF4" w:rsidRDefault="00167BF4" w:rsidP="00740600">
      <w:pPr>
        <w:numPr>
          <w:ilvl w:val="0"/>
          <w:numId w:val="3"/>
        </w:numPr>
        <w:jc w:val="both"/>
        <w:rPr>
          <w:rFonts w:ascii="CMU Serif" w:hAnsi="CMU Serif" w:cs="CMU Serif"/>
          <w:sz w:val="24"/>
          <w:szCs w:val="24"/>
        </w:rPr>
      </w:pPr>
      <w:r>
        <w:rPr>
          <w:rFonts w:ascii="CMU Serif" w:hAnsi="CMU Serif" w:cs="CMU Serif"/>
          <w:sz w:val="24"/>
          <w:szCs w:val="24"/>
        </w:rPr>
        <w:t xml:space="preserve">To evaluate the FPGA implementation of the proposed system </w:t>
      </w:r>
      <w:r w:rsidR="00740600">
        <w:rPr>
          <w:rFonts w:ascii="CMU Serif" w:hAnsi="CMU Serif" w:cs="CMU Serif"/>
          <w:noProof/>
          <w:sz w:val="24"/>
          <w:szCs w:val="24"/>
        </w:rPr>
        <w:t>in terms of</w:t>
      </w:r>
      <w:r>
        <w:rPr>
          <w:rFonts w:ascii="CMU Serif" w:hAnsi="CMU Serif" w:cs="CMU Serif"/>
          <w:sz w:val="24"/>
          <w:szCs w:val="24"/>
        </w:rPr>
        <w:t xml:space="preserve"> area consumption, resource usage, and timing constraints; and</w:t>
      </w:r>
    </w:p>
    <w:p w14:paraId="7E99F444" w14:textId="60344FAB" w:rsidR="00167BF4" w:rsidRDefault="00167BF4" w:rsidP="00FA775B">
      <w:pPr>
        <w:numPr>
          <w:ilvl w:val="0"/>
          <w:numId w:val="3"/>
        </w:numPr>
        <w:jc w:val="both"/>
        <w:rPr>
          <w:rFonts w:ascii="CMU Serif" w:hAnsi="CMU Serif" w:cs="CMU Serif"/>
          <w:sz w:val="24"/>
          <w:szCs w:val="24"/>
        </w:rPr>
      </w:pPr>
      <w:r>
        <w:rPr>
          <w:rFonts w:ascii="CMU Serif" w:hAnsi="CMU Serif" w:cs="CMU Serif"/>
          <w:sz w:val="24"/>
          <w:szCs w:val="24"/>
        </w:rPr>
        <w:t xml:space="preserve">To provide a framework that contributes </w:t>
      </w:r>
      <w:r>
        <w:rPr>
          <w:rFonts w:ascii="CMU Serif" w:hAnsi="CMU Serif" w:cs="CMU Serif"/>
          <w:noProof/>
          <w:sz w:val="24"/>
          <w:szCs w:val="24"/>
        </w:rPr>
        <w:t>to</w:t>
      </w:r>
      <w:r>
        <w:rPr>
          <w:rFonts w:ascii="CMU Serif" w:hAnsi="CMU Serif" w:cs="CMU Serif"/>
          <w:sz w:val="24"/>
          <w:szCs w:val="24"/>
        </w:rPr>
        <w:t xml:space="preserve"> achieving Qatar’s vision </w:t>
      </w:r>
      <w:r w:rsidR="00FA775B">
        <w:rPr>
          <w:rFonts w:ascii="CMU Serif" w:hAnsi="CMU Serif" w:cs="CMU Serif"/>
          <w:sz w:val="24"/>
          <w:szCs w:val="24"/>
        </w:rPr>
        <w:t>about</w:t>
      </w:r>
      <w:r>
        <w:rPr>
          <w:rFonts w:ascii="CMU Serif" w:hAnsi="CMU Serif" w:cs="CMU Serif"/>
          <w:sz w:val="24"/>
          <w:szCs w:val="24"/>
        </w:rPr>
        <w:t xml:space="preserve"> connected healthcare</w:t>
      </w:r>
      <w:r w:rsidR="003D72A7">
        <w:rPr>
          <w:rFonts w:ascii="CMU Serif" w:hAnsi="CMU Serif" w:cs="CMU Serif"/>
          <w:sz w:val="24"/>
          <w:szCs w:val="24"/>
        </w:rPr>
        <w:t xml:space="preserve"> delivery</w:t>
      </w:r>
      <w:r w:rsidR="00BE2E32">
        <w:rPr>
          <w:rFonts w:ascii="CMU Serif" w:hAnsi="CMU Serif" w:cs="CMU Serif"/>
          <w:sz w:val="24"/>
          <w:szCs w:val="24"/>
        </w:rPr>
        <w:t>.</w:t>
      </w:r>
      <w:r>
        <w:rPr>
          <w:rFonts w:ascii="CMU Serif" w:hAnsi="CMU Serif" w:cs="CMU Serif"/>
          <w:sz w:val="24"/>
          <w:szCs w:val="24"/>
        </w:rPr>
        <w:t xml:space="preserve"> </w:t>
      </w:r>
    </w:p>
    <w:p w14:paraId="733CBF79" w14:textId="77777777" w:rsidR="00167BF4" w:rsidRDefault="00167BF4" w:rsidP="00167BF4">
      <w:pPr>
        <w:pStyle w:val="Heading2"/>
        <w:tabs>
          <w:tab w:val="left" w:pos="4500"/>
        </w:tabs>
        <w:spacing w:after="200"/>
        <w:rPr>
          <w:rFonts w:ascii="CMU Serif" w:hAnsi="CMU Serif" w:cs="CMU Serif"/>
          <w:color w:val="2E74B5" w:themeColor="accent1" w:themeShade="BF"/>
        </w:rPr>
      </w:pPr>
      <w:bookmarkStart w:id="20" w:name="_Toc453620417"/>
      <w:r>
        <w:rPr>
          <w:rFonts w:ascii="CMU Serif" w:hAnsi="CMU Serif" w:cs="CMU Serif"/>
          <w:color w:val="2E74B5" w:themeColor="accent1" w:themeShade="BF"/>
        </w:rPr>
        <w:t>1.4 Contributions</w:t>
      </w:r>
      <w:bookmarkEnd w:id="20"/>
      <w:r>
        <w:rPr>
          <w:rFonts w:ascii="CMU Serif" w:hAnsi="CMU Serif" w:cs="CMU Serif"/>
          <w:color w:val="2E74B5" w:themeColor="accent1" w:themeShade="BF"/>
        </w:rPr>
        <w:t xml:space="preserve"> </w:t>
      </w:r>
    </w:p>
    <w:p w14:paraId="7C8A7F03" w14:textId="4CF83853" w:rsidR="00167BF4" w:rsidRDefault="00167BF4" w:rsidP="00B35A53">
      <w:pPr>
        <w:tabs>
          <w:tab w:val="left" w:pos="4500"/>
        </w:tabs>
        <w:jc w:val="both"/>
        <w:rPr>
          <w:rFonts w:ascii="CMU Serif" w:hAnsi="CMU Serif" w:cs="CMU Serif"/>
          <w:sz w:val="24"/>
          <w:szCs w:val="24"/>
        </w:rPr>
      </w:pPr>
      <w:r>
        <w:rPr>
          <w:rFonts w:ascii="CMU Serif" w:hAnsi="CMU Serif" w:cs="CMU Serif"/>
          <w:sz w:val="24"/>
          <w:szCs w:val="24"/>
        </w:rPr>
        <w:t xml:space="preserve">The overall project focus and objectives mentioned in sections </w:t>
      </w:r>
      <w:r w:rsidRPr="009B7FF0">
        <w:rPr>
          <w:rFonts w:ascii="CMU Serif" w:hAnsi="CMU Serif" w:cs="CMU Serif"/>
          <w:sz w:val="24"/>
          <w:szCs w:val="24"/>
        </w:rPr>
        <w:t xml:space="preserve">1.1 to 1.3 </w:t>
      </w:r>
      <w:r>
        <w:rPr>
          <w:rFonts w:ascii="CMU Serif" w:hAnsi="CMU Serif" w:cs="CMU Serif"/>
          <w:sz w:val="24"/>
          <w:szCs w:val="24"/>
        </w:rPr>
        <w:t xml:space="preserve">together lead to the project </w:t>
      </w:r>
      <w:r>
        <w:rPr>
          <w:rFonts w:ascii="CMU Serif" w:hAnsi="CMU Serif" w:cs="CMU Serif"/>
          <w:noProof/>
          <w:sz w:val="24"/>
          <w:szCs w:val="24"/>
        </w:rPr>
        <w:t xml:space="preserve">contribution </w:t>
      </w:r>
      <w:r w:rsidRPr="0008761F">
        <w:rPr>
          <w:rFonts w:ascii="CMU Serif" w:hAnsi="CMU Serif" w:cs="CMU Serif"/>
          <w:noProof/>
          <w:sz w:val="24"/>
          <w:szCs w:val="24"/>
        </w:rPr>
        <w:t>referred to</w:t>
      </w:r>
      <w:r>
        <w:rPr>
          <w:rFonts w:ascii="CMU Serif" w:hAnsi="CMU Serif" w:cs="CMU Serif"/>
          <w:noProof/>
          <w:sz w:val="24"/>
          <w:szCs w:val="24"/>
        </w:rPr>
        <w:t xml:space="preserve"> in this</w:t>
      </w:r>
      <w:r>
        <w:rPr>
          <w:rFonts w:ascii="CMU Serif" w:hAnsi="CMU Serif" w:cs="CMU Serif"/>
          <w:sz w:val="24"/>
          <w:szCs w:val="24"/>
        </w:rPr>
        <w:t xml:space="preserve"> </w:t>
      </w:r>
      <w:r>
        <w:rPr>
          <w:rFonts w:ascii="CMU Serif" w:hAnsi="CMU Serif" w:cs="CMU Serif"/>
          <w:noProof/>
          <w:sz w:val="24"/>
          <w:szCs w:val="24"/>
        </w:rPr>
        <w:t>chapter</w:t>
      </w:r>
      <w:r>
        <w:rPr>
          <w:rFonts w:ascii="CMU Serif" w:hAnsi="CMU Serif" w:cs="CMU Serif"/>
          <w:sz w:val="24"/>
          <w:szCs w:val="24"/>
        </w:rPr>
        <w:t xml:space="preserve">. </w:t>
      </w:r>
    </w:p>
    <w:p w14:paraId="6837923E" w14:textId="77777777" w:rsidR="00167BF4" w:rsidRDefault="00167BF4" w:rsidP="008A5EA3">
      <w:pPr>
        <w:pStyle w:val="ListParagraph"/>
        <w:numPr>
          <w:ilvl w:val="0"/>
          <w:numId w:val="4"/>
        </w:numPr>
        <w:spacing w:after="360"/>
        <w:ind w:left="360"/>
        <w:jc w:val="both"/>
        <w:rPr>
          <w:rFonts w:ascii="CMU Serif" w:hAnsi="CMU Serif" w:cs="CMU Serif"/>
          <w:sz w:val="24"/>
          <w:szCs w:val="24"/>
        </w:rPr>
      </w:pPr>
      <w:r>
        <w:rPr>
          <w:rFonts w:ascii="CMU Serif" w:hAnsi="CMU Serif" w:cs="CMU Serif"/>
          <w:sz w:val="24"/>
          <w:szCs w:val="24"/>
        </w:rPr>
        <w:t xml:space="preserve">The developed system contributes </w:t>
      </w:r>
      <w:r>
        <w:rPr>
          <w:rFonts w:ascii="CMU Serif" w:hAnsi="CMU Serif" w:cs="CMU Serif"/>
          <w:noProof/>
          <w:sz w:val="24"/>
          <w:szCs w:val="24"/>
        </w:rPr>
        <w:t>to</w:t>
      </w:r>
      <w:r>
        <w:rPr>
          <w:rFonts w:ascii="CMU Serif" w:hAnsi="CMU Serif" w:cs="CMU Serif"/>
          <w:sz w:val="24"/>
          <w:szCs w:val="24"/>
        </w:rPr>
        <w:t xml:space="preserve"> remote wireless medical health research and application which will be achieved by eliminating the use of a </w:t>
      </w:r>
      <w:r>
        <w:rPr>
          <w:rFonts w:ascii="CMU Serif" w:hAnsi="CMU Serif" w:cs="CMU Serif"/>
          <w:noProof/>
          <w:sz w:val="24"/>
          <w:szCs w:val="24"/>
        </w:rPr>
        <w:t>local host</w:t>
      </w:r>
      <w:r>
        <w:rPr>
          <w:rFonts w:ascii="CMU Serif" w:hAnsi="CMU Serif" w:cs="CMU Serif"/>
          <w:sz w:val="24"/>
          <w:szCs w:val="24"/>
        </w:rPr>
        <w:t xml:space="preserve"> and support direct communication between the two system basis; the Shimmer sensing device and the myRIO prototyping board;</w:t>
      </w:r>
    </w:p>
    <w:p w14:paraId="36F253FA" w14:textId="77777777" w:rsidR="00167BF4" w:rsidRDefault="00167BF4" w:rsidP="008A5EA3">
      <w:pPr>
        <w:pStyle w:val="ListParagraph"/>
        <w:numPr>
          <w:ilvl w:val="0"/>
          <w:numId w:val="4"/>
        </w:numPr>
        <w:spacing w:after="360"/>
        <w:ind w:left="360"/>
        <w:jc w:val="both"/>
        <w:rPr>
          <w:rFonts w:ascii="CMU Serif" w:hAnsi="CMU Serif" w:cs="CMU Serif"/>
          <w:sz w:val="24"/>
          <w:szCs w:val="24"/>
        </w:rPr>
      </w:pPr>
      <w:r>
        <w:rPr>
          <w:rFonts w:ascii="CMU Serif" w:hAnsi="CMU Serif" w:cs="CMU Serif"/>
          <w:sz w:val="24"/>
          <w:szCs w:val="24"/>
        </w:rPr>
        <w:t xml:space="preserve">The proposed solution implements the machine learning algorithm, K-nearest neighbor, for data classification and </w:t>
      </w:r>
      <w:r>
        <w:rPr>
          <w:rFonts w:ascii="CMU Serif" w:hAnsi="CMU Serif" w:cs="CMU Serif"/>
          <w:noProof/>
          <w:sz w:val="24"/>
          <w:szCs w:val="24"/>
        </w:rPr>
        <w:t>event</w:t>
      </w:r>
      <w:r>
        <w:rPr>
          <w:rFonts w:ascii="CMU Serif" w:hAnsi="CMU Serif" w:cs="CMU Serif"/>
          <w:sz w:val="24"/>
          <w:szCs w:val="24"/>
        </w:rPr>
        <w:t xml:space="preserve"> detection. The algorithm </w:t>
      </w:r>
      <w:r>
        <w:rPr>
          <w:rFonts w:ascii="CMU Serif" w:hAnsi="CMU Serif" w:cs="CMU Serif"/>
          <w:noProof/>
          <w:sz w:val="24"/>
          <w:szCs w:val="24"/>
        </w:rPr>
        <w:t>is implemented</w:t>
      </w:r>
      <w:r>
        <w:rPr>
          <w:rFonts w:ascii="CMU Serif" w:hAnsi="CMU Serif" w:cs="CMU Serif"/>
          <w:sz w:val="24"/>
          <w:szCs w:val="24"/>
        </w:rPr>
        <w:t xml:space="preserve"> on the FPGA partition of the Zynq SoC inside the myRIO;</w:t>
      </w:r>
    </w:p>
    <w:p w14:paraId="098C768A" w14:textId="77777777" w:rsidR="00167BF4" w:rsidRDefault="00167BF4" w:rsidP="008A5EA3">
      <w:pPr>
        <w:pStyle w:val="ListParagraph"/>
        <w:numPr>
          <w:ilvl w:val="0"/>
          <w:numId w:val="4"/>
        </w:numPr>
        <w:spacing w:after="360"/>
        <w:ind w:left="360"/>
        <w:jc w:val="both"/>
        <w:rPr>
          <w:rFonts w:ascii="CMU Serif" w:hAnsi="CMU Serif" w:cs="CMU Serif"/>
          <w:sz w:val="24"/>
          <w:szCs w:val="24"/>
        </w:rPr>
      </w:pPr>
      <w:r>
        <w:rPr>
          <w:rFonts w:ascii="CMU Serif" w:hAnsi="CMU Serif" w:cs="CMU Serif"/>
          <w:sz w:val="24"/>
          <w:szCs w:val="24"/>
        </w:rPr>
        <w:t xml:space="preserve">The solution </w:t>
      </w:r>
      <w:r w:rsidRPr="00F90786">
        <w:rPr>
          <w:rFonts w:ascii="CMU Serif" w:hAnsi="CMU Serif" w:cs="CMU Serif"/>
          <w:noProof/>
          <w:sz w:val="24"/>
          <w:szCs w:val="24"/>
        </w:rPr>
        <w:t>implements</w:t>
      </w:r>
      <w:r>
        <w:rPr>
          <w:rFonts w:ascii="CMU Serif" w:hAnsi="CMU Serif" w:cs="CMU Serif"/>
          <w:sz w:val="24"/>
          <w:szCs w:val="24"/>
        </w:rPr>
        <w:t xml:space="preserve"> a fall detection and ECG processing reconfigurable platform that </w:t>
      </w:r>
      <w:r>
        <w:rPr>
          <w:rFonts w:ascii="CMU Serif" w:hAnsi="CMU Serif" w:cs="CMU Serif"/>
          <w:noProof/>
          <w:sz w:val="24"/>
          <w:szCs w:val="24"/>
        </w:rPr>
        <w:t>employs</w:t>
      </w:r>
      <w:r>
        <w:rPr>
          <w:rFonts w:ascii="CMU Serif" w:hAnsi="CMU Serif" w:cs="CMU Serif"/>
          <w:sz w:val="24"/>
          <w:szCs w:val="24"/>
        </w:rPr>
        <w:t xml:space="preserve"> a hardware/software co-design approach to partition the code between the programmable logic, and the processor system of the Zynq SoC; and</w:t>
      </w:r>
    </w:p>
    <w:p w14:paraId="6CAC4201" w14:textId="77777777" w:rsidR="00167BF4" w:rsidRDefault="00167BF4" w:rsidP="008A5EA3">
      <w:pPr>
        <w:pStyle w:val="ListParagraph"/>
        <w:numPr>
          <w:ilvl w:val="0"/>
          <w:numId w:val="4"/>
        </w:numPr>
        <w:spacing w:after="360"/>
        <w:ind w:left="360"/>
        <w:jc w:val="both"/>
        <w:rPr>
          <w:rFonts w:ascii="CMU Serif" w:hAnsi="CMU Serif" w:cs="CMU Serif"/>
          <w:sz w:val="24"/>
          <w:szCs w:val="24"/>
        </w:rPr>
      </w:pPr>
      <w:r>
        <w:rPr>
          <w:rFonts w:ascii="CMU Serif" w:hAnsi="CMU Serif"/>
          <w:noProof/>
          <w:sz w:val="24"/>
          <w:szCs w:val="24"/>
        </w:rPr>
        <w:t>The system guarantees security by deploying existing advanced encryption standard solution during ECG signals transmission.</w:t>
      </w:r>
    </w:p>
    <w:p w14:paraId="276D1135" w14:textId="77777777" w:rsidR="00167BF4" w:rsidRDefault="00167BF4" w:rsidP="00167BF4">
      <w:pPr>
        <w:pStyle w:val="Heading2"/>
        <w:spacing w:after="200"/>
        <w:rPr>
          <w:rFonts w:ascii="CMU Serif" w:hAnsi="CMU Serif" w:cs="CMU Serif"/>
          <w:color w:val="2E74B5" w:themeColor="accent1" w:themeShade="BF"/>
        </w:rPr>
      </w:pPr>
      <w:bookmarkStart w:id="21" w:name="_Toc453620418"/>
      <w:r w:rsidRPr="008A5EA3">
        <w:rPr>
          <w:rFonts w:ascii="CMU Serif" w:hAnsi="CMU Serif" w:cs="CMU Serif"/>
          <w:color w:val="2E74B5" w:themeColor="accent1" w:themeShade="BF"/>
        </w:rPr>
        <w:t>1.5 Structure of the Report</w:t>
      </w:r>
      <w:bookmarkEnd w:id="21"/>
    </w:p>
    <w:p w14:paraId="1E39E703" w14:textId="77777777" w:rsidR="00167BF4" w:rsidRDefault="00167BF4" w:rsidP="00167BF4">
      <w:pPr>
        <w:jc w:val="both"/>
        <w:rPr>
          <w:rFonts w:ascii="CMU Serif" w:hAnsi="CMU Serif" w:cs="CMU Serif"/>
          <w:sz w:val="24"/>
          <w:szCs w:val="24"/>
        </w:rPr>
      </w:pPr>
      <w:r>
        <w:rPr>
          <w:rFonts w:ascii="CMU Serif" w:hAnsi="CMU Serif" w:cs="CMU Serif"/>
          <w:sz w:val="24"/>
          <w:szCs w:val="24"/>
        </w:rPr>
        <w:t xml:space="preserve">The report is divided into eleven sections as follows: Section 2 reviews and refers to the existing technologies for fall detection and ECG monitoring. </w:t>
      </w:r>
      <w:r w:rsidRPr="00215562">
        <w:rPr>
          <w:rFonts w:ascii="CMU Serif" w:hAnsi="CMU Serif" w:cs="CMU Serif"/>
          <w:noProof/>
          <w:sz w:val="24"/>
          <w:szCs w:val="24"/>
        </w:rPr>
        <w:t>Section</w:t>
      </w:r>
      <w:r>
        <w:rPr>
          <w:rFonts w:ascii="CMU Serif" w:hAnsi="CMU Serif" w:cs="CMU Serif"/>
          <w:sz w:val="24"/>
          <w:szCs w:val="24"/>
        </w:rPr>
        <w:t xml:space="preserve"> 3 discusses the design’s functional requirements, constraints and standards, assumptions, and professional code of ethics. Section 4 covers the proposed solution with </w:t>
      </w:r>
      <w:r>
        <w:rPr>
          <w:rFonts w:ascii="CMU Serif" w:hAnsi="CMU Serif" w:cs="CMU Serif"/>
          <w:noProof/>
          <w:sz w:val="24"/>
          <w:szCs w:val="24"/>
        </w:rPr>
        <w:t>high-level</w:t>
      </w:r>
      <w:r>
        <w:rPr>
          <w:rFonts w:ascii="CMU Serif" w:hAnsi="CMU Serif" w:cs="CMU Serif"/>
          <w:sz w:val="24"/>
          <w:szCs w:val="24"/>
        </w:rPr>
        <w:t xml:space="preserve"> architecture and hardware/software to be used. </w:t>
      </w:r>
      <w:r w:rsidRPr="00215562">
        <w:rPr>
          <w:rFonts w:ascii="CMU Serif" w:hAnsi="CMU Serif" w:cs="CMU Serif"/>
          <w:noProof/>
          <w:sz w:val="24"/>
          <w:szCs w:val="24"/>
        </w:rPr>
        <w:t>Section</w:t>
      </w:r>
      <w:r>
        <w:rPr>
          <w:rFonts w:ascii="CMU Serif" w:hAnsi="CMU Serif" w:cs="CMU Serif"/>
          <w:sz w:val="24"/>
          <w:szCs w:val="24"/>
        </w:rPr>
        <w:t xml:space="preserve"> 5 introduces the detailed implementation of the system. In section 6 the implemented design is tested and evaluated. Project milestones, project </w:t>
      </w:r>
      <w:r>
        <w:rPr>
          <w:rFonts w:ascii="CMU Serif" w:hAnsi="CMU Serif" w:cs="CMU Serif"/>
          <w:noProof/>
          <w:sz w:val="24"/>
          <w:szCs w:val="24"/>
        </w:rPr>
        <w:t>timeline,</w:t>
      </w:r>
      <w:r>
        <w:rPr>
          <w:rFonts w:ascii="CMU Serif" w:hAnsi="CMU Serif" w:cs="CMU Serif"/>
          <w:sz w:val="24"/>
          <w:szCs w:val="24"/>
        </w:rPr>
        <w:t xml:space="preserve"> and anticipated risks </w:t>
      </w:r>
      <w:r>
        <w:rPr>
          <w:rFonts w:ascii="CMU Serif" w:hAnsi="CMU Serif" w:cs="CMU Serif"/>
          <w:noProof/>
          <w:sz w:val="24"/>
          <w:szCs w:val="24"/>
        </w:rPr>
        <w:t>are discussed</w:t>
      </w:r>
      <w:r>
        <w:rPr>
          <w:rFonts w:ascii="CMU Serif" w:hAnsi="CMU Serif" w:cs="CMU Serif"/>
          <w:sz w:val="24"/>
          <w:szCs w:val="24"/>
        </w:rPr>
        <w:t xml:space="preserve"> in section 7. Section 8 presents real-world deployment of the project. Finally, sections 9, 10, and 11 present the conclusion, future work, and students’ reflection respectively. </w:t>
      </w:r>
    </w:p>
    <w:p w14:paraId="2E601FE1" w14:textId="77777777" w:rsidR="00167BF4" w:rsidRDefault="00167BF4" w:rsidP="00167BF4">
      <w:pPr>
        <w:pStyle w:val="Heading1"/>
        <w:numPr>
          <w:ilvl w:val="0"/>
          <w:numId w:val="1"/>
        </w:numPr>
        <w:spacing w:after="240"/>
        <w:rPr>
          <w:rFonts w:ascii="CMU Serif" w:hAnsi="CMU Serif" w:cs="CMU Serif"/>
        </w:rPr>
      </w:pPr>
      <w:r>
        <w:rPr>
          <w:rFonts w:ascii="CMU Serif" w:hAnsi="CMU Serif" w:cs="CMU Serif"/>
          <w:b w:val="0"/>
          <w:bCs w:val="0"/>
          <w:highlight w:val="yellow"/>
        </w:rPr>
        <w:br w:type="page"/>
      </w:r>
      <w:bookmarkStart w:id="22" w:name="_Toc438634583"/>
      <w:bookmarkStart w:id="23" w:name="_Toc438634584"/>
      <w:bookmarkStart w:id="24" w:name="_Toc274166449"/>
      <w:bookmarkStart w:id="25" w:name="_Toc453620419"/>
      <w:bookmarkStart w:id="26" w:name="_Toc368128755"/>
      <w:bookmarkEnd w:id="12"/>
      <w:bookmarkEnd w:id="13"/>
      <w:bookmarkEnd w:id="14"/>
      <w:bookmarkEnd w:id="22"/>
      <w:bookmarkEnd w:id="23"/>
      <w:r>
        <w:rPr>
          <w:rFonts w:ascii="CMU Serif" w:hAnsi="CMU Serif" w:cs="CMU Serif"/>
        </w:rPr>
        <w:t>Background and Related Work</w:t>
      </w:r>
      <w:bookmarkEnd w:id="24"/>
      <w:bookmarkEnd w:id="25"/>
    </w:p>
    <w:p w14:paraId="38B3C0A6" w14:textId="77777777" w:rsidR="00167BF4" w:rsidRDefault="00167BF4" w:rsidP="00167BF4">
      <w:pPr>
        <w:pStyle w:val="Heading2"/>
        <w:numPr>
          <w:ilvl w:val="1"/>
          <w:numId w:val="1"/>
        </w:numPr>
        <w:spacing w:before="240" w:after="240"/>
        <w:ind w:left="1134" w:hanging="283"/>
        <w:rPr>
          <w:rFonts w:ascii="CMU Serif" w:hAnsi="CMU Serif" w:cs="CMU Serif"/>
          <w:color w:val="2E74B5" w:themeColor="accent1" w:themeShade="BF"/>
        </w:rPr>
      </w:pPr>
      <w:bookmarkStart w:id="27" w:name="_Toc453620420"/>
      <w:r>
        <w:rPr>
          <w:rFonts w:ascii="CMU Serif" w:hAnsi="CMU Serif" w:cs="CMU Serif"/>
          <w:color w:val="2E74B5" w:themeColor="accent1" w:themeShade="BF"/>
        </w:rPr>
        <w:t>Background</w:t>
      </w:r>
      <w:bookmarkEnd w:id="27"/>
    </w:p>
    <w:p w14:paraId="62F265D6" w14:textId="77777777" w:rsidR="00167BF4" w:rsidRDefault="00167BF4" w:rsidP="00167BF4">
      <w:pPr>
        <w:jc w:val="both"/>
        <w:rPr>
          <w:rFonts w:ascii="CMU Serif" w:hAnsi="CMU Serif" w:cs="CMU Serif"/>
          <w:sz w:val="24"/>
          <w:szCs w:val="24"/>
        </w:rPr>
      </w:pPr>
      <w:r>
        <w:rPr>
          <w:rFonts w:ascii="CMU Serif" w:hAnsi="CMU Serif" w:cs="CMU Serif"/>
          <w:sz w:val="24"/>
          <w:szCs w:val="24"/>
        </w:rPr>
        <w:t xml:space="preserve">This </w:t>
      </w:r>
      <w:r w:rsidRPr="00215562">
        <w:rPr>
          <w:rFonts w:ascii="CMU Serif" w:hAnsi="CMU Serif" w:cs="CMU Serif"/>
          <w:noProof/>
          <w:sz w:val="24"/>
          <w:szCs w:val="24"/>
        </w:rPr>
        <w:t>section</w:t>
      </w:r>
      <w:r>
        <w:rPr>
          <w:rFonts w:ascii="CMU Serif" w:hAnsi="CMU Serif" w:cs="CMU Serif"/>
          <w:sz w:val="24"/>
          <w:szCs w:val="24"/>
        </w:rPr>
        <w:t xml:space="preserve"> sheds the light on the most used terminologies that this project is based on, such as tri-axial acceleration, electromyogram, and medical data encryption methods. The </w:t>
      </w:r>
      <w:r w:rsidRPr="00215562">
        <w:rPr>
          <w:rFonts w:ascii="CMU Serif" w:hAnsi="CMU Serif" w:cs="CMU Serif"/>
          <w:noProof/>
          <w:sz w:val="24"/>
          <w:szCs w:val="24"/>
        </w:rPr>
        <w:t>main</w:t>
      </w:r>
      <w:r>
        <w:rPr>
          <w:rFonts w:ascii="CMU Serif" w:hAnsi="CMU Serif" w:cs="CMU Serif"/>
          <w:sz w:val="24"/>
          <w:szCs w:val="24"/>
        </w:rPr>
        <w:t xml:space="preserve"> purpose is to give an overview of the scenery behind the main object of contemplation, especially that they perceived as a framework for the project. </w:t>
      </w:r>
    </w:p>
    <w:p w14:paraId="0839B22A" w14:textId="77777777" w:rsidR="00167BF4" w:rsidRDefault="00167BF4" w:rsidP="008A5EA3">
      <w:pPr>
        <w:pStyle w:val="Heading3"/>
        <w:spacing w:after="200"/>
        <w:rPr>
          <w:rFonts w:ascii="CMU Serif" w:hAnsi="CMU Serif" w:cs="CMU Serif"/>
          <w:sz w:val="24"/>
          <w:szCs w:val="24"/>
        </w:rPr>
      </w:pPr>
      <w:bookmarkStart w:id="28" w:name="_Toc453620421"/>
      <w:r>
        <w:rPr>
          <w:rFonts w:ascii="CMU Serif" w:hAnsi="CMU Serif" w:cs="CMU Serif"/>
          <w:sz w:val="24"/>
          <w:szCs w:val="24"/>
        </w:rPr>
        <w:t>2.1.1. Tri-Axial Acceleration</w:t>
      </w:r>
      <w:bookmarkEnd w:id="28"/>
    </w:p>
    <w:p w14:paraId="2874AC8F" w14:textId="77777777" w:rsidR="00167BF4" w:rsidRDefault="00167BF4" w:rsidP="008A5EA3">
      <w:pPr>
        <w:jc w:val="both"/>
        <w:rPr>
          <w:rFonts w:ascii="CMU Serif" w:hAnsi="CMU Serif" w:cs="CMU Serif"/>
          <w:sz w:val="24"/>
          <w:szCs w:val="24"/>
        </w:rPr>
      </w:pPr>
      <w:r>
        <w:rPr>
          <w:rFonts w:ascii="CMU Serif" w:hAnsi="CMU Serif" w:cs="CMU Serif"/>
          <w:sz w:val="24"/>
          <w:szCs w:val="24"/>
        </w:rPr>
        <w:t xml:space="preserve">Acceleration is the rate at which an object changes its velocity. It is measured in meters per second squared using accelerometers. Accelerometers </w:t>
      </w:r>
      <w:r>
        <w:rPr>
          <w:rFonts w:ascii="CMU Serif" w:hAnsi="CMU Serif" w:cs="CMU Serif"/>
          <w:noProof/>
          <w:sz w:val="24"/>
          <w:szCs w:val="24"/>
        </w:rPr>
        <w:t>are usually used</w:t>
      </w:r>
      <w:r>
        <w:rPr>
          <w:rFonts w:ascii="CMU Serif" w:hAnsi="CMU Serif" w:cs="CMU Serif"/>
          <w:sz w:val="24"/>
          <w:szCs w:val="24"/>
        </w:rPr>
        <w:t xml:space="preserve"> for orientation applications. They work by sensing the acceleration of the static force; gravity, and dynamic forces; vibration and movement. This acceleration can </w:t>
      </w:r>
      <w:r>
        <w:rPr>
          <w:rFonts w:ascii="CMU Serif" w:hAnsi="CMU Serif" w:cs="CMU Serif"/>
          <w:noProof/>
          <w:sz w:val="24"/>
          <w:szCs w:val="24"/>
        </w:rPr>
        <w:t>be determined</w:t>
      </w:r>
      <w:r>
        <w:rPr>
          <w:rFonts w:ascii="CMU Serif" w:hAnsi="CMU Serif" w:cs="CMU Serif"/>
          <w:sz w:val="24"/>
          <w:szCs w:val="24"/>
        </w:rPr>
        <w:t xml:space="preserve"> by internal capacitive plates inside the accelerometer, the capacitance between them changes when the plates move. Some of these plates are attached to </w:t>
      </w:r>
      <w:r>
        <w:rPr>
          <w:rFonts w:ascii="CMU Serif" w:hAnsi="CMU Serif" w:cs="CMU Serif"/>
          <w:noProof/>
          <w:sz w:val="24"/>
          <w:szCs w:val="24"/>
        </w:rPr>
        <w:t>minuscule</w:t>
      </w:r>
      <w:r>
        <w:rPr>
          <w:rFonts w:ascii="CMU Serif" w:hAnsi="CMU Serif" w:cs="CMU Serif"/>
          <w:sz w:val="24"/>
          <w:szCs w:val="24"/>
        </w:rPr>
        <w:t xml:space="preserve"> springs which affect the sensor by acceleration </w:t>
      </w:r>
      <w:r>
        <w:rPr>
          <w:rFonts w:ascii="CMU Serif" w:hAnsi="CMU Serif" w:cs="CMU Serif"/>
          <w:noProof/>
          <w:sz w:val="24"/>
          <w:szCs w:val="24"/>
        </w:rPr>
        <w:t>forces</w:t>
      </w:r>
      <w:r>
        <w:rPr>
          <w:rFonts w:ascii="CMU Serif" w:hAnsi="CMU Serif" w:cs="CMU Serif"/>
          <w:sz w:val="24"/>
          <w:szCs w:val="24"/>
        </w:rPr>
        <w:t xml:space="preserve"> while others </w:t>
      </w:r>
      <w:r>
        <w:rPr>
          <w:rFonts w:ascii="CMU Serif" w:hAnsi="CMU Serif" w:cs="CMU Serif"/>
          <w:noProof/>
          <w:sz w:val="24"/>
          <w:szCs w:val="24"/>
        </w:rPr>
        <w:t>are fixed</w:t>
      </w:r>
      <w:r>
        <w:rPr>
          <w:rFonts w:ascii="CMU Serif" w:hAnsi="CMU Serif" w:cs="CMU Serif"/>
          <w:sz w:val="24"/>
          <w:szCs w:val="24"/>
        </w:rPr>
        <w:t>.</w:t>
      </w:r>
    </w:p>
    <w:p w14:paraId="1F0C9F60" w14:textId="77777777" w:rsidR="00167BF4" w:rsidRDefault="00167BF4" w:rsidP="008A5EA3">
      <w:pPr>
        <w:pStyle w:val="Heading3"/>
        <w:spacing w:after="200"/>
        <w:rPr>
          <w:rFonts w:ascii="CMU Serif" w:hAnsi="CMU Serif" w:cs="CMU Serif"/>
          <w:sz w:val="24"/>
          <w:szCs w:val="24"/>
        </w:rPr>
      </w:pPr>
      <w:bookmarkStart w:id="29" w:name="_Toc453620422"/>
      <w:r>
        <w:rPr>
          <w:rFonts w:ascii="CMU Serif" w:hAnsi="CMU Serif" w:cs="CMU Serif"/>
          <w:sz w:val="24"/>
          <w:szCs w:val="24"/>
        </w:rPr>
        <w:t>2.1.2. Bluetooth</w:t>
      </w:r>
      <w:bookmarkEnd w:id="29"/>
    </w:p>
    <w:p w14:paraId="424AECE8" w14:textId="543E8155" w:rsidR="00167BF4" w:rsidRDefault="00167BF4" w:rsidP="008A5EA3">
      <w:pPr>
        <w:jc w:val="both"/>
        <w:rPr>
          <w:rFonts w:ascii="CMU Serif" w:hAnsi="CMU Serif" w:cs="CMU Serif"/>
          <w:sz w:val="24"/>
          <w:szCs w:val="24"/>
        </w:rPr>
      </w:pPr>
      <w:r>
        <w:rPr>
          <w:rFonts w:ascii="CMU Serif" w:hAnsi="CMU Serif" w:cs="CMU Serif"/>
          <w:sz w:val="24"/>
          <w:szCs w:val="24"/>
        </w:rPr>
        <w:t xml:space="preserve">Bluetooth technology was intended originally to replace the cables around computers with a robust, high-speed, </w:t>
      </w:r>
      <w:r>
        <w:rPr>
          <w:rFonts w:ascii="CMU Serif" w:hAnsi="CMU Serif" w:cs="CMU Serif"/>
          <w:noProof/>
          <w:sz w:val="24"/>
          <w:szCs w:val="24"/>
        </w:rPr>
        <w:t>low-cost</w:t>
      </w:r>
      <w:r>
        <w:rPr>
          <w:rFonts w:ascii="CMU Serif" w:hAnsi="CMU Serif" w:cs="CMU Serif"/>
          <w:sz w:val="24"/>
          <w:szCs w:val="24"/>
        </w:rPr>
        <w:t xml:space="preserve">, and </w:t>
      </w:r>
      <w:r>
        <w:rPr>
          <w:rFonts w:ascii="CMU Serif" w:hAnsi="CMU Serif" w:cs="CMU Serif"/>
          <w:noProof/>
          <w:sz w:val="24"/>
          <w:szCs w:val="24"/>
        </w:rPr>
        <w:t>low-power</w:t>
      </w:r>
      <w:r>
        <w:rPr>
          <w:rFonts w:ascii="CMU Serif" w:hAnsi="CMU Serif" w:cs="CMU Serif"/>
          <w:sz w:val="24"/>
          <w:szCs w:val="24"/>
        </w:rPr>
        <w:t xml:space="preserve"> microwave wireless solution </w:t>
      </w:r>
      <w:sdt>
        <w:sdtPr>
          <w:rPr>
            <w:rFonts w:ascii="CMU Serif" w:hAnsi="CMU Serif" w:cs="CMU Serif"/>
            <w:sz w:val="24"/>
            <w:szCs w:val="24"/>
          </w:rPr>
          <w:id w:val="1063219704"/>
          <w:citation/>
        </w:sdtPr>
        <w:sdtEndPr/>
        <w:sdtContent>
          <w:r>
            <w:fldChar w:fldCharType="begin"/>
          </w:r>
          <w:r>
            <w:rPr>
              <w:rFonts w:ascii="CMU Serif" w:hAnsi="CMU Serif" w:cs="CMU Serif"/>
              <w:sz w:val="24"/>
              <w:szCs w:val="24"/>
            </w:rPr>
            <w:instrText xml:space="preserve"> CITATION Theil \l 1033 </w:instrText>
          </w:r>
          <w:r>
            <w:fldChar w:fldCharType="separate"/>
          </w:r>
          <w:r>
            <w:rPr>
              <w:rFonts w:ascii="CMU Serif" w:hAnsi="CMU Serif" w:cs="CMU Serif"/>
              <w:noProof/>
              <w:sz w:val="24"/>
              <w:szCs w:val="24"/>
            </w:rPr>
            <w:t>[11]</w:t>
          </w:r>
          <w:r>
            <w:fldChar w:fldCharType="end"/>
          </w:r>
        </w:sdtContent>
      </w:sdt>
      <w:r>
        <w:rPr>
          <w:rFonts w:ascii="CMU Serif" w:hAnsi="CMU Serif" w:cs="CMU Serif"/>
          <w:sz w:val="24"/>
          <w:szCs w:val="24"/>
        </w:rPr>
        <w:t xml:space="preserve">. </w:t>
      </w:r>
      <w:r>
        <w:rPr>
          <w:rFonts w:ascii="CMU Serif" w:hAnsi="CMU Serif" w:cs="CMU Serif"/>
          <w:noProof/>
          <w:sz w:val="24"/>
          <w:szCs w:val="24"/>
        </w:rPr>
        <w:t>Bluetooth was invented in 1994 by Ericsson. The company later started working with a larger group of companies called the Bluetooth Special</w:t>
      </w:r>
      <w:r>
        <w:rPr>
          <w:rFonts w:ascii="CMU Serif" w:hAnsi="CMU Serif" w:cs="CMU Serif"/>
          <w:sz w:val="24"/>
          <w:szCs w:val="24"/>
        </w:rPr>
        <w:t xml:space="preserve"> Interests Group, or "SIG," to develop the technology. </w:t>
      </w:r>
      <w:r w:rsidRPr="00215562">
        <w:rPr>
          <w:rFonts w:ascii="CMU Serif" w:hAnsi="CMU Serif" w:cs="CMU Serif"/>
          <w:noProof/>
          <w:sz w:val="24"/>
          <w:szCs w:val="24"/>
        </w:rPr>
        <w:t xml:space="preserve">The Bluetooth Special Interest Group </w:t>
      </w:r>
      <w:r w:rsidR="00215562" w:rsidRPr="00215562">
        <w:rPr>
          <w:rFonts w:ascii="CMU Serif" w:hAnsi="CMU Serif" w:cs="CMU Serif"/>
          <w:noProof/>
          <w:sz w:val="24"/>
          <w:szCs w:val="24"/>
        </w:rPr>
        <w:t>consist of</w:t>
      </w:r>
      <w:r w:rsidRPr="00215562">
        <w:rPr>
          <w:rFonts w:ascii="CMU Serif" w:hAnsi="CMU Serif" w:cs="CMU Serif"/>
          <w:noProof/>
          <w:sz w:val="24"/>
          <w:szCs w:val="24"/>
        </w:rPr>
        <w:t xml:space="preserve"> more than 1000 companies. The major companies who created the technology include Intel,</w:t>
      </w:r>
      <w:r>
        <w:rPr>
          <w:rFonts w:ascii="CMU Serif" w:hAnsi="CMU Serif" w:cs="CMU Serif"/>
          <w:sz w:val="24"/>
          <w:szCs w:val="24"/>
        </w:rPr>
        <w:t xml:space="preserve"> Ericson, and IBM.</w:t>
      </w:r>
    </w:p>
    <w:p w14:paraId="4F6F619D" w14:textId="657AFB0E" w:rsidR="00167BF4" w:rsidRDefault="00167BF4" w:rsidP="00167BF4">
      <w:pPr>
        <w:spacing w:after="0"/>
        <w:jc w:val="both"/>
        <w:rPr>
          <w:rFonts w:ascii="CMU Serif" w:hAnsi="CMU Serif" w:cs="CMU Serif"/>
          <w:sz w:val="24"/>
          <w:szCs w:val="24"/>
        </w:rPr>
      </w:pPr>
      <w:r>
        <w:rPr>
          <w:rFonts w:ascii="CMU Serif" w:hAnsi="CMU Serif" w:cs="CMU Serif"/>
          <w:sz w:val="24"/>
          <w:szCs w:val="24"/>
        </w:rPr>
        <w:t xml:space="preserve">Bluetooth operates in the industrial, scientific, and medical (ISM) band, which uses a carrier frequency of 2.4 GHz making it suitable for operating wireless devices worldwide. Frequency range lies between 2.404 GHz and 2.480 GHz, and </w:t>
      </w:r>
      <w:r>
        <w:rPr>
          <w:rFonts w:ascii="CMU Serif" w:hAnsi="CMU Serif" w:cs="CMU Serif"/>
          <w:noProof/>
          <w:sz w:val="24"/>
          <w:szCs w:val="24"/>
        </w:rPr>
        <w:t>is divided</w:t>
      </w:r>
      <w:r>
        <w:rPr>
          <w:rFonts w:ascii="CMU Serif" w:hAnsi="CMU Serif" w:cs="CMU Serif"/>
          <w:sz w:val="24"/>
          <w:szCs w:val="24"/>
        </w:rPr>
        <w:t xml:space="preserve"> into 81 communication channels, 79 of them are usable for transmission. Although wireless communication is susceptible to external interference, Bluetooth allows damping of the influence from other devices by using the frequency hopping technique. This </w:t>
      </w:r>
      <w:r w:rsidR="00215562">
        <w:rPr>
          <w:rFonts w:ascii="CMU Serif" w:hAnsi="CMU Serif" w:cs="CMU Serif"/>
          <w:noProof/>
          <w:sz w:val="24"/>
          <w:szCs w:val="24"/>
        </w:rPr>
        <w:t>method</w:t>
      </w:r>
      <w:r>
        <w:rPr>
          <w:rFonts w:ascii="CMU Serif" w:hAnsi="CMU Serif" w:cs="CMU Serif"/>
          <w:sz w:val="24"/>
          <w:szCs w:val="24"/>
        </w:rPr>
        <w:t xml:space="preserve"> assures that the communication channel is changed quasi-randomly every 62.5 milliseconds.</w:t>
      </w:r>
      <w:sdt>
        <w:sdtPr>
          <w:rPr>
            <w:rFonts w:ascii="CMU Serif" w:hAnsi="CMU Serif" w:cs="CMU Serif"/>
            <w:sz w:val="24"/>
            <w:szCs w:val="24"/>
          </w:rPr>
          <w:id w:val="597909615"/>
          <w:citation/>
        </w:sdtPr>
        <w:sdtEndPr/>
        <w:sdtContent>
          <w:r>
            <w:fldChar w:fldCharType="begin"/>
          </w:r>
          <w:r>
            <w:rPr>
              <w:rFonts w:ascii="CMU Serif" w:hAnsi="CMU Serif" w:cs="CMU Serif"/>
              <w:sz w:val="24"/>
              <w:szCs w:val="24"/>
            </w:rPr>
            <w:instrText xml:space="preserve"> CITATION Theil \l 1033 </w:instrText>
          </w:r>
          <w:r>
            <w:fldChar w:fldCharType="separate"/>
          </w:r>
          <w:r>
            <w:rPr>
              <w:rFonts w:ascii="CMU Serif" w:hAnsi="CMU Serif" w:cs="CMU Serif"/>
              <w:noProof/>
              <w:sz w:val="24"/>
              <w:szCs w:val="24"/>
            </w:rPr>
            <w:t xml:space="preserve"> [11]</w:t>
          </w:r>
          <w:r>
            <w:fldChar w:fldCharType="end"/>
          </w:r>
        </w:sdtContent>
      </w:sdt>
    </w:p>
    <w:p w14:paraId="7F009BFF" w14:textId="48F27CAA" w:rsidR="00167BF4" w:rsidRDefault="00167BF4" w:rsidP="00167BF4">
      <w:pPr>
        <w:spacing w:after="0"/>
        <w:jc w:val="both"/>
        <w:rPr>
          <w:rFonts w:ascii="CMU Serif" w:hAnsi="CMU Serif" w:cs="CMU Serif"/>
          <w:sz w:val="24"/>
          <w:szCs w:val="24"/>
        </w:rPr>
      </w:pPr>
      <w:r>
        <w:rPr>
          <w:rFonts w:ascii="CMU Serif" w:hAnsi="CMU Serif" w:cs="CMU Serif"/>
          <w:sz w:val="24"/>
          <w:szCs w:val="24"/>
        </w:rPr>
        <w:t xml:space="preserve">Bluetooth uses the Ad-hoc networking topology defined in the IEEE 802.11 standard. The basic arrangement is </w:t>
      </w:r>
      <w:r>
        <w:rPr>
          <w:rFonts w:ascii="CMU Serif" w:hAnsi="CMU Serif" w:cs="CMU Serif"/>
          <w:noProof/>
          <w:sz w:val="24"/>
          <w:szCs w:val="24"/>
        </w:rPr>
        <w:t>that devices</w:t>
      </w:r>
      <w:r>
        <w:rPr>
          <w:rFonts w:ascii="CMU Serif" w:hAnsi="CMU Serif" w:cs="CMU Serif"/>
          <w:sz w:val="24"/>
          <w:szCs w:val="24"/>
        </w:rPr>
        <w:t xml:space="preserve"> </w:t>
      </w:r>
      <w:r w:rsidRPr="00215562">
        <w:rPr>
          <w:rFonts w:ascii="CMU Serif" w:hAnsi="CMU Serif" w:cs="CMU Serif"/>
          <w:noProof/>
          <w:sz w:val="24"/>
          <w:szCs w:val="24"/>
        </w:rPr>
        <w:t>form</w:t>
      </w:r>
      <w:r>
        <w:rPr>
          <w:rFonts w:ascii="CMU Serif" w:hAnsi="CMU Serif" w:cs="CMU Serif"/>
          <w:sz w:val="24"/>
          <w:szCs w:val="24"/>
        </w:rPr>
        <w:t xml:space="preserve"> a quick Ad-hoc fashioned secure piconet to start communication. </w:t>
      </w:r>
      <w:r w:rsidRPr="00215562">
        <w:rPr>
          <w:rFonts w:ascii="CMU Serif" w:hAnsi="CMU Serif" w:cs="CMU Serif"/>
          <w:noProof/>
          <w:sz w:val="24"/>
          <w:szCs w:val="24"/>
        </w:rPr>
        <w:t>A piconet starts with two connected devices and</w:t>
      </w:r>
      <w:r>
        <w:rPr>
          <w:rFonts w:ascii="CMU Serif" w:hAnsi="CMU Serif" w:cs="CMU Serif"/>
          <w:sz w:val="24"/>
          <w:szCs w:val="24"/>
        </w:rPr>
        <w:t xml:space="preserve"> can grow to eight, all of them are peer units. </w:t>
      </w:r>
      <w:r w:rsidRPr="00215562">
        <w:rPr>
          <w:rFonts w:ascii="CMU Serif" w:hAnsi="CMU Serif" w:cs="CMU Serif"/>
          <w:noProof/>
          <w:sz w:val="24"/>
          <w:szCs w:val="24"/>
        </w:rPr>
        <w:t>To form a piconet</w:t>
      </w:r>
      <w:r>
        <w:rPr>
          <w:rFonts w:ascii="CMU Serif" w:hAnsi="CMU Serif" w:cs="CMU Serif"/>
          <w:sz w:val="24"/>
          <w:szCs w:val="24"/>
        </w:rPr>
        <w:t xml:space="preserve">, two parameters are needed: the </w:t>
      </w:r>
      <w:r>
        <w:rPr>
          <w:rFonts w:ascii="CMU Serif" w:hAnsi="CMU Serif" w:cs="CMU Serif"/>
          <w:noProof/>
          <w:sz w:val="24"/>
          <w:szCs w:val="24"/>
        </w:rPr>
        <w:t>hopping</w:t>
      </w:r>
      <w:r>
        <w:rPr>
          <w:rFonts w:ascii="CMU Serif" w:hAnsi="CMU Serif" w:cs="CMU Serif"/>
          <w:sz w:val="24"/>
          <w:szCs w:val="24"/>
        </w:rPr>
        <w:t xml:space="preserve"> pattern of the radio it wants to connect, and the clock offset of the hops. </w:t>
      </w:r>
      <w:r w:rsidRPr="00215562">
        <w:rPr>
          <w:rFonts w:ascii="CMU Serif" w:hAnsi="CMU Serif" w:cs="CMU Serif"/>
          <w:noProof/>
          <w:sz w:val="24"/>
          <w:szCs w:val="24"/>
        </w:rPr>
        <w:t>When a piconet is established, one unit will act as a master and the other(s) as slave(s</w:t>
      </w:r>
      <w:r>
        <w:rPr>
          <w:rFonts w:ascii="CMU Serif" w:hAnsi="CMU Serif" w:cs="CMU Serif"/>
          <w:sz w:val="24"/>
          <w:szCs w:val="24"/>
        </w:rPr>
        <w:t xml:space="preserve">) during the piconet connection. </w:t>
      </w:r>
      <w:r w:rsidR="00D36EBA" w:rsidRPr="00D36EBA">
        <w:rPr>
          <w:rFonts w:ascii="CMU Serif" w:hAnsi="CMU Serif" w:cs="CMU Serif"/>
          <w:noProof/>
          <w:sz w:val="24"/>
          <w:szCs w:val="24"/>
        </w:rPr>
        <w:t>Figure 2</w:t>
      </w:r>
      <w:r w:rsidRPr="00D36EBA">
        <w:rPr>
          <w:rFonts w:ascii="CMU Serif" w:hAnsi="CMU Serif" w:cs="CMU Serif"/>
          <w:sz w:val="24"/>
          <w:szCs w:val="24"/>
        </w:rPr>
        <w:t xml:space="preserve"> </w:t>
      </w:r>
      <w:r>
        <w:rPr>
          <w:rFonts w:ascii="CMU Serif" w:hAnsi="CMU Serif" w:cs="CMU Serif"/>
          <w:sz w:val="24"/>
          <w:szCs w:val="24"/>
        </w:rPr>
        <w:t>illustrates the network topology.</w:t>
      </w:r>
    </w:p>
    <w:p w14:paraId="556D8F47" w14:textId="77777777" w:rsidR="00167BF4" w:rsidRDefault="00167BF4" w:rsidP="008A5EA3">
      <w:pPr>
        <w:keepNext/>
        <w:spacing w:after="0"/>
        <w:jc w:val="center"/>
      </w:pPr>
      <w:r>
        <w:rPr>
          <w:noProof/>
        </w:rPr>
        <mc:AlternateContent>
          <mc:Choice Requires="wpc">
            <w:drawing>
              <wp:inline distT="0" distB="0" distL="0" distR="0" wp14:anchorId="6315DEE7" wp14:editId="1E69D801">
                <wp:extent cx="4810125" cy="3866515"/>
                <wp:effectExtent l="0" t="0" r="0" b="0"/>
                <wp:docPr id="305" name="Canvas 30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16" name="Oval 280"/>
                        <wps:cNvSpPr>
                          <a:spLocks noChangeArrowheads="1"/>
                        </wps:cNvSpPr>
                        <wps:spPr bwMode="auto">
                          <a:xfrm>
                            <a:off x="333302" y="133301"/>
                            <a:ext cx="2581313" cy="2590810"/>
                          </a:xfrm>
                          <a:prstGeom prst="ellipse">
                            <a:avLst/>
                          </a:prstGeom>
                          <a:solidFill>
                            <a:schemeClr val="accent1">
                              <a:lumMod val="40000"/>
                              <a:lumOff val="6000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17" name="Oval 281"/>
                        <wps:cNvSpPr>
                          <a:spLocks noChangeArrowheads="1"/>
                        </wps:cNvSpPr>
                        <wps:spPr bwMode="auto">
                          <a:xfrm>
                            <a:off x="2019310" y="76200"/>
                            <a:ext cx="2724114" cy="2695510"/>
                          </a:xfrm>
                          <a:prstGeom prst="ellipse">
                            <a:avLst/>
                          </a:prstGeom>
                          <a:solidFill>
                            <a:schemeClr val="bg1">
                              <a:lumMod val="65000"/>
                              <a:lumOff val="0"/>
                              <a:alpha val="5294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18" name="Text Box 282"/>
                        <wps:cNvSpPr txBox="1">
                          <a:spLocks noChangeArrowheads="1"/>
                        </wps:cNvSpPr>
                        <wps:spPr bwMode="auto">
                          <a:xfrm>
                            <a:off x="971505" y="417102"/>
                            <a:ext cx="1047805" cy="381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1404731" w14:textId="77777777" w:rsidR="004A2FAC" w:rsidRDefault="004A2FAC" w:rsidP="00167BF4">
                              <w:pPr>
                                <w:rPr>
                                  <w:rFonts w:asciiTheme="minorBidi" w:hAnsiTheme="minorBidi"/>
                                  <w:sz w:val="28"/>
                                  <w:szCs w:val="28"/>
                                </w:rPr>
                              </w:pPr>
                              <w:r>
                                <w:rPr>
                                  <w:rFonts w:asciiTheme="minorBidi" w:hAnsiTheme="minorBidi"/>
                                  <w:sz w:val="28"/>
                                  <w:szCs w:val="28"/>
                                </w:rPr>
                                <w:t>Piconet A</w:t>
                              </w:r>
                            </w:p>
                          </w:txbxContent>
                        </wps:txbx>
                        <wps:bodyPr rot="0" vert="horz" wrap="square" lIns="91440" tIns="45720" rIns="91440" bIns="45720" anchor="t" anchorCtr="0" upright="1">
                          <a:noAutofit/>
                        </wps:bodyPr>
                      </wps:wsp>
                      <wps:wsp>
                        <wps:cNvPr id="219" name="Text Box 282"/>
                        <wps:cNvSpPr txBox="1">
                          <a:spLocks noChangeArrowheads="1"/>
                        </wps:cNvSpPr>
                        <wps:spPr bwMode="auto">
                          <a:xfrm>
                            <a:off x="2847015" y="417102"/>
                            <a:ext cx="1047705" cy="381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54E632B" w14:textId="77777777" w:rsidR="004A2FAC" w:rsidRDefault="004A2FAC" w:rsidP="00167BF4">
                              <w:pPr>
                                <w:pStyle w:val="NormalWeb"/>
                                <w:spacing w:before="0" w:beforeAutospacing="0" w:after="200" w:afterAutospacing="0" w:line="276" w:lineRule="auto"/>
                              </w:pPr>
                              <w:r>
                                <w:rPr>
                                  <w:rFonts w:ascii="Arial" w:hAnsi="Arial" w:cs="Arial"/>
                                  <w:sz w:val="28"/>
                                  <w:szCs w:val="28"/>
                                </w:rPr>
                                <w:t>Piconet B</w:t>
                              </w:r>
                            </w:p>
                          </w:txbxContent>
                        </wps:txbx>
                        <wps:bodyPr rot="0" vert="horz" wrap="square" lIns="91440" tIns="45720" rIns="91440" bIns="45720" anchor="t" anchorCtr="0" upright="1">
                          <a:noAutofit/>
                        </wps:bodyPr>
                      </wps:wsp>
                      <wps:wsp>
                        <wps:cNvPr id="220" name="Oval 283"/>
                        <wps:cNvSpPr>
                          <a:spLocks noChangeArrowheads="1"/>
                        </wps:cNvSpPr>
                        <wps:spPr bwMode="auto">
                          <a:xfrm>
                            <a:off x="2247512" y="1735207"/>
                            <a:ext cx="362002" cy="352401"/>
                          </a:xfrm>
                          <a:prstGeom prst="ellipse">
                            <a:avLst/>
                          </a:prstGeom>
                          <a:solidFill>
                            <a:schemeClr val="accent2">
                              <a:lumMod val="60000"/>
                              <a:lumOff val="40000"/>
                            </a:schemeClr>
                          </a:solidFill>
                          <a:ln w="3175">
                            <a:solidFill>
                              <a:schemeClr val="tx1">
                                <a:lumMod val="100000"/>
                                <a:lumOff val="0"/>
                              </a:schemeClr>
                            </a:solidFill>
                            <a:round/>
                            <a:headEnd/>
                            <a:tailEnd/>
                          </a:ln>
                        </wps:spPr>
                        <wps:txbx>
                          <w:txbxContent>
                            <w:p w14:paraId="27805C9D" w14:textId="77777777" w:rsidR="004A2FAC" w:rsidRDefault="004A2FAC" w:rsidP="00167BF4">
                              <w:pPr>
                                <w:ind w:left="-90"/>
                                <w:jc w:val="center"/>
                                <w:rPr>
                                  <w:rFonts w:asciiTheme="minorBidi" w:hAnsiTheme="minorBidi"/>
                                  <w:b/>
                                  <w:bCs/>
                                </w:rPr>
                              </w:pPr>
                              <w:r>
                                <w:rPr>
                                  <w:rFonts w:asciiTheme="minorBidi" w:hAnsiTheme="minorBidi"/>
                                  <w:b/>
                                  <w:bCs/>
                                </w:rPr>
                                <w:t>M</w:t>
                              </w:r>
                            </w:p>
                          </w:txbxContent>
                        </wps:txbx>
                        <wps:bodyPr rot="0" vert="horz" wrap="square" lIns="91440" tIns="45720" rIns="91440" bIns="45720" anchor="ctr" anchorCtr="0" upright="1">
                          <a:noAutofit/>
                        </wps:bodyPr>
                      </wps:wsp>
                      <wps:wsp>
                        <wps:cNvPr id="221" name="Oval 188"/>
                        <wps:cNvSpPr>
                          <a:spLocks noChangeArrowheads="1"/>
                        </wps:cNvSpPr>
                        <wps:spPr bwMode="auto">
                          <a:xfrm>
                            <a:off x="1419207" y="856203"/>
                            <a:ext cx="371502" cy="372501"/>
                          </a:xfrm>
                          <a:prstGeom prst="ellipse">
                            <a:avLst/>
                          </a:prstGeom>
                          <a:gradFill rotWithShape="1">
                            <a:gsLst>
                              <a:gs pos="0">
                                <a:srgbClr val="FFFFFF"/>
                              </a:gs>
                              <a:gs pos="30000">
                                <a:srgbClr val="FAC090"/>
                              </a:gs>
                              <a:gs pos="100000">
                                <a:srgbClr val="FFFFFF"/>
                              </a:gs>
                            </a:gsLst>
                            <a:lin ang="2700000" scaled="1"/>
                          </a:gradFill>
                          <a:ln w="3175">
                            <a:solidFill>
                              <a:schemeClr val="tx1">
                                <a:lumMod val="100000"/>
                                <a:lumOff val="0"/>
                              </a:schemeClr>
                            </a:solidFill>
                            <a:round/>
                            <a:headEnd/>
                            <a:tailEnd/>
                          </a:ln>
                        </wps:spPr>
                        <wps:txbx>
                          <w:txbxContent>
                            <w:p w14:paraId="4506D0D6" w14:textId="77777777" w:rsidR="004A2FAC" w:rsidRDefault="004A2FAC" w:rsidP="00167BF4">
                              <w:pPr>
                                <w:pStyle w:val="NormalWeb"/>
                                <w:spacing w:before="0" w:beforeAutospacing="0" w:after="200" w:afterAutospacing="0" w:line="276" w:lineRule="auto"/>
                                <w:ind w:left="-270" w:right="-150" w:firstLine="180"/>
                                <w:jc w:val="center"/>
                                <w:rPr>
                                  <w:b/>
                                  <w:bCs/>
                                  <w:sz w:val="20"/>
                                  <w:szCs w:val="20"/>
                                </w:rPr>
                              </w:pPr>
                              <w:r>
                                <w:rPr>
                                  <w:rFonts w:ascii="Arial" w:hAnsi="Arial" w:cs="Arial"/>
                                  <w:b/>
                                  <w:bCs/>
                                  <w:sz w:val="18"/>
                                  <w:szCs w:val="18"/>
                                </w:rPr>
                                <w:t>M/S</w:t>
                              </w:r>
                            </w:p>
                          </w:txbxContent>
                        </wps:txbx>
                        <wps:bodyPr rot="0" vert="horz" wrap="square" lIns="91440" tIns="45720" rIns="91440" bIns="45720" anchor="ctr" anchorCtr="0" upright="1">
                          <a:noAutofit/>
                        </wps:bodyPr>
                      </wps:wsp>
                      <wps:wsp>
                        <wps:cNvPr id="222" name="Oval 189"/>
                        <wps:cNvSpPr>
                          <a:spLocks noChangeArrowheads="1"/>
                        </wps:cNvSpPr>
                        <wps:spPr bwMode="auto">
                          <a:xfrm>
                            <a:off x="971505" y="1875407"/>
                            <a:ext cx="361302" cy="352401"/>
                          </a:xfrm>
                          <a:prstGeom prst="ellipse">
                            <a:avLst/>
                          </a:prstGeom>
                          <a:solidFill>
                            <a:schemeClr val="lt1">
                              <a:lumMod val="100000"/>
                              <a:lumOff val="0"/>
                            </a:schemeClr>
                          </a:solidFill>
                          <a:ln w="3175">
                            <a:solidFill>
                              <a:srgbClr val="000800"/>
                            </a:solidFill>
                            <a:round/>
                            <a:headEnd/>
                            <a:tailEnd/>
                          </a:ln>
                        </wps:spPr>
                        <wps:txbx>
                          <w:txbxContent>
                            <w:p w14:paraId="113CB4EB" w14:textId="77777777" w:rsidR="004A2FAC" w:rsidRDefault="004A2FAC" w:rsidP="00167BF4">
                              <w:pPr>
                                <w:pStyle w:val="NormalWeb"/>
                                <w:spacing w:before="0" w:beforeAutospacing="0" w:after="200" w:afterAutospacing="0" w:line="276" w:lineRule="auto"/>
                                <w:jc w:val="center"/>
                                <w:rPr>
                                  <w:b/>
                                  <w:bCs/>
                                </w:rPr>
                              </w:pPr>
                              <w:r>
                                <w:rPr>
                                  <w:rFonts w:ascii="Arial" w:hAnsi="Arial" w:cs="Arial"/>
                                  <w:b/>
                                  <w:bCs/>
                                  <w:sz w:val="22"/>
                                  <w:szCs w:val="22"/>
                                </w:rPr>
                                <w:t>S</w:t>
                              </w:r>
                            </w:p>
                          </w:txbxContent>
                        </wps:txbx>
                        <wps:bodyPr rot="0" vert="horz" wrap="square" lIns="91440" tIns="45720" rIns="91440" bIns="45720" anchor="ctr" anchorCtr="0" upright="1">
                          <a:noAutofit/>
                        </wps:bodyPr>
                      </wps:wsp>
                      <wps:wsp>
                        <wps:cNvPr id="223" name="Oval 191"/>
                        <wps:cNvSpPr>
                          <a:spLocks noChangeArrowheads="1"/>
                        </wps:cNvSpPr>
                        <wps:spPr bwMode="auto">
                          <a:xfrm>
                            <a:off x="2324312" y="1034304"/>
                            <a:ext cx="361402" cy="352401"/>
                          </a:xfrm>
                          <a:prstGeom prst="ellipse">
                            <a:avLst/>
                          </a:prstGeom>
                          <a:solidFill>
                            <a:schemeClr val="lt1">
                              <a:lumMod val="100000"/>
                              <a:lumOff val="0"/>
                            </a:schemeClr>
                          </a:solidFill>
                          <a:ln w="3175">
                            <a:solidFill>
                              <a:srgbClr val="000800"/>
                            </a:solidFill>
                            <a:round/>
                            <a:headEnd/>
                            <a:tailEnd/>
                          </a:ln>
                        </wps:spPr>
                        <wps:txbx>
                          <w:txbxContent>
                            <w:p w14:paraId="3C5D7DD6"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S</w:t>
                              </w:r>
                            </w:p>
                          </w:txbxContent>
                        </wps:txbx>
                        <wps:bodyPr rot="0" vert="horz" wrap="square" lIns="91440" tIns="45720" rIns="91440" bIns="45720" anchor="ctr" anchorCtr="0" upright="1">
                          <a:noAutofit/>
                        </wps:bodyPr>
                      </wps:wsp>
                      <wps:wsp>
                        <wps:cNvPr id="288" name="Oval 203"/>
                        <wps:cNvSpPr>
                          <a:spLocks noChangeArrowheads="1"/>
                        </wps:cNvSpPr>
                        <wps:spPr bwMode="auto">
                          <a:xfrm>
                            <a:off x="610203" y="1042504"/>
                            <a:ext cx="361302" cy="352401"/>
                          </a:xfrm>
                          <a:prstGeom prst="ellipse">
                            <a:avLst/>
                          </a:prstGeom>
                          <a:solidFill>
                            <a:schemeClr val="lt1">
                              <a:lumMod val="100000"/>
                              <a:lumOff val="0"/>
                            </a:schemeClr>
                          </a:solidFill>
                          <a:ln w="3175">
                            <a:solidFill>
                              <a:srgbClr val="000800"/>
                            </a:solidFill>
                            <a:round/>
                            <a:headEnd/>
                            <a:tailEnd/>
                          </a:ln>
                        </wps:spPr>
                        <wps:txbx>
                          <w:txbxContent>
                            <w:p w14:paraId="4F7A52AB"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S</w:t>
                              </w:r>
                            </w:p>
                          </w:txbxContent>
                        </wps:txbx>
                        <wps:bodyPr rot="0" vert="horz" wrap="square" lIns="91440" tIns="45720" rIns="91440" bIns="45720" anchor="ctr" anchorCtr="0" upright="1">
                          <a:noAutofit/>
                        </wps:bodyPr>
                      </wps:wsp>
                      <wps:wsp>
                        <wps:cNvPr id="289" name="Oval 284"/>
                        <wps:cNvSpPr>
                          <a:spLocks noChangeArrowheads="1"/>
                        </wps:cNvSpPr>
                        <wps:spPr bwMode="auto">
                          <a:xfrm>
                            <a:off x="2914615" y="1569606"/>
                            <a:ext cx="361302" cy="352501"/>
                          </a:xfrm>
                          <a:prstGeom prst="ellipse">
                            <a:avLst/>
                          </a:prstGeom>
                          <a:solidFill>
                            <a:schemeClr val="bg1">
                              <a:lumMod val="50000"/>
                              <a:lumOff val="0"/>
                            </a:schemeClr>
                          </a:solidFill>
                          <a:ln w="3175">
                            <a:solidFill>
                              <a:srgbClr val="000800"/>
                            </a:solidFill>
                            <a:round/>
                            <a:headEnd/>
                            <a:tailEnd/>
                          </a:ln>
                        </wps:spPr>
                        <wps:txbx>
                          <w:txbxContent>
                            <w:p w14:paraId="11544A70"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P</w:t>
                              </w:r>
                            </w:p>
                          </w:txbxContent>
                        </wps:txbx>
                        <wps:bodyPr rot="0" vert="horz" wrap="square" lIns="91440" tIns="45720" rIns="91440" bIns="45720" anchor="ctr" anchorCtr="0" upright="1">
                          <a:noAutofit/>
                        </wps:bodyPr>
                      </wps:wsp>
                      <wps:wsp>
                        <wps:cNvPr id="290" name="Oval 285"/>
                        <wps:cNvSpPr>
                          <a:spLocks noChangeArrowheads="1"/>
                        </wps:cNvSpPr>
                        <wps:spPr bwMode="auto">
                          <a:xfrm>
                            <a:off x="3666119" y="721903"/>
                            <a:ext cx="361302" cy="352401"/>
                          </a:xfrm>
                          <a:prstGeom prst="ellipse">
                            <a:avLst/>
                          </a:prstGeom>
                          <a:solidFill>
                            <a:schemeClr val="accent2">
                              <a:lumMod val="60000"/>
                              <a:lumOff val="40000"/>
                            </a:schemeClr>
                          </a:solidFill>
                          <a:ln w="3175">
                            <a:solidFill>
                              <a:schemeClr val="tx1">
                                <a:lumMod val="100000"/>
                                <a:lumOff val="0"/>
                              </a:schemeClr>
                            </a:solidFill>
                            <a:round/>
                            <a:headEnd/>
                            <a:tailEnd/>
                          </a:ln>
                        </wps:spPr>
                        <wps:txbx>
                          <w:txbxContent>
                            <w:p w14:paraId="64B01882"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M</w:t>
                              </w:r>
                            </w:p>
                          </w:txbxContent>
                        </wps:txbx>
                        <wps:bodyPr rot="0" vert="horz" wrap="square" lIns="91440" tIns="45720" rIns="91440" bIns="45720" anchor="ctr" anchorCtr="0" upright="1">
                          <a:noAutofit/>
                        </wps:bodyPr>
                      </wps:wsp>
                      <wps:wsp>
                        <wps:cNvPr id="291" name="Oval 286"/>
                        <wps:cNvSpPr>
                          <a:spLocks noChangeArrowheads="1"/>
                        </wps:cNvSpPr>
                        <wps:spPr bwMode="auto">
                          <a:xfrm>
                            <a:off x="3926620" y="1636306"/>
                            <a:ext cx="361302" cy="352401"/>
                          </a:xfrm>
                          <a:prstGeom prst="ellipse">
                            <a:avLst/>
                          </a:prstGeom>
                          <a:solidFill>
                            <a:schemeClr val="lt1">
                              <a:lumMod val="100000"/>
                              <a:lumOff val="0"/>
                            </a:schemeClr>
                          </a:solidFill>
                          <a:ln w="3175">
                            <a:solidFill>
                              <a:srgbClr val="000800"/>
                            </a:solidFill>
                            <a:round/>
                            <a:headEnd/>
                            <a:tailEnd/>
                          </a:ln>
                        </wps:spPr>
                        <wps:txbx>
                          <w:txbxContent>
                            <w:p w14:paraId="3EBCA4EE"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S</w:t>
                              </w:r>
                            </w:p>
                          </w:txbxContent>
                        </wps:txbx>
                        <wps:bodyPr rot="0" vert="horz" wrap="square" lIns="91440" tIns="45720" rIns="91440" bIns="45720" anchor="ctr" anchorCtr="0" upright="1">
                          <a:noAutofit/>
                        </wps:bodyPr>
                      </wps:wsp>
                      <wps:wsp>
                        <wps:cNvPr id="293" name="Oval 288"/>
                        <wps:cNvSpPr>
                          <a:spLocks noChangeArrowheads="1"/>
                        </wps:cNvSpPr>
                        <wps:spPr bwMode="auto">
                          <a:xfrm>
                            <a:off x="1604908" y="2008808"/>
                            <a:ext cx="361302" cy="352401"/>
                          </a:xfrm>
                          <a:prstGeom prst="ellipse">
                            <a:avLst/>
                          </a:prstGeom>
                          <a:solidFill>
                            <a:schemeClr val="bg1">
                              <a:lumMod val="50000"/>
                              <a:lumOff val="0"/>
                            </a:schemeClr>
                          </a:solidFill>
                          <a:ln w="3175">
                            <a:solidFill>
                              <a:srgbClr val="000800"/>
                            </a:solidFill>
                            <a:round/>
                            <a:headEnd/>
                            <a:tailEnd/>
                          </a:ln>
                        </wps:spPr>
                        <wps:txbx>
                          <w:txbxContent>
                            <w:p w14:paraId="0FC3B334"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P</w:t>
                              </w:r>
                            </w:p>
                          </w:txbxContent>
                        </wps:txbx>
                        <wps:bodyPr rot="0" vert="horz" wrap="square" lIns="91440" tIns="45720" rIns="91440" bIns="45720" anchor="ctr" anchorCtr="0" upright="1">
                          <a:noAutofit/>
                        </wps:bodyPr>
                      </wps:wsp>
                      <wps:wsp>
                        <wps:cNvPr id="294" name="Straight Arrow Connector 324"/>
                        <wps:cNvCnPr>
                          <a:cxnSpLocks noChangeShapeType="1"/>
                        </wps:cNvCnPr>
                        <wps:spPr bwMode="auto">
                          <a:xfrm>
                            <a:off x="1790709" y="1034304"/>
                            <a:ext cx="574603" cy="194401"/>
                          </a:xfrm>
                          <a:prstGeom prst="straightConnector1">
                            <a:avLst/>
                          </a:prstGeom>
                          <a:noFill/>
                          <a:ln w="9525">
                            <a:solidFill>
                              <a:schemeClr val="dk1">
                                <a:lumMod val="95000"/>
                                <a:lumOff val="0"/>
                              </a:schemeClr>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5" name="Straight Arrow Connector 325"/>
                        <wps:cNvCnPr>
                          <a:cxnSpLocks noChangeShapeType="1"/>
                          <a:stCxn id="221" idx="2"/>
                          <a:endCxn id="288" idx="7"/>
                        </wps:cNvCnPr>
                        <wps:spPr bwMode="auto">
                          <a:xfrm flipH="1">
                            <a:off x="918605" y="1042504"/>
                            <a:ext cx="500603" cy="51600"/>
                          </a:xfrm>
                          <a:prstGeom prst="straightConnector1">
                            <a:avLst/>
                          </a:prstGeom>
                          <a:noFill/>
                          <a:ln w="9525">
                            <a:solidFill>
                              <a:schemeClr val="dk1">
                                <a:lumMod val="95000"/>
                                <a:lumOff val="0"/>
                              </a:schemeClr>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6" name="Straight Arrow Connector 326"/>
                        <wps:cNvCnPr>
                          <a:cxnSpLocks noChangeShapeType="1"/>
                          <a:stCxn id="221" idx="4"/>
                          <a:endCxn id="222" idx="7"/>
                        </wps:cNvCnPr>
                        <wps:spPr bwMode="auto">
                          <a:xfrm flipH="1">
                            <a:off x="1279907" y="1228705"/>
                            <a:ext cx="325002" cy="698303"/>
                          </a:xfrm>
                          <a:prstGeom prst="straightConnector1">
                            <a:avLst/>
                          </a:prstGeom>
                          <a:noFill/>
                          <a:ln w="9525">
                            <a:solidFill>
                              <a:schemeClr val="dk1">
                                <a:lumMod val="95000"/>
                                <a:lumOff val="0"/>
                              </a:schemeClr>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7" name="Straight Arrow Connector 327"/>
                        <wps:cNvCnPr>
                          <a:cxnSpLocks noChangeShapeType="1"/>
                          <a:stCxn id="223" idx="4"/>
                          <a:endCxn id="220" idx="0"/>
                        </wps:cNvCnPr>
                        <wps:spPr bwMode="auto">
                          <a:xfrm flipH="1">
                            <a:off x="2428513" y="1386705"/>
                            <a:ext cx="76500" cy="348501"/>
                          </a:xfrm>
                          <a:prstGeom prst="straightConnector1">
                            <a:avLst/>
                          </a:prstGeom>
                          <a:noFill/>
                          <a:ln w="9525">
                            <a:solidFill>
                              <a:schemeClr val="dk1">
                                <a:lumMod val="95000"/>
                                <a:lumOff val="0"/>
                              </a:schemeClr>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8" name="Straight Arrow Connector 328"/>
                        <wps:cNvCnPr>
                          <a:cxnSpLocks noChangeShapeType="1"/>
                          <a:stCxn id="290" idx="4"/>
                          <a:endCxn id="291" idx="0"/>
                        </wps:cNvCnPr>
                        <wps:spPr bwMode="auto">
                          <a:xfrm>
                            <a:off x="3846820" y="1074304"/>
                            <a:ext cx="260501" cy="562002"/>
                          </a:xfrm>
                          <a:prstGeom prst="straightConnector1">
                            <a:avLst/>
                          </a:prstGeom>
                          <a:noFill/>
                          <a:ln w="9525">
                            <a:solidFill>
                              <a:schemeClr val="dk1">
                                <a:lumMod val="95000"/>
                                <a:lumOff val="0"/>
                              </a:schemeClr>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9" name="Oval 329"/>
                        <wps:cNvSpPr>
                          <a:spLocks noChangeArrowheads="1"/>
                        </wps:cNvSpPr>
                        <wps:spPr bwMode="auto">
                          <a:xfrm>
                            <a:off x="3533418" y="2087608"/>
                            <a:ext cx="361302" cy="352501"/>
                          </a:xfrm>
                          <a:prstGeom prst="ellipse">
                            <a:avLst/>
                          </a:prstGeom>
                          <a:solidFill>
                            <a:schemeClr val="bg1">
                              <a:lumMod val="50000"/>
                              <a:lumOff val="0"/>
                            </a:schemeClr>
                          </a:solidFill>
                          <a:ln w="3175">
                            <a:solidFill>
                              <a:srgbClr val="000800"/>
                            </a:solidFill>
                            <a:round/>
                            <a:headEnd/>
                            <a:tailEnd/>
                          </a:ln>
                        </wps:spPr>
                        <wps:txbx>
                          <w:txbxContent>
                            <w:p w14:paraId="66346BA1"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P</w:t>
                              </w:r>
                            </w:p>
                          </w:txbxContent>
                        </wps:txbx>
                        <wps:bodyPr rot="0" vert="horz" wrap="square" lIns="91440" tIns="45720" rIns="91440" bIns="45720" anchor="ctr" anchorCtr="0" upright="1">
                          <a:noAutofit/>
                        </wps:bodyPr>
                      </wps:wsp>
                      <wps:wsp>
                        <wps:cNvPr id="300" name="Oval 330"/>
                        <wps:cNvSpPr>
                          <a:spLocks noChangeArrowheads="1"/>
                        </wps:cNvSpPr>
                        <wps:spPr bwMode="auto">
                          <a:xfrm>
                            <a:off x="122801" y="2523110"/>
                            <a:ext cx="267701" cy="296301"/>
                          </a:xfrm>
                          <a:prstGeom prst="ellipse">
                            <a:avLst/>
                          </a:prstGeom>
                          <a:solidFill>
                            <a:schemeClr val="accent2">
                              <a:lumMod val="60000"/>
                              <a:lumOff val="40000"/>
                            </a:schemeClr>
                          </a:solidFill>
                          <a:ln w="3175">
                            <a:solidFill>
                              <a:schemeClr val="tx1">
                                <a:lumMod val="100000"/>
                                <a:lumOff val="0"/>
                              </a:schemeClr>
                            </a:solidFill>
                            <a:round/>
                            <a:headEnd/>
                            <a:tailEnd/>
                          </a:ln>
                        </wps:spPr>
                        <wps:txbx>
                          <w:txbxContent>
                            <w:p w14:paraId="3BF93B1E" w14:textId="77777777" w:rsidR="004A2FAC" w:rsidRDefault="004A2FAC" w:rsidP="00167BF4">
                              <w:pPr>
                                <w:pStyle w:val="NormalWeb"/>
                                <w:spacing w:before="0" w:beforeAutospacing="0" w:after="200" w:afterAutospacing="0" w:line="276" w:lineRule="auto"/>
                                <w:ind w:hanging="90"/>
                                <w:jc w:val="center"/>
                                <w:rPr>
                                  <w:sz w:val="14"/>
                                  <w:szCs w:val="14"/>
                                </w:rPr>
                              </w:pPr>
                              <w:r>
                                <w:rPr>
                                  <w:rFonts w:ascii="Arial" w:hAnsi="Arial" w:cs="Arial"/>
                                  <w:b/>
                                  <w:bCs/>
                                  <w:sz w:val="16"/>
                                  <w:szCs w:val="16"/>
                                </w:rPr>
                                <w:t>M</w:t>
                              </w:r>
                            </w:p>
                          </w:txbxContent>
                        </wps:txbx>
                        <wps:bodyPr rot="0" vert="horz" wrap="square" lIns="91440" tIns="45720" rIns="91440" bIns="45720" anchor="ctr" anchorCtr="0" upright="1">
                          <a:noAutofit/>
                        </wps:bodyPr>
                      </wps:wsp>
                      <wps:wsp>
                        <wps:cNvPr id="301" name="Oval 332"/>
                        <wps:cNvSpPr>
                          <a:spLocks noChangeArrowheads="1"/>
                        </wps:cNvSpPr>
                        <wps:spPr bwMode="auto">
                          <a:xfrm>
                            <a:off x="122801" y="2838411"/>
                            <a:ext cx="267301" cy="295901"/>
                          </a:xfrm>
                          <a:prstGeom prst="ellipse">
                            <a:avLst/>
                          </a:prstGeom>
                          <a:noFill/>
                          <a:ln w="3175">
                            <a:solidFill>
                              <a:srgbClr val="000800"/>
                            </a:solidFill>
                            <a:round/>
                            <a:headEnd/>
                            <a:tailEnd/>
                          </a:ln>
                          <a:extLst>
                            <a:ext uri="{909E8E84-426E-40DD-AFC4-6F175D3DCCD1}">
                              <a14:hiddenFill xmlns:a14="http://schemas.microsoft.com/office/drawing/2010/main">
                                <a:solidFill>
                                  <a:srgbClr val="FFFFFF"/>
                                </a:solidFill>
                              </a14:hiddenFill>
                            </a:ext>
                          </a:extLst>
                        </wps:spPr>
                        <wps:txbx>
                          <w:txbxContent>
                            <w:p w14:paraId="21511D7D" w14:textId="77777777" w:rsidR="004A2FAC" w:rsidRDefault="004A2FAC" w:rsidP="00167BF4">
                              <w:pPr>
                                <w:pStyle w:val="NormalWeb"/>
                                <w:spacing w:before="0" w:beforeAutospacing="0" w:after="200" w:afterAutospacing="0" w:line="276" w:lineRule="auto"/>
                                <w:ind w:hanging="86"/>
                                <w:jc w:val="center"/>
                                <w:rPr>
                                  <w:sz w:val="22"/>
                                  <w:szCs w:val="22"/>
                                </w:rPr>
                              </w:pPr>
                              <w:r>
                                <w:rPr>
                                  <w:rFonts w:ascii="Arial" w:hAnsi="Arial" w:cs="Arial"/>
                                  <w:b/>
                                  <w:bCs/>
                                  <w:sz w:val="16"/>
                                  <w:szCs w:val="16"/>
                                </w:rPr>
                                <w:t>S</w:t>
                              </w:r>
                            </w:p>
                          </w:txbxContent>
                        </wps:txbx>
                        <wps:bodyPr rot="0" vert="horz" wrap="square" lIns="91440" tIns="45720" rIns="91440" bIns="45720" anchor="ctr" anchorCtr="0" upright="1">
                          <a:noAutofit/>
                        </wps:bodyPr>
                      </wps:wsp>
                      <wps:wsp>
                        <wps:cNvPr id="302" name="Oval 333"/>
                        <wps:cNvSpPr>
                          <a:spLocks noChangeArrowheads="1"/>
                        </wps:cNvSpPr>
                        <wps:spPr bwMode="auto">
                          <a:xfrm>
                            <a:off x="123101" y="3153412"/>
                            <a:ext cx="267401" cy="295901"/>
                          </a:xfrm>
                          <a:prstGeom prst="ellipse">
                            <a:avLst/>
                          </a:prstGeom>
                          <a:gradFill rotWithShape="1">
                            <a:gsLst>
                              <a:gs pos="0">
                                <a:srgbClr val="FFFFFF"/>
                              </a:gs>
                              <a:gs pos="30000">
                                <a:srgbClr val="FAC090"/>
                              </a:gs>
                              <a:gs pos="100000">
                                <a:srgbClr val="FFFFFF"/>
                              </a:gs>
                            </a:gsLst>
                            <a:lin ang="2700000" scaled="1"/>
                          </a:gradFill>
                          <a:ln w="3175">
                            <a:solidFill>
                              <a:schemeClr val="tx1">
                                <a:lumMod val="100000"/>
                                <a:lumOff val="0"/>
                              </a:schemeClr>
                            </a:solidFill>
                            <a:round/>
                            <a:headEnd/>
                            <a:tailEnd/>
                          </a:ln>
                        </wps:spPr>
                        <wps:txbx>
                          <w:txbxContent>
                            <w:p w14:paraId="4EF80646" w14:textId="77777777" w:rsidR="004A2FAC" w:rsidRDefault="004A2FAC" w:rsidP="00167BF4">
                              <w:pPr>
                                <w:pStyle w:val="NormalWeb"/>
                                <w:spacing w:before="0" w:beforeAutospacing="0" w:after="200" w:afterAutospacing="0" w:line="276" w:lineRule="auto"/>
                                <w:ind w:right="-165" w:hanging="180"/>
                                <w:jc w:val="center"/>
                                <w:rPr>
                                  <w:sz w:val="22"/>
                                  <w:szCs w:val="22"/>
                                </w:rPr>
                              </w:pPr>
                              <w:r>
                                <w:rPr>
                                  <w:rFonts w:ascii="Arial" w:hAnsi="Arial" w:cs="Arial"/>
                                  <w:b/>
                                  <w:bCs/>
                                  <w:sz w:val="16"/>
                                  <w:szCs w:val="16"/>
                                </w:rPr>
                                <w:t>M/S</w:t>
                              </w:r>
                            </w:p>
                          </w:txbxContent>
                        </wps:txbx>
                        <wps:bodyPr rot="0" vert="horz" wrap="square" lIns="91440" tIns="45720" rIns="91440" bIns="45720" anchor="ctr" anchorCtr="0" upright="1">
                          <a:noAutofit/>
                        </wps:bodyPr>
                      </wps:wsp>
                      <wps:wsp>
                        <wps:cNvPr id="303" name="Oval 334"/>
                        <wps:cNvSpPr>
                          <a:spLocks noChangeArrowheads="1"/>
                        </wps:cNvSpPr>
                        <wps:spPr bwMode="auto">
                          <a:xfrm>
                            <a:off x="122801" y="3466413"/>
                            <a:ext cx="267301" cy="295901"/>
                          </a:xfrm>
                          <a:prstGeom prst="ellipse">
                            <a:avLst/>
                          </a:prstGeom>
                          <a:solidFill>
                            <a:schemeClr val="bg1">
                              <a:lumMod val="50000"/>
                              <a:lumOff val="0"/>
                            </a:schemeClr>
                          </a:solidFill>
                          <a:ln w="3175">
                            <a:solidFill>
                              <a:srgbClr val="000800"/>
                            </a:solidFill>
                            <a:round/>
                            <a:headEnd/>
                            <a:tailEnd/>
                          </a:ln>
                        </wps:spPr>
                        <wps:txbx>
                          <w:txbxContent>
                            <w:p w14:paraId="0072BC12" w14:textId="77777777" w:rsidR="004A2FAC" w:rsidRDefault="004A2FAC" w:rsidP="00167BF4">
                              <w:pPr>
                                <w:pStyle w:val="NormalWeb"/>
                                <w:spacing w:before="0" w:beforeAutospacing="0" w:after="200" w:afterAutospacing="0" w:line="276" w:lineRule="auto"/>
                                <w:ind w:hanging="86"/>
                                <w:jc w:val="center"/>
                                <w:rPr>
                                  <w:sz w:val="22"/>
                                  <w:szCs w:val="22"/>
                                </w:rPr>
                              </w:pPr>
                              <w:r>
                                <w:rPr>
                                  <w:rFonts w:ascii="Arial" w:hAnsi="Arial" w:cs="Arial"/>
                                  <w:b/>
                                  <w:bCs/>
                                  <w:sz w:val="16"/>
                                  <w:szCs w:val="16"/>
                                </w:rPr>
                                <w:t>P</w:t>
                              </w:r>
                            </w:p>
                          </w:txbxContent>
                        </wps:txbx>
                        <wps:bodyPr rot="0" vert="horz" wrap="square" lIns="91440" tIns="45720" rIns="91440" bIns="45720" anchor="ctr" anchorCtr="0" upright="1">
                          <a:noAutofit/>
                        </wps:bodyPr>
                      </wps:wsp>
                      <wps:wsp>
                        <wps:cNvPr id="304" name="Text Box 335"/>
                        <wps:cNvSpPr txBox="1">
                          <a:spLocks noChangeArrowheads="1"/>
                        </wps:cNvSpPr>
                        <wps:spPr bwMode="auto">
                          <a:xfrm>
                            <a:off x="390502" y="2582510"/>
                            <a:ext cx="1285907" cy="117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381A4D" w14:textId="77777777" w:rsidR="004A2FAC" w:rsidRDefault="004A2FAC" w:rsidP="00167BF4">
                              <w:pPr>
                                <w:spacing w:line="360" w:lineRule="auto"/>
                                <w:rPr>
                                  <w:rFonts w:asciiTheme="minorBidi" w:hAnsiTheme="minorBidi"/>
                                  <w:b/>
                                  <w:bCs/>
                                  <w:sz w:val="16"/>
                                  <w:szCs w:val="16"/>
                                </w:rPr>
                              </w:pPr>
                              <w:r>
                                <w:rPr>
                                  <w:rFonts w:asciiTheme="minorBidi" w:hAnsiTheme="minorBidi"/>
                                  <w:b/>
                                  <w:bCs/>
                                  <w:sz w:val="16"/>
                                  <w:szCs w:val="16"/>
                                </w:rPr>
                                <w:t>= Master</w:t>
                              </w:r>
                            </w:p>
                            <w:p w14:paraId="0255C5DB" w14:textId="77777777" w:rsidR="004A2FAC" w:rsidRDefault="004A2FAC" w:rsidP="00167BF4">
                              <w:pPr>
                                <w:spacing w:line="360" w:lineRule="auto"/>
                                <w:rPr>
                                  <w:rFonts w:asciiTheme="minorBidi" w:hAnsiTheme="minorBidi"/>
                                  <w:b/>
                                  <w:bCs/>
                                  <w:sz w:val="16"/>
                                  <w:szCs w:val="16"/>
                                </w:rPr>
                              </w:pPr>
                              <w:r>
                                <w:rPr>
                                  <w:rFonts w:asciiTheme="minorBidi" w:hAnsiTheme="minorBidi"/>
                                  <w:b/>
                                  <w:bCs/>
                                  <w:sz w:val="16"/>
                                  <w:szCs w:val="16"/>
                                </w:rPr>
                                <w:t>= Slave</w:t>
                              </w:r>
                            </w:p>
                            <w:p w14:paraId="2F9419C8" w14:textId="77777777" w:rsidR="004A2FAC" w:rsidRDefault="004A2FAC" w:rsidP="00167BF4">
                              <w:pPr>
                                <w:spacing w:line="360" w:lineRule="auto"/>
                                <w:rPr>
                                  <w:rFonts w:asciiTheme="minorBidi" w:hAnsiTheme="minorBidi"/>
                                  <w:b/>
                                  <w:bCs/>
                                  <w:sz w:val="16"/>
                                  <w:szCs w:val="16"/>
                                </w:rPr>
                              </w:pPr>
                              <w:r>
                                <w:rPr>
                                  <w:rFonts w:asciiTheme="minorBidi" w:hAnsiTheme="minorBidi"/>
                                  <w:b/>
                                  <w:bCs/>
                                  <w:sz w:val="16"/>
                                  <w:szCs w:val="16"/>
                                </w:rPr>
                                <w:t>= Master and Slave</w:t>
                              </w:r>
                            </w:p>
                            <w:p w14:paraId="5FADE27A" w14:textId="77777777" w:rsidR="004A2FAC" w:rsidRDefault="004A2FAC" w:rsidP="00167BF4">
                              <w:pPr>
                                <w:spacing w:line="360" w:lineRule="auto"/>
                                <w:rPr>
                                  <w:rFonts w:asciiTheme="minorBidi" w:hAnsiTheme="minorBidi"/>
                                  <w:b/>
                                  <w:bCs/>
                                  <w:sz w:val="16"/>
                                  <w:szCs w:val="16"/>
                                </w:rPr>
                              </w:pPr>
                              <w:r>
                                <w:rPr>
                                  <w:rFonts w:asciiTheme="minorBidi" w:hAnsiTheme="minorBidi"/>
                                  <w:b/>
                                  <w:bCs/>
                                  <w:sz w:val="16"/>
                                  <w:szCs w:val="16"/>
                                </w:rPr>
                                <w:t>= Parked device</w:t>
                              </w:r>
                            </w:p>
                          </w:txbxContent>
                        </wps:txbx>
                        <wps:bodyPr rot="0" vert="horz" wrap="square" lIns="91440" tIns="45720" rIns="91440" bIns="45720" anchor="t" anchorCtr="0" upright="1">
                          <a:noAutofit/>
                        </wps:bodyPr>
                      </wps:wsp>
                    </wpc:wpc>
                  </a:graphicData>
                </a:graphic>
              </wp:inline>
            </w:drawing>
          </mc:Choice>
          <mc:Fallback>
            <w:pict>
              <v:group w14:anchorId="6315DEE7" id="Canvas 305" o:spid="_x0000_s1026" editas="canvas" style="width:378.75pt;height:304.45pt;mso-position-horizontal-relative:char;mso-position-vertical-relative:line" coordsize="48101,38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101;height:38665;visibility:visible;mso-wrap-style:square">
                  <v:fill o:detectmouseclick="t"/>
                  <v:path o:connecttype="none"/>
                </v:shape>
                <v:oval id="Oval 280" o:spid="_x0000_s1028" style="position:absolute;left:3333;top:1333;width:25813;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" fillcolor="#bdd6ee [1300]" stroked="f" strokeweight="2pt"/>
                <v:oval id="Oval 281" o:spid="_x0000_s1029" style="position:absolute;left:20193;top:762;width:27241;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" fillcolor="#a5a5a5 [2092]" stroked="f" strokeweight="2pt">
                  <v:fill opacity="34695f"/>
                </v:oval>
                <v:shapetype id="_x0000_t202" coordsize="21600,21600" o:spt="202" path="m,l,21600r21600,l21600,xe">
                  <v:stroke joinstyle="miter"/>
                  <v:path gradientshapeok="t" o:connecttype="rect"/>
                </v:shapetype>
                <v:shape id="Text Box 282" o:spid="_x0000_s1030" type="#_x0000_t202" style="position:absolute;left:9715;top:4171;width:1047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21404731" w14:textId="77777777" w:rsidR="004A2FAC" w:rsidRDefault="004A2FAC" w:rsidP="00167BF4">
                        <w:pPr>
                          <w:rPr>
                            <w:rFonts w:asciiTheme="minorBidi" w:hAnsiTheme="minorBidi"/>
                            <w:sz w:val="28"/>
                            <w:szCs w:val="28"/>
                          </w:rPr>
                        </w:pPr>
                        <w:r>
                          <w:rPr>
                            <w:rFonts w:asciiTheme="minorBidi" w:hAnsiTheme="minorBidi"/>
                            <w:sz w:val="28"/>
                            <w:szCs w:val="28"/>
                          </w:rPr>
                          <w:t>Piconet A</w:t>
                        </w:r>
                      </w:p>
                    </w:txbxContent>
                  </v:textbox>
                </v:shape>
                <v:shape id="Text Box 282" o:spid="_x0000_s1031" type="#_x0000_t202" style="position:absolute;left:28470;top:4171;width:1047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754E632B" w14:textId="77777777" w:rsidR="004A2FAC" w:rsidRDefault="004A2FAC" w:rsidP="00167BF4">
                        <w:pPr>
                          <w:pStyle w:val="NormalWeb"/>
                          <w:spacing w:before="0" w:beforeAutospacing="0" w:after="200" w:afterAutospacing="0" w:line="276" w:lineRule="auto"/>
                        </w:pPr>
                        <w:r>
                          <w:rPr>
                            <w:rFonts w:ascii="Arial" w:hAnsi="Arial" w:cs="Arial"/>
                            <w:sz w:val="28"/>
                            <w:szCs w:val="28"/>
                          </w:rPr>
                          <w:t>Piconet B</w:t>
                        </w:r>
                      </w:p>
                    </w:txbxContent>
                  </v:textbox>
                </v:shape>
                <v:oval id="Oval 283" o:spid="_x0000_s1032" style="position:absolute;left:22475;top:17352;width:362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" fillcolor="#f4b083 [1941]" strokecolor="black [3213]" strokeweight=".25pt">
                  <v:textbox>
                    <w:txbxContent>
                      <w:p w14:paraId="27805C9D" w14:textId="77777777" w:rsidR="004A2FAC" w:rsidRDefault="004A2FAC" w:rsidP="00167BF4">
                        <w:pPr>
                          <w:ind w:left="-90"/>
                          <w:jc w:val="center"/>
                          <w:rPr>
                            <w:rFonts w:asciiTheme="minorBidi" w:hAnsiTheme="minorBidi"/>
                            <w:b/>
                            <w:bCs/>
                          </w:rPr>
                        </w:pPr>
                        <w:r>
                          <w:rPr>
                            <w:rFonts w:asciiTheme="minorBidi" w:hAnsiTheme="minorBidi"/>
                            <w:b/>
                            <w:bCs/>
                          </w:rPr>
                          <w:t>M</w:t>
                        </w:r>
                      </w:p>
                    </w:txbxContent>
                  </v:textbox>
                </v:oval>
                <v:oval id="Oval 188" o:spid="_x0000_s1033" style="position:absolute;left:14192;top:8562;width:3715;height:3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" strokecolor="black [3213]" strokeweight=".25pt">
                  <v:fill color2="#fac090" rotate="t" angle="45" focus="30%" type="gradient"/>
                  <v:textbox>
                    <w:txbxContent>
                      <w:p w14:paraId="4506D0D6" w14:textId="77777777" w:rsidR="004A2FAC" w:rsidRDefault="004A2FAC" w:rsidP="00167BF4">
                        <w:pPr>
                          <w:pStyle w:val="NormalWeb"/>
                          <w:spacing w:before="0" w:beforeAutospacing="0" w:after="200" w:afterAutospacing="0" w:line="276" w:lineRule="auto"/>
                          <w:ind w:left="-270" w:right="-150" w:firstLine="180"/>
                          <w:jc w:val="center"/>
                          <w:rPr>
                            <w:b/>
                            <w:bCs/>
                            <w:sz w:val="20"/>
                            <w:szCs w:val="20"/>
                          </w:rPr>
                        </w:pPr>
                        <w:r>
                          <w:rPr>
                            <w:rFonts w:ascii="Arial" w:hAnsi="Arial" w:cs="Arial"/>
                            <w:b/>
                            <w:bCs/>
                            <w:sz w:val="18"/>
                            <w:szCs w:val="18"/>
                          </w:rPr>
                          <w:t>M/S</w:t>
                        </w:r>
                      </w:p>
                    </w:txbxContent>
                  </v:textbox>
                </v:oval>
                <v:oval id="Oval 189" o:spid="_x0000_s1034" style="position:absolute;left:9715;top:18754;width:361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" fillcolor="white [3201]" strokecolor="#000800" strokeweight=".25pt">
                  <v:textbox>
                    <w:txbxContent>
                      <w:p w14:paraId="113CB4EB" w14:textId="77777777" w:rsidR="004A2FAC" w:rsidRDefault="004A2FAC" w:rsidP="00167BF4">
                        <w:pPr>
                          <w:pStyle w:val="NormalWeb"/>
                          <w:spacing w:before="0" w:beforeAutospacing="0" w:after="200" w:afterAutospacing="0" w:line="276" w:lineRule="auto"/>
                          <w:jc w:val="center"/>
                          <w:rPr>
                            <w:b/>
                            <w:bCs/>
                          </w:rPr>
                        </w:pPr>
                        <w:r>
                          <w:rPr>
                            <w:rFonts w:ascii="Arial" w:hAnsi="Arial" w:cs="Arial"/>
                            <w:b/>
                            <w:bCs/>
                            <w:sz w:val="22"/>
                            <w:szCs w:val="22"/>
                          </w:rPr>
                          <w:t>S</w:t>
                        </w:r>
                      </w:p>
                    </w:txbxContent>
                  </v:textbox>
                </v:oval>
                <v:oval id="Oval 191" o:spid="_x0000_s1035" style="position:absolute;left:23243;top:10343;width:361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" fillcolor="white [3201]" strokecolor="#000800" strokeweight=".25pt">
                  <v:textbox>
                    <w:txbxContent>
                      <w:p w14:paraId="3C5D7DD6"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S</w:t>
                        </w:r>
                      </w:p>
                    </w:txbxContent>
                  </v:textbox>
                </v:oval>
                <v:oval id="Oval 203" o:spid="_x0000_s1036" style="position:absolute;left:6102;top:10425;width:361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" fillcolor="white [3201]" strokecolor="#000800" strokeweight=".25pt">
                  <v:textbox>
                    <w:txbxContent>
                      <w:p w14:paraId="4F7A52AB"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S</w:t>
                        </w:r>
                      </w:p>
                    </w:txbxContent>
                  </v:textbox>
                </v:oval>
                <v:oval id="Oval 284" o:spid="_x0000_s1037" style="position:absolute;left:29146;top:15696;width:3613;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" fillcolor="#7f7f7f [1612]" strokecolor="#000800" strokeweight=".25pt">
                  <v:textbox>
                    <w:txbxContent>
                      <w:p w14:paraId="11544A70"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P</w:t>
                        </w:r>
                      </w:p>
                    </w:txbxContent>
                  </v:textbox>
                </v:oval>
                <v:oval id="Oval 285" o:spid="_x0000_s1038" style="position:absolute;left:36661;top:7219;width:361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" fillcolor="#f4b083 [1941]" strokecolor="black [3213]" strokeweight=".25pt">
                  <v:textbox>
                    <w:txbxContent>
                      <w:p w14:paraId="64B01882"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M</w:t>
                        </w:r>
                      </w:p>
                    </w:txbxContent>
                  </v:textbox>
                </v:oval>
                <v:oval id="Oval 286" o:spid="_x0000_s1039" style="position:absolute;left:39266;top:16363;width:361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" fillcolor="white [3201]" strokecolor="#000800" strokeweight=".25pt">
                  <v:textbox>
                    <w:txbxContent>
                      <w:p w14:paraId="3EBCA4EE"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S</w:t>
                        </w:r>
                      </w:p>
                    </w:txbxContent>
                  </v:textbox>
                </v:oval>
                <v:oval id="Oval 288" o:spid="_x0000_s1040" style="position:absolute;left:16049;top:20088;width:361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" fillcolor="#7f7f7f [1612]" strokecolor="#000800" strokeweight=".25pt">
                  <v:textbox>
                    <w:txbxContent>
                      <w:p w14:paraId="0FC3B334"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P</w:t>
                        </w:r>
                      </w:p>
                    </w:txbxContent>
                  </v:textbox>
                </v:oval>
                <v:shapetype id="_x0000_t32" coordsize="21600,21600" o:spt="32" o:oned="t" path="m,l21600,21600e" filled="f">
                  <v:path arrowok="t" fillok="f" o:connecttype="none"/>
                  <o:lock v:ext="edit" shapetype="t"/>
                </v:shapetype>
                <v:shape id="Straight Arrow Connector 324" o:spid="_x0000_s1041" type="#_x0000_t32" style="position:absolute;left:17907;top:10343;width:5746;height:19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" strokecolor="black [3040]">
                  <v:stroke startarrow="block" endarrow="block"/>
                </v:shape>
                <v:shape id="Straight Arrow Connector 325" o:spid="_x0000_s1042" type="#_x0000_t32" style="position:absolute;left:9186;top:10425;width:5006;height:5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" strokecolor="black [3040]">
                  <v:stroke startarrow="block" endarrow="block"/>
                </v:shape>
                <v:shape id="Straight Arrow Connector 326" o:spid="_x0000_s1043" type="#_x0000_t32" style="position:absolute;left:12799;top:12287;width:3250;height:69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" strokecolor="black [3040]">
                  <v:stroke startarrow="block" endarrow="block"/>
                </v:shape>
                <v:shape id="Straight Arrow Connector 327" o:spid="_x0000_s1044" type="#_x0000_t32" style="position:absolute;left:24285;top:13867;width:765;height:34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" strokecolor="black [3040]">
                  <v:stroke startarrow="block" endarrow="block"/>
                </v:shape>
                <v:shape id="Straight Arrow Connector 328" o:spid="_x0000_s1045" type="#_x0000_t32" style="position:absolute;left:38468;top:10743;width:2605;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" strokecolor="black [3040]">
                  <v:stroke startarrow="block" endarrow="block"/>
                </v:shape>
                <v:oval id="Oval 329" o:spid="_x0000_s1046" style="position:absolute;left:35334;top:20876;width:3613;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" fillcolor="#7f7f7f [1612]" strokecolor="#000800" strokeweight=".25pt">
                  <v:textbox>
                    <w:txbxContent>
                      <w:p w14:paraId="66346BA1" w14:textId="77777777" w:rsidR="004A2FAC" w:rsidRDefault="004A2FAC" w:rsidP="00167BF4">
                        <w:pPr>
                          <w:pStyle w:val="NormalWeb"/>
                          <w:spacing w:before="0" w:beforeAutospacing="0" w:after="200" w:afterAutospacing="0" w:line="276" w:lineRule="auto"/>
                          <w:jc w:val="center"/>
                        </w:pPr>
                        <w:r>
                          <w:rPr>
                            <w:rFonts w:ascii="Arial" w:hAnsi="Arial" w:cs="Arial"/>
                            <w:b/>
                            <w:bCs/>
                            <w:sz w:val="22"/>
                            <w:szCs w:val="22"/>
                          </w:rPr>
                          <w:t>P</w:t>
                        </w:r>
                      </w:p>
                    </w:txbxContent>
                  </v:textbox>
                </v:oval>
                <v:oval id="Oval 330" o:spid="_x0000_s1047" style="position:absolute;left:1228;top:25231;width:2677;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" fillcolor="#f4b083 [1941]" strokecolor="black [3213]" strokeweight=".25pt">
                  <v:textbox>
                    <w:txbxContent>
                      <w:p w14:paraId="3BF93B1E" w14:textId="77777777" w:rsidR="004A2FAC" w:rsidRDefault="004A2FAC" w:rsidP="00167BF4">
                        <w:pPr>
                          <w:pStyle w:val="NormalWeb"/>
                          <w:spacing w:before="0" w:beforeAutospacing="0" w:after="200" w:afterAutospacing="0" w:line="276" w:lineRule="auto"/>
                          <w:ind w:hanging="90"/>
                          <w:jc w:val="center"/>
                          <w:rPr>
                            <w:sz w:val="14"/>
                            <w:szCs w:val="14"/>
                          </w:rPr>
                        </w:pPr>
                        <w:r>
                          <w:rPr>
                            <w:rFonts w:ascii="Arial" w:hAnsi="Arial" w:cs="Arial"/>
                            <w:b/>
                            <w:bCs/>
                            <w:sz w:val="16"/>
                            <w:szCs w:val="16"/>
                          </w:rPr>
                          <w:t>M</w:t>
                        </w:r>
                      </w:p>
                    </w:txbxContent>
                  </v:textbox>
                </v:oval>
                <v:oval id="Oval 332" o:spid="_x0000_s1048" style="position:absolute;left:1228;top:28384;width:2673;height:2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" filled="f" strokecolor="#000800" strokeweight=".25pt">
                  <v:textbox>
                    <w:txbxContent>
                      <w:p w14:paraId="21511D7D" w14:textId="77777777" w:rsidR="004A2FAC" w:rsidRDefault="004A2FAC" w:rsidP="00167BF4">
                        <w:pPr>
                          <w:pStyle w:val="NormalWeb"/>
                          <w:spacing w:before="0" w:beforeAutospacing="0" w:after="200" w:afterAutospacing="0" w:line="276" w:lineRule="auto"/>
                          <w:ind w:hanging="86"/>
                          <w:jc w:val="center"/>
                          <w:rPr>
                            <w:sz w:val="22"/>
                            <w:szCs w:val="22"/>
                          </w:rPr>
                        </w:pPr>
                        <w:r>
                          <w:rPr>
                            <w:rFonts w:ascii="Arial" w:hAnsi="Arial" w:cs="Arial"/>
                            <w:b/>
                            <w:bCs/>
                            <w:sz w:val="16"/>
                            <w:szCs w:val="16"/>
                          </w:rPr>
                          <w:t>S</w:t>
                        </w:r>
                      </w:p>
                    </w:txbxContent>
                  </v:textbox>
                </v:oval>
                <v:oval id="Oval 333" o:spid="_x0000_s1049" style="position:absolute;left:1231;top:31534;width:2674;height:2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" strokecolor="black [3213]" strokeweight=".25pt">
                  <v:fill color2="#fac090" rotate="t" angle="45" focus="30%" type="gradient"/>
                  <v:textbox>
                    <w:txbxContent>
                      <w:p w14:paraId="4EF80646" w14:textId="77777777" w:rsidR="004A2FAC" w:rsidRDefault="004A2FAC" w:rsidP="00167BF4">
                        <w:pPr>
                          <w:pStyle w:val="NormalWeb"/>
                          <w:spacing w:before="0" w:beforeAutospacing="0" w:after="200" w:afterAutospacing="0" w:line="276" w:lineRule="auto"/>
                          <w:ind w:right="-165" w:hanging="180"/>
                          <w:jc w:val="center"/>
                          <w:rPr>
                            <w:sz w:val="22"/>
                            <w:szCs w:val="22"/>
                          </w:rPr>
                        </w:pPr>
                        <w:r>
                          <w:rPr>
                            <w:rFonts w:ascii="Arial" w:hAnsi="Arial" w:cs="Arial"/>
                            <w:b/>
                            <w:bCs/>
                            <w:sz w:val="16"/>
                            <w:szCs w:val="16"/>
                          </w:rPr>
                          <w:t>M/S</w:t>
                        </w:r>
                      </w:p>
                    </w:txbxContent>
                  </v:textbox>
                </v:oval>
                <v:oval id="Oval 334" o:spid="_x0000_s1050" style="position:absolute;left:1228;top:34664;width:2673;height:2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" fillcolor="#7f7f7f [1612]" strokecolor="#000800" strokeweight=".25pt">
                  <v:textbox>
                    <w:txbxContent>
                      <w:p w14:paraId="0072BC12" w14:textId="77777777" w:rsidR="004A2FAC" w:rsidRDefault="004A2FAC" w:rsidP="00167BF4">
                        <w:pPr>
                          <w:pStyle w:val="NormalWeb"/>
                          <w:spacing w:before="0" w:beforeAutospacing="0" w:after="200" w:afterAutospacing="0" w:line="276" w:lineRule="auto"/>
                          <w:ind w:hanging="86"/>
                          <w:jc w:val="center"/>
                          <w:rPr>
                            <w:sz w:val="22"/>
                            <w:szCs w:val="22"/>
                          </w:rPr>
                        </w:pPr>
                        <w:r>
                          <w:rPr>
                            <w:rFonts w:ascii="Arial" w:hAnsi="Arial" w:cs="Arial"/>
                            <w:b/>
                            <w:bCs/>
                            <w:sz w:val="16"/>
                            <w:szCs w:val="16"/>
                          </w:rPr>
                          <w:t>P</w:t>
                        </w:r>
                      </w:p>
                    </w:txbxContent>
                  </v:textbox>
                </v:oval>
                <v:shape id="Text Box 335" o:spid="_x0000_s1051" type="#_x0000_t202" style="position:absolute;left:3905;top:25825;width:12859;height:1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" filled="f" stroked="f" strokeweight=".5pt">
                  <v:textbox>
                    <w:txbxContent>
                      <w:p w14:paraId="0B381A4D" w14:textId="77777777" w:rsidR="004A2FAC" w:rsidRDefault="004A2FAC" w:rsidP="00167BF4">
                        <w:pPr>
                          <w:spacing w:line="360" w:lineRule="auto"/>
                          <w:rPr>
                            <w:rFonts w:asciiTheme="minorBidi" w:hAnsiTheme="minorBidi"/>
                            <w:b/>
                            <w:bCs/>
                            <w:sz w:val="16"/>
                            <w:szCs w:val="16"/>
                          </w:rPr>
                        </w:pPr>
                        <w:r>
                          <w:rPr>
                            <w:rFonts w:asciiTheme="minorBidi" w:hAnsiTheme="minorBidi"/>
                            <w:b/>
                            <w:bCs/>
                            <w:sz w:val="16"/>
                            <w:szCs w:val="16"/>
                          </w:rPr>
                          <w:t>= Master</w:t>
                        </w:r>
                      </w:p>
                      <w:p w14:paraId="0255C5DB" w14:textId="77777777" w:rsidR="004A2FAC" w:rsidRDefault="004A2FAC" w:rsidP="00167BF4">
                        <w:pPr>
                          <w:spacing w:line="360" w:lineRule="auto"/>
                          <w:rPr>
                            <w:rFonts w:asciiTheme="minorBidi" w:hAnsiTheme="minorBidi"/>
                            <w:b/>
                            <w:bCs/>
                            <w:sz w:val="16"/>
                            <w:szCs w:val="16"/>
                          </w:rPr>
                        </w:pPr>
                        <w:r>
                          <w:rPr>
                            <w:rFonts w:asciiTheme="minorBidi" w:hAnsiTheme="minorBidi"/>
                            <w:b/>
                            <w:bCs/>
                            <w:sz w:val="16"/>
                            <w:szCs w:val="16"/>
                          </w:rPr>
                          <w:t>= Slave</w:t>
                        </w:r>
                      </w:p>
                      <w:p w14:paraId="2F9419C8" w14:textId="77777777" w:rsidR="004A2FAC" w:rsidRDefault="004A2FAC" w:rsidP="00167BF4">
                        <w:pPr>
                          <w:spacing w:line="360" w:lineRule="auto"/>
                          <w:rPr>
                            <w:rFonts w:asciiTheme="minorBidi" w:hAnsiTheme="minorBidi"/>
                            <w:b/>
                            <w:bCs/>
                            <w:sz w:val="16"/>
                            <w:szCs w:val="16"/>
                          </w:rPr>
                        </w:pPr>
                        <w:r>
                          <w:rPr>
                            <w:rFonts w:asciiTheme="minorBidi" w:hAnsiTheme="minorBidi"/>
                            <w:b/>
                            <w:bCs/>
                            <w:sz w:val="16"/>
                            <w:szCs w:val="16"/>
                          </w:rPr>
                          <w:t>= Master and Slave</w:t>
                        </w:r>
                      </w:p>
                      <w:p w14:paraId="5FADE27A" w14:textId="77777777" w:rsidR="004A2FAC" w:rsidRDefault="004A2FAC" w:rsidP="00167BF4">
                        <w:pPr>
                          <w:spacing w:line="360" w:lineRule="auto"/>
                          <w:rPr>
                            <w:rFonts w:asciiTheme="minorBidi" w:hAnsiTheme="minorBidi"/>
                            <w:b/>
                            <w:bCs/>
                            <w:sz w:val="16"/>
                            <w:szCs w:val="16"/>
                          </w:rPr>
                        </w:pPr>
                        <w:r>
                          <w:rPr>
                            <w:rFonts w:asciiTheme="minorBidi" w:hAnsiTheme="minorBidi"/>
                            <w:b/>
                            <w:bCs/>
                            <w:sz w:val="16"/>
                            <w:szCs w:val="16"/>
                          </w:rPr>
                          <w:t>= Parked device</w:t>
                        </w:r>
                      </w:p>
                    </w:txbxContent>
                  </v:textbox>
                </v:shape>
                <w10:anchorlock/>
              </v:group>
            </w:pict>
          </mc:Fallback>
        </mc:AlternateContent>
      </w:r>
    </w:p>
    <w:p w14:paraId="671E8A8E" w14:textId="77777777" w:rsidR="00167BF4" w:rsidRDefault="00167BF4" w:rsidP="008A5EA3">
      <w:pPr>
        <w:pStyle w:val="Caption"/>
        <w:spacing w:after="0"/>
        <w:jc w:val="center"/>
        <w:rPr>
          <w:rFonts w:ascii="CMU Serif" w:hAnsi="CMU Serif" w:cs="CMU Serif"/>
          <w:sz w:val="24"/>
          <w:szCs w:val="24"/>
        </w:rPr>
      </w:pPr>
      <w:bookmarkStart w:id="30" w:name="_Toc452984939"/>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2</w:t>
      </w:r>
      <w:r>
        <w:fldChar w:fldCharType="end"/>
      </w:r>
      <w:r>
        <w:rPr>
          <w:rFonts w:ascii="CMU Serif" w:hAnsi="CMU Serif" w:cs="CMU Serif"/>
        </w:rPr>
        <w:t xml:space="preserve"> Bluetooth topology with piconet structure</w:t>
      </w:r>
      <w:bookmarkEnd w:id="30"/>
    </w:p>
    <w:p w14:paraId="19B65BC8" w14:textId="77777777" w:rsidR="00167BF4" w:rsidRDefault="00167BF4" w:rsidP="008A5EA3">
      <w:pPr>
        <w:pStyle w:val="Heading3"/>
        <w:spacing w:after="200"/>
        <w:rPr>
          <w:rFonts w:ascii="CMU Serif" w:hAnsi="CMU Serif" w:cs="CMU Serif"/>
          <w:sz w:val="24"/>
          <w:szCs w:val="24"/>
        </w:rPr>
      </w:pPr>
      <w:bookmarkStart w:id="31" w:name="_Toc453620423"/>
      <w:r>
        <w:rPr>
          <w:rFonts w:ascii="CMU Serif" w:hAnsi="CMU Serif" w:cs="CMU Serif"/>
          <w:sz w:val="24"/>
          <w:szCs w:val="24"/>
        </w:rPr>
        <w:t>2.1.3. Electrocardiogram (ECG)</w:t>
      </w:r>
      <w:bookmarkEnd w:id="31"/>
    </w:p>
    <w:p w14:paraId="03EBB43E" w14:textId="4490876D" w:rsidR="00167BF4" w:rsidRDefault="00167BF4" w:rsidP="008A5EA3">
      <w:pPr>
        <w:jc w:val="both"/>
        <w:rPr>
          <w:rFonts w:ascii="CMU Serif" w:hAnsi="CMU Serif" w:cs="CMU Serif"/>
          <w:sz w:val="24"/>
          <w:szCs w:val="24"/>
        </w:rPr>
      </w:pPr>
      <w:r>
        <w:rPr>
          <w:rFonts w:ascii="CMU Serif" w:hAnsi="CMU Serif" w:cs="CMU Serif"/>
          <w:sz w:val="24"/>
          <w:szCs w:val="24"/>
        </w:rPr>
        <w:t>The electrocardiogram</w:t>
      </w:r>
      <w:r w:rsidR="000A484D">
        <w:rPr>
          <w:rFonts w:ascii="CMU Serif" w:hAnsi="CMU Serif" w:cs="CMU Serif"/>
          <w:sz w:val="24"/>
          <w:szCs w:val="24"/>
        </w:rPr>
        <w:t xml:space="preserve"> (</w:t>
      </w:r>
      <w:r w:rsidR="00372F33">
        <w:rPr>
          <w:rFonts w:ascii="CMU Serif" w:hAnsi="CMU Serif" w:cs="CMU Serif"/>
          <w:sz w:val="24"/>
          <w:szCs w:val="24"/>
        </w:rPr>
        <w:t>ECG)</w:t>
      </w:r>
      <w:r>
        <w:rPr>
          <w:rFonts w:ascii="CMU Serif" w:hAnsi="CMU Serif" w:cs="CMU Serif"/>
          <w:sz w:val="24"/>
          <w:szCs w:val="24"/>
        </w:rPr>
        <w:t xml:space="preserve"> is the process of measuring heart muscle electrical activity. Detecting the electrical activity can easily do by electrodes attached to the skin. Electrical depolarization of the muscle cells contracts the cardiac muscle. The summation of this electrical activity is the ECG signal</w:t>
      </w:r>
      <w:sdt>
        <w:sdtPr>
          <w:rPr>
            <w:rFonts w:ascii="CMU Serif" w:hAnsi="CMU Serif" w:cs="CMU Serif"/>
            <w:sz w:val="24"/>
            <w:szCs w:val="24"/>
          </w:rPr>
          <w:id w:val="1871950077"/>
          <w:citation/>
        </w:sdtPr>
        <w:sdtEndPr/>
        <w:sdtContent>
          <w:r>
            <w:fldChar w:fldCharType="begin"/>
          </w:r>
          <w:r>
            <w:rPr>
              <w:rFonts w:ascii="CMU Serif" w:hAnsi="CMU Serif" w:cs="CMU Serif"/>
              <w:sz w:val="24"/>
              <w:szCs w:val="24"/>
            </w:rPr>
            <w:instrText xml:space="preserve"> CITATION Pri10 \l 1033 </w:instrText>
          </w:r>
          <w:r>
            <w:fldChar w:fldCharType="separate"/>
          </w:r>
          <w:r>
            <w:rPr>
              <w:rFonts w:ascii="CMU Serif" w:hAnsi="CMU Serif" w:cs="CMU Serif"/>
              <w:noProof/>
              <w:sz w:val="24"/>
              <w:szCs w:val="24"/>
            </w:rPr>
            <w:t xml:space="preserve"> [12]</w:t>
          </w:r>
          <w:r>
            <w:fldChar w:fldCharType="end"/>
          </w:r>
        </w:sdtContent>
      </w:sdt>
      <w:r>
        <w:rPr>
          <w:rFonts w:ascii="CMU Serif" w:hAnsi="CMU Serif" w:cs="CMU Serif"/>
          <w:sz w:val="24"/>
          <w:szCs w:val="24"/>
        </w:rPr>
        <w:t xml:space="preserve">.Determining how the waveforms appear on the ECG tracing is known by the direction in which the electric current flows. </w:t>
      </w:r>
      <w:r>
        <w:rPr>
          <w:rFonts w:ascii="CMU Serif" w:hAnsi="CMU Serif" w:cs="CMU Serif"/>
          <w:noProof/>
          <w:sz w:val="24"/>
          <w:szCs w:val="24"/>
        </w:rPr>
        <w:t>An electric current flowing toward the positive pole will</w:t>
      </w:r>
      <w:r>
        <w:rPr>
          <w:rFonts w:ascii="CMU Serif" w:hAnsi="CMU Serif" w:cs="CMU Serif"/>
          <w:sz w:val="24"/>
          <w:szCs w:val="24"/>
        </w:rPr>
        <w:t xml:space="preserve"> yield a positive deflection; an electric current flowing away from the positive pole will produce a negative deflection. No deflection </w:t>
      </w:r>
      <w:r>
        <w:rPr>
          <w:rFonts w:ascii="CMU Serif" w:hAnsi="CMU Serif" w:cs="CMU Serif"/>
          <w:noProof/>
          <w:sz w:val="24"/>
          <w:szCs w:val="24"/>
        </w:rPr>
        <w:t>is produced</w:t>
      </w:r>
      <w:r>
        <w:rPr>
          <w:rFonts w:ascii="CMU Serif" w:hAnsi="CMU Serif" w:cs="CMU Serif"/>
          <w:sz w:val="24"/>
          <w:szCs w:val="24"/>
        </w:rPr>
        <w:t xml:space="preserve"> if the direction of the wave is at right angles at the recording electrode. The magnitude of electrical flowing toward the individual pole will </w:t>
      </w:r>
      <w:r>
        <w:rPr>
          <w:rFonts w:ascii="CMU Serif" w:hAnsi="CMU Serif" w:cs="CMU Serif"/>
          <w:noProof/>
          <w:sz w:val="24"/>
          <w:szCs w:val="24"/>
        </w:rPr>
        <w:t>identify</w:t>
      </w:r>
      <w:r>
        <w:rPr>
          <w:rFonts w:ascii="CMU Serif" w:hAnsi="CMU Serif" w:cs="CMU Serif"/>
          <w:sz w:val="24"/>
          <w:szCs w:val="24"/>
        </w:rPr>
        <w:t xml:space="preserve"> the size of the wave deflection</w:t>
      </w:r>
      <w:sdt>
        <w:sdtPr>
          <w:rPr>
            <w:rFonts w:ascii="CMU Serif" w:hAnsi="CMU Serif" w:cs="CMU Serif"/>
            <w:sz w:val="24"/>
            <w:szCs w:val="24"/>
          </w:rPr>
          <w:id w:val="685018325"/>
          <w:citation/>
        </w:sdtPr>
        <w:sdtEndPr/>
        <w:sdtContent>
          <w:r>
            <w:fldChar w:fldCharType="begin"/>
          </w:r>
          <w:r>
            <w:rPr>
              <w:rFonts w:ascii="CMU Serif" w:hAnsi="CMU Serif" w:cs="CMU Serif"/>
              <w:sz w:val="24"/>
              <w:szCs w:val="24"/>
            </w:rPr>
            <w:instrText xml:space="preserve"> CITATION WAI02 \l 1033 </w:instrText>
          </w:r>
          <w:r>
            <w:fldChar w:fldCharType="separate"/>
          </w:r>
          <w:r>
            <w:rPr>
              <w:rFonts w:ascii="CMU Serif" w:hAnsi="CMU Serif" w:cs="CMU Serif"/>
              <w:noProof/>
              <w:sz w:val="24"/>
              <w:szCs w:val="24"/>
            </w:rPr>
            <w:t xml:space="preserve"> [13]</w:t>
          </w:r>
          <w:r>
            <w:fldChar w:fldCharType="end"/>
          </w:r>
        </w:sdtContent>
      </w:sdt>
      <w:r>
        <w:rPr>
          <w:rFonts w:ascii="CMU Serif" w:hAnsi="CMU Serif" w:cs="CMU Serif"/>
          <w:sz w:val="24"/>
          <w:szCs w:val="24"/>
        </w:rPr>
        <w:t>.</w:t>
      </w:r>
      <w:r w:rsidR="005B3778">
        <w:rPr>
          <w:rFonts w:ascii="CMU Serif" w:hAnsi="CMU Serif" w:cs="CMU Serif"/>
          <w:sz w:val="24"/>
          <w:szCs w:val="24"/>
        </w:rPr>
        <w:t xml:space="preserve"> Figure 3 illustrate the normal ECG signal</w:t>
      </w:r>
      <w:r w:rsidR="00A41ACC">
        <w:rPr>
          <w:rFonts w:ascii="CMU Serif" w:hAnsi="CMU Serif" w:cs="CMU Serif"/>
          <w:sz w:val="24"/>
          <w:szCs w:val="24"/>
        </w:rPr>
        <w:t>.</w:t>
      </w:r>
    </w:p>
    <w:p w14:paraId="046E64ED" w14:textId="77777777" w:rsidR="00167BF4" w:rsidRDefault="00167BF4" w:rsidP="00167BF4">
      <w:pPr>
        <w:autoSpaceDE w:val="0"/>
        <w:autoSpaceDN w:val="0"/>
        <w:adjustRightInd w:val="0"/>
        <w:spacing w:after="0" w:line="240" w:lineRule="auto"/>
        <w:jc w:val="center"/>
        <w:rPr>
          <w:rFonts w:ascii="CMU Serif" w:hAnsi="CMU Serif" w:cs="CMU Serif"/>
        </w:rPr>
      </w:pPr>
      <w:r>
        <w:rPr>
          <w:rFonts w:ascii="CMU Serif" w:hAnsi="CMU Serif" w:cs="CMU Serif"/>
          <w:noProof/>
        </w:rPr>
        <w:drawing>
          <wp:inline distT="0" distB="0" distL="0" distR="0" wp14:anchorId="1E0040AA" wp14:editId="5D9051D6">
            <wp:extent cx="2552700" cy="2952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2700" cy="2952750"/>
                    </a:xfrm>
                    <a:prstGeom prst="rect">
                      <a:avLst/>
                    </a:prstGeom>
                    <a:noFill/>
                    <a:ln>
                      <a:noFill/>
                    </a:ln>
                  </pic:spPr>
                </pic:pic>
              </a:graphicData>
            </a:graphic>
          </wp:inline>
        </w:drawing>
      </w:r>
    </w:p>
    <w:p w14:paraId="1A2286A1" w14:textId="77777777" w:rsidR="00167BF4" w:rsidRDefault="00167BF4" w:rsidP="00167BF4">
      <w:pPr>
        <w:pStyle w:val="Caption"/>
        <w:jc w:val="center"/>
        <w:rPr>
          <w:rFonts w:ascii="CMU Serif" w:hAnsi="CMU Serif" w:cs="CMU Serif"/>
          <w:lang w:bidi="ar-QA"/>
        </w:rPr>
      </w:pPr>
      <w:bookmarkStart w:id="32" w:name="_Toc452984940"/>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3</w:t>
      </w:r>
      <w:r>
        <w:fldChar w:fldCharType="end"/>
      </w:r>
      <w:r>
        <w:rPr>
          <w:rFonts w:ascii="CMU Serif" w:hAnsi="CMU Serif" w:cs="CMU Serif"/>
        </w:rPr>
        <w:t xml:space="preserve"> </w:t>
      </w:r>
      <w:r>
        <w:rPr>
          <w:rFonts w:ascii="CMU Serif" w:hAnsi="CMU Serif" w:cs="CMU Serif"/>
          <w:lang w:bidi="ar-QA"/>
        </w:rPr>
        <w:t xml:space="preserve">Basic electrophysiology of the heart </w:t>
      </w:r>
      <w:sdt>
        <w:sdtPr>
          <w:rPr>
            <w:rFonts w:ascii="CMU Serif" w:hAnsi="CMU Serif" w:cs="CMU Serif"/>
            <w:lang w:bidi="ar-QA"/>
          </w:rPr>
          <w:id w:val="380827448"/>
          <w:citation/>
        </w:sdtPr>
        <w:sdtEndPr/>
        <w:sdtContent>
          <w:r>
            <w:fldChar w:fldCharType="begin"/>
          </w:r>
          <w:r>
            <w:rPr>
              <w:rFonts w:ascii="CMU Serif" w:hAnsi="CMU Serif" w:cs="CMU Serif"/>
              <w:lang w:bidi="ar-QA"/>
            </w:rPr>
            <w:instrText xml:space="preserve"> CITATION Pri10 \l 1033 </w:instrText>
          </w:r>
          <w:r>
            <w:fldChar w:fldCharType="separate"/>
          </w:r>
          <w:r>
            <w:rPr>
              <w:rFonts w:ascii="CMU Serif" w:hAnsi="CMU Serif" w:cs="CMU Serif"/>
              <w:noProof/>
              <w:lang w:bidi="ar-QA"/>
            </w:rPr>
            <w:t>[12]</w:t>
          </w:r>
          <w:r>
            <w:fldChar w:fldCharType="end"/>
          </w:r>
        </w:sdtContent>
      </w:sdt>
      <w:bookmarkEnd w:id="32"/>
    </w:p>
    <w:p w14:paraId="3993A09C" w14:textId="77777777" w:rsidR="00167BF4" w:rsidRDefault="00167BF4" w:rsidP="008A5EA3">
      <w:pPr>
        <w:pStyle w:val="Heading3"/>
        <w:spacing w:after="200"/>
        <w:rPr>
          <w:rFonts w:ascii="CMU Serif" w:hAnsi="CMU Serif" w:cs="CMU Serif"/>
          <w:sz w:val="24"/>
          <w:szCs w:val="24"/>
        </w:rPr>
      </w:pPr>
      <w:bookmarkStart w:id="33" w:name="_Toc453620424"/>
      <w:r>
        <w:rPr>
          <w:rFonts w:ascii="CMU Serif" w:hAnsi="CMU Serif" w:cs="CMU Serif"/>
          <w:sz w:val="24"/>
          <w:szCs w:val="24"/>
        </w:rPr>
        <w:t>2.1.3. Encryption of Electronic Protected Health Information (ePHI)</w:t>
      </w:r>
      <w:bookmarkEnd w:id="33"/>
    </w:p>
    <w:p w14:paraId="6F855D81" w14:textId="77777777" w:rsidR="00167BF4" w:rsidRDefault="00167BF4" w:rsidP="008A5EA3">
      <w:pPr>
        <w:spacing w:after="0"/>
        <w:jc w:val="both"/>
        <w:rPr>
          <w:rFonts w:ascii="CMU Serif" w:hAnsi="CMU Serif" w:cs="CMU Serif"/>
          <w:sz w:val="24"/>
          <w:szCs w:val="24"/>
        </w:rPr>
      </w:pPr>
      <w:r>
        <w:rPr>
          <w:rFonts w:ascii="CMU Serif" w:hAnsi="CMU Serif" w:cs="CMU Serif"/>
          <w:noProof/>
          <w:sz w:val="24"/>
          <w:szCs w:val="24"/>
        </w:rPr>
        <w:t xml:space="preserve">According to the U.S. Department of Human and Health Services (HHS), the privacy rule protects all individually identifiable health information including past, present, or future physical or mental </w:t>
      </w:r>
      <w:r w:rsidRPr="00215562">
        <w:rPr>
          <w:rFonts w:ascii="CMU Serif" w:hAnsi="CMU Serif" w:cs="CMU Serif"/>
          <w:noProof/>
          <w:sz w:val="24"/>
          <w:szCs w:val="24"/>
        </w:rPr>
        <w:t>health information held or transmitted in any form or media, whether</w:t>
      </w:r>
      <w:r>
        <w:rPr>
          <w:rFonts w:ascii="CMU Serif" w:hAnsi="CMU Serif" w:cs="CMU Serif"/>
          <w:noProof/>
          <w:sz w:val="24"/>
          <w:szCs w:val="24"/>
        </w:rPr>
        <w:t xml:space="preserve"> oral, paper, or electronic, and are called protected health information (PHI).</w:t>
      </w:r>
      <w:r>
        <w:rPr>
          <w:rFonts w:ascii="CMU Serif" w:hAnsi="CMU Serif" w:cs="CMU Serif"/>
          <w:sz w:val="24"/>
          <w:szCs w:val="24"/>
        </w:rPr>
        <w:t xml:space="preserve"> The privacy rule also includes any information that identifies the individual such as name, address, birthdate, or can be used to identify him/her. Encryption of ePHI data is the main way a health organization can qualify data security, that is, data must be in a format in which it is unreadable, unusable, and unpredictable to unauthorized individuals. Medical data encryption experiences some obstacles, for instance, encryption technologies can be extremely complex, implementation can be challenging when dealing with systems where encryption is unsupported, and encrypting solutions require having very specific technical expertise.</w:t>
      </w:r>
    </w:p>
    <w:p w14:paraId="6A612016" w14:textId="77777777" w:rsidR="00167BF4" w:rsidRDefault="00167BF4" w:rsidP="008A5EA3">
      <w:pPr>
        <w:spacing w:after="0"/>
        <w:jc w:val="both"/>
        <w:rPr>
          <w:rFonts w:ascii="CMU Serif" w:hAnsi="CMU Serif" w:cs="CMU Serif"/>
          <w:sz w:val="24"/>
          <w:szCs w:val="24"/>
        </w:rPr>
      </w:pPr>
      <w:r w:rsidRPr="00215562">
        <w:rPr>
          <w:rFonts w:ascii="CMU Serif" w:hAnsi="CMU Serif" w:cs="CMU Serif"/>
          <w:noProof/>
          <w:sz w:val="24"/>
          <w:szCs w:val="24"/>
        </w:rPr>
        <w:t>Under the Health Insurance Portability and Accountability Act’s</w:t>
      </w:r>
      <w:r>
        <w:rPr>
          <w:rFonts w:ascii="CMU Serif" w:hAnsi="CMU Serif" w:cs="CMU Serif"/>
          <w:noProof/>
          <w:sz w:val="24"/>
          <w:szCs w:val="24"/>
        </w:rPr>
        <w:t xml:space="preserve"> (HIPAA) security rule, there are two major implementation standards related to encryption: Encryption and Decryption of electronic protected health information, this </w:t>
      </w:r>
      <w:r w:rsidRPr="00215562">
        <w:rPr>
          <w:rFonts w:ascii="CMU Serif" w:hAnsi="CMU Serif" w:cs="CMU Serif"/>
          <w:noProof/>
          <w:sz w:val="24"/>
          <w:szCs w:val="24"/>
        </w:rPr>
        <w:t>standard</w:t>
      </w:r>
      <w:r>
        <w:rPr>
          <w:rFonts w:ascii="CMU Serif" w:hAnsi="CMU Serif" w:cs="CMU Serif"/>
          <w:noProof/>
          <w:sz w:val="24"/>
          <w:szCs w:val="24"/>
        </w:rPr>
        <w:t xml:space="preserve"> falls under “Access Control” standard and applies to ePHI only, while Encryption of ePHI whenever thought appropriate falls under “Transmission Security” standard and applies to in-transit ePHI.</w:t>
      </w:r>
      <w:bookmarkStart w:id="34" w:name="_Toc438634594"/>
      <w:bookmarkStart w:id="35" w:name="_Toc438634595"/>
      <w:bookmarkEnd w:id="26"/>
      <w:bookmarkEnd w:id="34"/>
      <w:bookmarkEnd w:id="35"/>
    </w:p>
    <w:p w14:paraId="2B18E082" w14:textId="77777777" w:rsidR="00167BF4" w:rsidRDefault="00167BF4" w:rsidP="00AC6152">
      <w:pPr>
        <w:pStyle w:val="Heading2"/>
        <w:spacing w:before="240" w:after="240"/>
        <w:ind w:firstLine="720"/>
        <w:rPr>
          <w:rFonts w:ascii="CMU Serif" w:hAnsi="CMU Serif" w:cs="CMU Serif"/>
          <w:color w:val="2E74B5" w:themeColor="accent1" w:themeShade="BF"/>
        </w:rPr>
      </w:pPr>
      <w:bookmarkStart w:id="36" w:name="_Toc453620425"/>
      <w:r>
        <w:rPr>
          <w:rFonts w:ascii="CMU Serif" w:hAnsi="CMU Serif" w:cs="CMU Serif"/>
          <w:color w:val="2E74B5" w:themeColor="accent1" w:themeShade="BF"/>
        </w:rPr>
        <w:t>2.2</w:t>
      </w:r>
      <w:r>
        <w:rPr>
          <w:rFonts w:ascii="CMU Serif" w:hAnsi="CMU Serif" w:cs="CMU Serif"/>
          <w:sz w:val="24"/>
          <w:szCs w:val="24"/>
        </w:rPr>
        <w:t xml:space="preserve"> </w:t>
      </w:r>
      <w:r>
        <w:rPr>
          <w:rFonts w:ascii="CMU Serif" w:hAnsi="CMU Serif" w:cs="CMU Serif"/>
          <w:color w:val="2E74B5" w:themeColor="accent1" w:themeShade="BF"/>
        </w:rPr>
        <w:t>Related work</w:t>
      </w:r>
      <w:bookmarkEnd w:id="36"/>
    </w:p>
    <w:p w14:paraId="7469A002" w14:textId="77777777" w:rsidR="00167BF4" w:rsidRDefault="00167BF4" w:rsidP="008A5EA3">
      <w:pPr>
        <w:pStyle w:val="Heading3"/>
        <w:spacing w:after="200"/>
        <w:rPr>
          <w:rFonts w:ascii="CMU Serif" w:hAnsi="CMU Serif" w:cs="CMU Serif"/>
        </w:rPr>
      </w:pPr>
      <w:bookmarkStart w:id="37" w:name="_Toc453620426"/>
      <w:r>
        <w:rPr>
          <w:rFonts w:ascii="CMU Serif" w:hAnsi="CMU Serif" w:cs="CMU Serif"/>
        </w:rPr>
        <w:t xml:space="preserve">2.2.1 </w:t>
      </w:r>
      <w:r>
        <w:rPr>
          <w:rFonts w:ascii="CMU Serif" w:hAnsi="CMU Serif" w:cs="CMU Serif"/>
          <w:sz w:val="24"/>
          <w:szCs w:val="24"/>
        </w:rPr>
        <w:t>Technologies for Connected Health Applications</w:t>
      </w:r>
      <w:bookmarkEnd w:id="37"/>
      <w:r>
        <w:rPr>
          <w:rFonts w:ascii="CMU Serif" w:hAnsi="CMU Serif" w:cs="CMU Serif"/>
          <w:sz w:val="24"/>
          <w:szCs w:val="24"/>
        </w:rPr>
        <w:t xml:space="preserve"> </w:t>
      </w:r>
    </w:p>
    <w:p w14:paraId="132C6331" w14:textId="77777777" w:rsidR="00167BF4" w:rsidRDefault="00167BF4" w:rsidP="008A5EA3">
      <w:pPr>
        <w:jc w:val="both"/>
        <w:rPr>
          <w:rFonts w:ascii="CMU Serif" w:hAnsi="CMU Serif" w:cs="CMU Serif"/>
          <w:sz w:val="24"/>
          <w:szCs w:val="24"/>
        </w:rPr>
      </w:pPr>
      <w:r>
        <w:rPr>
          <w:rFonts w:ascii="CMU Serif" w:hAnsi="CMU Serif" w:cs="CMU Serif"/>
          <w:sz w:val="24"/>
          <w:szCs w:val="24"/>
        </w:rPr>
        <w:t xml:space="preserve">The integration of sensors, low-power electronics, intelligent computing, and wireless communications is widely used to acquire health-related records using wearable and non-invasive sensors to provide elderlies with remote health monitoring devices to use at home. One major </w:t>
      </w:r>
      <w:r w:rsidRPr="00215562">
        <w:rPr>
          <w:rFonts w:ascii="CMU Serif" w:hAnsi="CMU Serif" w:cs="CMU Serif"/>
          <w:noProof/>
          <w:sz w:val="24"/>
          <w:szCs w:val="24"/>
        </w:rPr>
        <w:t>device</w:t>
      </w:r>
      <w:r>
        <w:rPr>
          <w:rFonts w:ascii="CMU Serif" w:hAnsi="CMU Serif" w:cs="CMU Serif"/>
          <w:sz w:val="24"/>
          <w:szCs w:val="24"/>
        </w:rPr>
        <w:t xml:space="preserve"> is the smart walking </w:t>
      </w:r>
      <w:r>
        <w:rPr>
          <w:rFonts w:ascii="CMU Serif" w:hAnsi="CMU Serif" w:cs="CMU Serif"/>
          <w:noProof/>
          <w:sz w:val="24"/>
          <w:szCs w:val="24"/>
        </w:rPr>
        <w:t>analyzer; this</w:t>
      </w:r>
      <w:r>
        <w:rPr>
          <w:rFonts w:ascii="CMU Serif" w:hAnsi="CMU Serif" w:cs="CMU Serif"/>
          <w:sz w:val="24"/>
          <w:szCs w:val="24"/>
        </w:rPr>
        <w:t xml:space="preserve"> </w:t>
      </w:r>
      <w:r w:rsidRPr="00215562">
        <w:rPr>
          <w:rFonts w:ascii="CMU Serif" w:hAnsi="CMU Serif" w:cs="CMU Serif"/>
          <w:noProof/>
          <w:sz w:val="24"/>
          <w:szCs w:val="24"/>
        </w:rPr>
        <w:t>device</w:t>
      </w:r>
      <w:r>
        <w:rPr>
          <w:rFonts w:ascii="CMU Serif" w:hAnsi="CMU Serif" w:cs="CMU Serif"/>
          <w:sz w:val="24"/>
          <w:szCs w:val="24"/>
        </w:rPr>
        <w:t xml:space="preserve"> uses cheap and low-power consumption sensors that are </w:t>
      </w:r>
      <w:r>
        <w:rPr>
          <w:rFonts w:ascii="CMU Serif" w:hAnsi="CMU Serif" w:cs="CMU Serif"/>
          <w:noProof/>
          <w:sz w:val="24"/>
          <w:szCs w:val="24"/>
        </w:rPr>
        <w:t>capable of providing</w:t>
      </w:r>
      <w:r>
        <w:rPr>
          <w:rFonts w:ascii="CMU Serif" w:hAnsi="CMU Serif" w:cs="CMU Serif"/>
          <w:sz w:val="24"/>
          <w:szCs w:val="24"/>
        </w:rPr>
        <w:t xml:space="preserve"> </w:t>
      </w:r>
      <w:r>
        <w:rPr>
          <w:rFonts w:ascii="CMU Serif" w:hAnsi="CMU Serif" w:cs="CMU Serif"/>
          <w:noProof/>
          <w:sz w:val="24"/>
          <w:szCs w:val="24"/>
        </w:rPr>
        <w:t>compressed</w:t>
      </w:r>
      <w:r>
        <w:rPr>
          <w:rFonts w:ascii="CMU Serif" w:hAnsi="CMU Serif" w:cs="CMU Serif"/>
          <w:sz w:val="24"/>
          <w:szCs w:val="24"/>
        </w:rPr>
        <w:t xml:space="preserve"> data in real time. These data are </w:t>
      </w:r>
      <w:r>
        <w:rPr>
          <w:rFonts w:ascii="CMU Serif" w:hAnsi="CMU Serif" w:cs="CMU Serif"/>
          <w:noProof/>
          <w:sz w:val="24"/>
          <w:szCs w:val="24"/>
        </w:rPr>
        <w:t>utilized</w:t>
      </w:r>
      <w:r>
        <w:rPr>
          <w:rFonts w:ascii="CMU Serif" w:hAnsi="CMU Serif" w:cs="CMU Serif"/>
          <w:sz w:val="24"/>
          <w:szCs w:val="24"/>
        </w:rPr>
        <w:t xml:space="preserve"> </w:t>
      </w:r>
      <w:r w:rsidRPr="00215562">
        <w:rPr>
          <w:rFonts w:ascii="CMU Serif" w:hAnsi="CMU Serif" w:cs="CMU Serif"/>
          <w:noProof/>
          <w:sz w:val="24"/>
          <w:szCs w:val="24"/>
        </w:rPr>
        <w:t>in the analysis</w:t>
      </w:r>
      <w:r>
        <w:rPr>
          <w:rFonts w:ascii="CMU Serif" w:hAnsi="CMU Serif" w:cs="CMU Serif"/>
          <w:sz w:val="24"/>
          <w:szCs w:val="24"/>
        </w:rPr>
        <w:t xml:space="preserve"> to classify elderlies by their walking patterns, and relate them to their age and health with high accuracy. Another application is the smart sleeping environment that includes several sensors and actuators. The application includes a check-up form that is used to customize the bedroom according to the sleeper’s needs, such that it senses room and body temperature, humidity, oxygen levels, aroma, brightness, and sound, then use different actuators to adjust these levels, and ensure a peaceful environment for sleeping. Additionally, smart joint monitors are developed using temperature and force sensors, a gyroscope, a wireless transceiver, and multiple accelerometers that </w:t>
      </w:r>
      <w:r>
        <w:rPr>
          <w:rFonts w:ascii="CMU Serif" w:hAnsi="CMU Serif" w:cs="CMU Serif"/>
          <w:noProof/>
          <w:sz w:val="24"/>
          <w:szCs w:val="24"/>
        </w:rPr>
        <w:t>are placed</w:t>
      </w:r>
      <w:r>
        <w:rPr>
          <w:rFonts w:ascii="CMU Serif" w:hAnsi="CMU Serif" w:cs="CMU Serif"/>
          <w:sz w:val="24"/>
          <w:szCs w:val="24"/>
        </w:rPr>
        <w:t xml:space="preserve"> at different locations of the knee down to the foot, all shaped in a wearable device. Using these components the device </w:t>
      </w:r>
      <w:r>
        <w:rPr>
          <w:rFonts w:ascii="CMU Serif" w:hAnsi="CMU Serif" w:cs="CMU Serif"/>
          <w:noProof/>
          <w:sz w:val="24"/>
          <w:szCs w:val="24"/>
        </w:rPr>
        <w:t>can</w:t>
      </w:r>
      <w:r>
        <w:rPr>
          <w:rFonts w:ascii="CMU Serif" w:hAnsi="CMU Serif" w:cs="CMU Serif"/>
          <w:sz w:val="24"/>
          <w:szCs w:val="24"/>
        </w:rPr>
        <w:t xml:space="preserve"> distinguish physical problems with the knee and report them, follow up with the patient in their exercises at recommended times and frequency, and check if the range of knee movement is in the recommended range </w:t>
      </w:r>
      <w:sdt>
        <w:sdtPr>
          <w:rPr>
            <w:rFonts w:ascii="CMU Serif" w:hAnsi="CMU Serif" w:cs="CMU Serif"/>
            <w:sz w:val="24"/>
            <w:szCs w:val="24"/>
          </w:rPr>
          <w:id w:val="-2009674073"/>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MJa15 \l 1033 </w:instrText>
          </w:r>
          <w:r>
            <w:rPr>
              <w:rFonts w:ascii="CMU Serif" w:hAnsi="CMU Serif" w:cs="CMU Serif"/>
              <w:sz w:val="24"/>
              <w:szCs w:val="24"/>
            </w:rPr>
            <w:fldChar w:fldCharType="separate"/>
          </w:r>
          <w:r>
            <w:rPr>
              <w:rFonts w:ascii="CMU Serif" w:hAnsi="CMU Serif" w:cs="CMU Serif"/>
              <w:noProof/>
              <w:sz w:val="24"/>
              <w:szCs w:val="24"/>
            </w:rPr>
            <w:t>[14]</w:t>
          </w:r>
          <w:r>
            <w:rPr>
              <w:rFonts w:ascii="CMU Serif" w:hAnsi="CMU Serif" w:cs="CMU Serif"/>
              <w:sz w:val="24"/>
              <w:szCs w:val="24"/>
            </w:rPr>
            <w:fldChar w:fldCharType="end"/>
          </w:r>
        </w:sdtContent>
      </w:sdt>
      <w:r>
        <w:rPr>
          <w:rFonts w:ascii="CMU Serif" w:hAnsi="CMU Serif" w:cs="CMU Serif"/>
          <w:sz w:val="24"/>
          <w:szCs w:val="24"/>
        </w:rPr>
        <w:t>.</w:t>
      </w:r>
    </w:p>
    <w:p w14:paraId="28E60906" w14:textId="77777777" w:rsidR="00167BF4" w:rsidRDefault="00167BF4" w:rsidP="0051235A">
      <w:pPr>
        <w:pStyle w:val="Heading3"/>
        <w:rPr>
          <w:rFonts w:ascii="CMU Serif" w:hAnsi="CMU Serif" w:cs="CMU Serif"/>
          <w:sz w:val="24"/>
          <w:szCs w:val="24"/>
        </w:rPr>
      </w:pPr>
      <w:bookmarkStart w:id="38" w:name="_Toc453620427"/>
      <w:r>
        <w:rPr>
          <w:rFonts w:ascii="CMU Serif" w:hAnsi="CMU Serif" w:cs="CMU Serif"/>
          <w:sz w:val="24"/>
          <w:szCs w:val="24"/>
        </w:rPr>
        <w:t>2.2.2 Fall Detection Using Various Technologies</w:t>
      </w:r>
      <w:bookmarkEnd w:id="38"/>
    </w:p>
    <w:p w14:paraId="1BF4E3D4" w14:textId="576D1C6F" w:rsidR="00167BF4" w:rsidRDefault="00167BF4" w:rsidP="00D51B24">
      <w:pPr>
        <w:jc w:val="both"/>
        <w:rPr>
          <w:rFonts w:ascii="CMU Serif" w:hAnsi="CMU Serif" w:cs="CMU Serif"/>
          <w:sz w:val="24"/>
          <w:szCs w:val="24"/>
        </w:rPr>
      </w:pPr>
      <w:r>
        <w:rPr>
          <w:rFonts w:ascii="CMU Serif" w:hAnsi="CMU Serif" w:cs="CMU Serif"/>
          <w:sz w:val="24"/>
          <w:szCs w:val="24"/>
        </w:rPr>
        <w:t xml:space="preserve">Over the past few years, researchers’ attention to the importance of falling detection application </w:t>
      </w:r>
      <w:r>
        <w:rPr>
          <w:rFonts w:ascii="CMU Serif" w:hAnsi="CMU Serif" w:cs="CMU Serif"/>
          <w:noProof/>
          <w:sz w:val="24"/>
          <w:szCs w:val="24"/>
        </w:rPr>
        <w:t>increased. Thus</w:t>
      </w:r>
      <w:r>
        <w:rPr>
          <w:rFonts w:ascii="CMU Serif" w:hAnsi="CMU Serif" w:cs="CMU Serif"/>
          <w:sz w:val="24"/>
          <w:szCs w:val="24"/>
        </w:rPr>
        <w:t xml:space="preserve">, various technologies and algorithms were deployed to compete for proposing the best solution that provides high accuracy and scalability, at minimum size and cost. </w:t>
      </w:r>
      <w:r w:rsidR="00D51B24">
        <w:rPr>
          <w:rFonts w:ascii="CMU Serif" w:hAnsi="CMU Serif" w:cs="CMU Serif"/>
          <w:sz w:val="24"/>
          <w:szCs w:val="24"/>
        </w:rPr>
        <w:t>F</w:t>
      </w:r>
      <w:r>
        <w:rPr>
          <w:rFonts w:ascii="CMU Serif" w:hAnsi="CMU Serif" w:cs="CMU Serif"/>
          <w:sz w:val="24"/>
          <w:szCs w:val="24"/>
        </w:rPr>
        <w:t>igure</w:t>
      </w:r>
      <w:r w:rsidR="00D51B24">
        <w:rPr>
          <w:rFonts w:ascii="CMU Serif" w:hAnsi="CMU Serif" w:cs="CMU Serif"/>
          <w:sz w:val="24"/>
          <w:szCs w:val="24"/>
        </w:rPr>
        <w:t xml:space="preserve"> 4</w:t>
      </w:r>
      <w:r>
        <w:rPr>
          <w:rFonts w:ascii="CMU Serif" w:hAnsi="CMU Serif" w:cs="CMU Serif"/>
          <w:sz w:val="24"/>
          <w:szCs w:val="24"/>
        </w:rPr>
        <w:t xml:space="preserve"> illustrates various approaches used for fall detection, divided into three categories according to the technologies used. </w:t>
      </w:r>
      <w:r>
        <w:rPr>
          <w:rFonts w:ascii="CMU Serif" w:hAnsi="CMU Serif" w:cs="CMU Serif"/>
          <w:noProof/>
          <w:sz w:val="24"/>
          <w:szCs w:val="24"/>
        </w:rPr>
        <w:t>The three focal</w:t>
      </w:r>
      <w:r>
        <w:rPr>
          <w:rFonts w:ascii="CMU Serif" w:hAnsi="CMU Serif" w:cs="CMU Serif"/>
          <w:sz w:val="24"/>
          <w:szCs w:val="24"/>
        </w:rPr>
        <w:t xml:space="preserve"> categories are: wearable sensors, ambient device, and vision based falling detectors, the figure also illustrates several examples of each of these categories as follows:</w:t>
      </w:r>
    </w:p>
    <w:p w14:paraId="1CD4FBC8" w14:textId="77777777" w:rsidR="00167BF4" w:rsidRDefault="00167BF4" w:rsidP="00167BF4">
      <w:pPr>
        <w:keepNext/>
        <w:jc w:val="center"/>
        <w:rPr>
          <w:rFonts w:ascii="CMU Serif" w:hAnsi="CMU Serif" w:cs="CMU Serif"/>
        </w:rPr>
      </w:pPr>
      <w:r>
        <w:rPr>
          <w:rFonts w:ascii="CMU Serif" w:hAnsi="CMU Serif" w:cs="CMU Serif"/>
          <w:noProof/>
        </w:rPr>
        <w:drawing>
          <wp:inline distT="0" distB="0" distL="0" distR="0" wp14:anchorId="20482625" wp14:editId="04A076C8">
            <wp:extent cx="5553075" cy="30861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3075" cy="3086100"/>
                    </a:xfrm>
                    <a:prstGeom prst="rect">
                      <a:avLst/>
                    </a:prstGeom>
                    <a:noFill/>
                    <a:ln>
                      <a:noFill/>
                    </a:ln>
                  </pic:spPr>
                </pic:pic>
              </a:graphicData>
            </a:graphic>
          </wp:inline>
        </w:drawing>
      </w:r>
    </w:p>
    <w:p w14:paraId="31CBF13D" w14:textId="77777777" w:rsidR="00167BF4" w:rsidRDefault="00167BF4" w:rsidP="00167BF4">
      <w:pPr>
        <w:pStyle w:val="Caption"/>
        <w:jc w:val="center"/>
        <w:rPr>
          <w:rFonts w:ascii="CMU Serif" w:hAnsi="CMU Serif" w:cs="CMU Serif"/>
        </w:rPr>
      </w:pPr>
      <w:bookmarkStart w:id="39" w:name="_Toc452984941"/>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4</w:t>
      </w:r>
      <w:r>
        <w:fldChar w:fldCharType="end"/>
      </w:r>
      <w:r>
        <w:rPr>
          <w:rFonts w:ascii="CMU Serif" w:hAnsi="CMU Serif" w:cs="CMU Serif"/>
        </w:rPr>
        <w:t xml:space="preserve"> Classification of falling detection method </w:t>
      </w:r>
      <w:sdt>
        <w:sdtPr>
          <w:rPr>
            <w:rFonts w:ascii="CMU Serif" w:hAnsi="CMU Serif" w:cs="CMU Serif"/>
          </w:rPr>
          <w:id w:val="-251126981"/>
          <w:citation/>
        </w:sdtPr>
        <w:sdtEndPr/>
        <w:sdtContent>
          <w:r>
            <w:fldChar w:fldCharType="begin"/>
          </w:r>
          <w:r>
            <w:rPr>
              <w:rFonts w:ascii="CMU Serif" w:hAnsi="CMU Serif" w:cs="CMU Serif"/>
            </w:rPr>
            <w:instrText xml:space="preserve"> CITATION Mub12 \l 1033 </w:instrText>
          </w:r>
          <w:r>
            <w:fldChar w:fldCharType="separate"/>
          </w:r>
          <w:r>
            <w:rPr>
              <w:rFonts w:ascii="CMU Serif" w:hAnsi="CMU Serif" w:cs="CMU Serif"/>
              <w:noProof/>
            </w:rPr>
            <w:t>[15]</w:t>
          </w:r>
          <w:r>
            <w:fldChar w:fldCharType="end"/>
          </w:r>
        </w:sdtContent>
      </w:sdt>
      <w:bookmarkEnd w:id="39"/>
    </w:p>
    <w:p w14:paraId="77F272DF" w14:textId="77777777" w:rsidR="00167BF4" w:rsidRDefault="00167BF4" w:rsidP="009100E2">
      <w:pPr>
        <w:pStyle w:val="Heading5"/>
        <w:ind w:firstLine="720"/>
        <w:rPr>
          <w:rFonts w:ascii="CMU Serif" w:hAnsi="CMU Serif" w:cs="CMU Serif"/>
          <w:b/>
          <w:bCs/>
          <w:sz w:val="24"/>
          <w:szCs w:val="24"/>
        </w:rPr>
      </w:pPr>
      <w:r>
        <w:rPr>
          <w:rFonts w:ascii="CMU Serif" w:hAnsi="CMU Serif" w:cs="CMU Serif"/>
          <w:b/>
          <w:bCs/>
          <w:sz w:val="24"/>
          <w:szCs w:val="24"/>
        </w:rPr>
        <w:t>2.2.2.1 Vision based falling detection</w:t>
      </w:r>
    </w:p>
    <w:p w14:paraId="2B2DBA51" w14:textId="1C23C66A" w:rsidR="00167BF4" w:rsidRDefault="009E686A" w:rsidP="00167BF4">
      <w:pPr>
        <w:spacing w:after="0"/>
        <w:jc w:val="both"/>
        <w:rPr>
          <w:rFonts w:ascii="CMU Serif" w:hAnsi="CMU Serif" w:cs="CMU Serif"/>
          <w:sz w:val="24"/>
          <w:szCs w:val="24"/>
        </w:rPr>
      </w:pPr>
      <w:r>
        <w:rPr>
          <w:rFonts w:ascii="CMU Serif" w:hAnsi="CMU Serif" w:cs="CMU Serif"/>
          <w:sz w:val="24"/>
          <w:szCs w:val="24"/>
        </w:rPr>
        <w:t>The p</w:t>
      </w:r>
      <w:r w:rsidR="00167BF4">
        <w:rPr>
          <w:rFonts w:ascii="CMU Serif" w:hAnsi="CMU Serif" w:cs="CMU Serif"/>
          <w:sz w:val="24"/>
          <w:szCs w:val="24"/>
        </w:rPr>
        <w:t xml:space="preserve">roposed system in </w:t>
      </w:r>
      <w:sdt>
        <w:sdtPr>
          <w:rPr>
            <w:rFonts w:ascii="CMU Serif" w:hAnsi="CMU Serif" w:cs="CMU Serif"/>
            <w:sz w:val="24"/>
            <w:szCs w:val="24"/>
          </w:rPr>
          <w:id w:val="-103504966"/>
          <w:citation/>
        </w:sdtPr>
        <w:sdtEndPr/>
        <w:sdtContent>
          <w:r w:rsidR="00167BF4">
            <w:rPr>
              <w:rFonts w:ascii="CMU Serif" w:hAnsi="CMU Serif" w:cs="CMU Serif"/>
              <w:sz w:val="24"/>
              <w:szCs w:val="24"/>
            </w:rPr>
            <w:fldChar w:fldCharType="begin"/>
          </w:r>
          <w:r w:rsidR="00167BF4">
            <w:rPr>
              <w:rFonts w:ascii="CMU Serif" w:hAnsi="CMU Serif" w:cs="CMU Serif"/>
              <w:sz w:val="24"/>
              <w:szCs w:val="24"/>
            </w:rPr>
            <w:instrText xml:space="preserve"> CITATION Rab12 \l 1033 </w:instrText>
          </w:r>
          <w:r w:rsidR="00167BF4">
            <w:rPr>
              <w:rFonts w:ascii="CMU Serif" w:hAnsi="CMU Serif" w:cs="CMU Serif"/>
              <w:sz w:val="24"/>
              <w:szCs w:val="24"/>
            </w:rPr>
            <w:fldChar w:fldCharType="separate"/>
          </w:r>
          <w:r w:rsidR="00167BF4">
            <w:rPr>
              <w:rFonts w:ascii="CMU Serif" w:hAnsi="CMU Serif" w:cs="CMU Serif"/>
              <w:noProof/>
              <w:sz w:val="24"/>
              <w:szCs w:val="24"/>
            </w:rPr>
            <w:t>[16]</w:t>
          </w:r>
          <w:r w:rsidR="00167BF4">
            <w:rPr>
              <w:rFonts w:ascii="CMU Serif" w:hAnsi="CMU Serif" w:cs="CMU Serif"/>
              <w:sz w:val="24"/>
              <w:szCs w:val="24"/>
            </w:rPr>
            <w:fldChar w:fldCharType="end"/>
          </w:r>
        </w:sdtContent>
      </w:sdt>
      <w:r w:rsidR="00167BF4">
        <w:rPr>
          <w:rFonts w:ascii="CMU Serif" w:hAnsi="CMU Serif" w:cs="CMU Serif"/>
          <w:sz w:val="24"/>
          <w:szCs w:val="24"/>
        </w:rPr>
        <w:t xml:space="preserve"> for elderly living alone at home was developed to resolve the lack of safety </w:t>
      </w:r>
      <w:r w:rsidR="00167BF4" w:rsidRPr="00215562">
        <w:rPr>
          <w:rFonts w:ascii="CMU Serif" w:hAnsi="CMU Serif" w:cs="CMU Serif"/>
          <w:noProof/>
          <w:sz w:val="24"/>
          <w:szCs w:val="24"/>
        </w:rPr>
        <w:t>elderly</w:t>
      </w:r>
      <w:r w:rsidR="00167BF4">
        <w:rPr>
          <w:rFonts w:ascii="CMU Serif" w:hAnsi="CMU Serif" w:cs="CMU Serif"/>
          <w:sz w:val="24"/>
          <w:szCs w:val="24"/>
        </w:rPr>
        <w:t xml:space="preserve"> might face in a fall situation. This system is consisting of </w:t>
      </w:r>
      <w:r w:rsidR="00167BF4">
        <w:rPr>
          <w:rFonts w:ascii="CMU Serif" w:hAnsi="CMU Serif" w:cs="CMU Serif"/>
          <w:noProof/>
          <w:sz w:val="24"/>
          <w:szCs w:val="24"/>
        </w:rPr>
        <w:t>multiple cameras</w:t>
      </w:r>
      <w:r w:rsidR="00167BF4">
        <w:rPr>
          <w:rFonts w:ascii="CMU Serif" w:hAnsi="CMU Serif" w:cs="CMU Serif"/>
          <w:sz w:val="24"/>
          <w:szCs w:val="24"/>
        </w:rPr>
        <w:t xml:space="preserve"> network that </w:t>
      </w:r>
      <w:r w:rsidR="00167BF4">
        <w:rPr>
          <w:rFonts w:ascii="CMU Serif" w:hAnsi="CMU Serif" w:cs="CMU Serif"/>
          <w:noProof/>
          <w:sz w:val="24"/>
          <w:szCs w:val="24"/>
        </w:rPr>
        <w:t>reconstructs</w:t>
      </w:r>
      <w:r w:rsidR="00167BF4">
        <w:rPr>
          <w:rFonts w:ascii="CMU Serif" w:hAnsi="CMU Serif" w:cs="CMU Serif"/>
          <w:sz w:val="24"/>
          <w:szCs w:val="24"/>
        </w:rPr>
        <w:t xml:space="preserve"> a </w:t>
      </w:r>
      <w:r w:rsidR="00167BF4">
        <w:rPr>
          <w:rFonts w:ascii="CMU Serif" w:hAnsi="CMU Serif" w:cs="CMU Serif"/>
          <w:noProof/>
          <w:sz w:val="24"/>
          <w:szCs w:val="24"/>
        </w:rPr>
        <w:t>three-dimensional</w:t>
      </w:r>
      <w:r w:rsidR="00167BF4">
        <w:rPr>
          <w:rFonts w:ascii="CMU Serif" w:hAnsi="CMU Serif" w:cs="CMU Serif"/>
          <w:sz w:val="24"/>
          <w:szCs w:val="24"/>
        </w:rPr>
        <w:t xml:space="preserve"> (3D) of the human body. Whenever there is a fall event, it is </w:t>
      </w:r>
      <w:r w:rsidR="00167BF4">
        <w:rPr>
          <w:rFonts w:ascii="CMU Serif" w:hAnsi="CMU Serif" w:cs="CMU Serif"/>
          <w:noProof/>
          <w:sz w:val="24"/>
          <w:szCs w:val="24"/>
        </w:rPr>
        <w:t>detected,</w:t>
      </w:r>
      <w:r w:rsidR="00167BF4">
        <w:rPr>
          <w:rFonts w:ascii="CMU Serif" w:hAnsi="CMU Serif" w:cs="CMU Serif"/>
          <w:sz w:val="24"/>
          <w:szCs w:val="24"/>
        </w:rPr>
        <w:t xml:space="preserve"> and the volume distribution along the vertical axis is </w:t>
      </w:r>
      <w:r w:rsidR="00167BF4">
        <w:rPr>
          <w:rFonts w:ascii="CMU Serif" w:hAnsi="CMU Serif" w:cs="CMU Serif"/>
          <w:noProof/>
          <w:sz w:val="24"/>
          <w:szCs w:val="24"/>
        </w:rPr>
        <w:t>analyzed</w:t>
      </w:r>
      <w:r w:rsidR="00167BF4">
        <w:rPr>
          <w:rFonts w:ascii="CMU Serif" w:hAnsi="CMU Serif" w:cs="CMU Serif"/>
          <w:sz w:val="24"/>
          <w:szCs w:val="24"/>
        </w:rPr>
        <w:t xml:space="preserve">. If </w:t>
      </w:r>
      <w:r w:rsidR="00167BF4">
        <w:rPr>
          <w:rFonts w:ascii="CMU Serif" w:hAnsi="CMU Serif" w:cs="CMU Serif"/>
          <w:noProof/>
          <w:sz w:val="24"/>
          <w:szCs w:val="24"/>
        </w:rPr>
        <w:t>an important part of this</w:t>
      </w:r>
      <w:r w:rsidR="00167BF4">
        <w:rPr>
          <w:rFonts w:ascii="CMU Serif" w:hAnsi="CMU Serif" w:cs="CMU Serif"/>
          <w:sz w:val="24"/>
          <w:szCs w:val="24"/>
        </w:rPr>
        <w:t xml:space="preserve"> distribution is abnormally near the floor for a specified </w:t>
      </w:r>
      <w:r w:rsidR="00167BF4">
        <w:rPr>
          <w:rFonts w:ascii="CMU Serif" w:hAnsi="CMU Serif" w:cs="CMU Serif"/>
          <w:noProof/>
          <w:sz w:val="24"/>
          <w:szCs w:val="24"/>
        </w:rPr>
        <w:t>period</w:t>
      </w:r>
      <w:r w:rsidR="00167BF4">
        <w:rPr>
          <w:rFonts w:ascii="CMU Serif" w:hAnsi="CMU Serif" w:cs="CMU Serif"/>
          <w:sz w:val="24"/>
          <w:szCs w:val="24"/>
        </w:rPr>
        <w:t xml:space="preserve">, an alarm is triggered indicating that this person has fallen on the floor. 24 different scenarios that include 22 fall </w:t>
      </w:r>
      <w:r w:rsidR="00167BF4">
        <w:rPr>
          <w:rFonts w:ascii="CMU Serif" w:hAnsi="CMU Serif" w:cs="CMU Serif"/>
          <w:noProof/>
          <w:sz w:val="24"/>
          <w:szCs w:val="24"/>
        </w:rPr>
        <w:t>events,</w:t>
      </w:r>
      <w:r w:rsidR="00167BF4">
        <w:rPr>
          <w:rFonts w:ascii="CMU Serif" w:hAnsi="CMU Serif" w:cs="CMU Serif"/>
          <w:sz w:val="24"/>
          <w:szCs w:val="24"/>
        </w:rPr>
        <w:t xml:space="preserve"> and </w:t>
      </w:r>
      <w:r w:rsidR="00C00FC2">
        <w:rPr>
          <w:rFonts w:ascii="CMU Serif" w:hAnsi="CMU Serif" w:cs="CMU Serif"/>
          <w:noProof/>
          <w:sz w:val="24"/>
          <w:szCs w:val="24"/>
        </w:rPr>
        <w:t>the system validated 24 activities of daily l</w:t>
      </w:r>
      <w:r w:rsidR="00167BF4">
        <w:rPr>
          <w:rFonts w:ascii="CMU Serif" w:hAnsi="CMU Serif" w:cs="CMU Serif"/>
          <w:noProof/>
          <w:sz w:val="24"/>
          <w:szCs w:val="24"/>
        </w:rPr>
        <w:t>ife (ADL) events</w:t>
      </w:r>
      <w:r w:rsidR="00167BF4">
        <w:rPr>
          <w:rFonts w:ascii="CMU Serif" w:hAnsi="CMU Serif" w:cs="CMU Serif"/>
          <w:sz w:val="24"/>
          <w:szCs w:val="24"/>
        </w:rPr>
        <w:t xml:space="preserve">. The system achieved 99.7% sensitivity. The real-time implementation using a graphical processing unit (GPU) reached </w:t>
      </w:r>
      <w:r w:rsidR="00167BF4">
        <w:rPr>
          <w:rFonts w:ascii="CMU Serif" w:hAnsi="CMU Serif" w:cs="CMU Serif"/>
          <w:noProof/>
          <w:sz w:val="24"/>
          <w:szCs w:val="24"/>
        </w:rPr>
        <w:t>ten</w:t>
      </w:r>
      <w:r w:rsidR="00167BF4">
        <w:rPr>
          <w:rFonts w:ascii="CMU Serif" w:hAnsi="CMU Serif" w:cs="CMU Serif"/>
          <w:sz w:val="24"/>
          <w:szCs w:val="24"/>
        </w:rPr>
        <w:t xml:space="preserve"> frames per second (fps) with </w:t>
      </w:r>
      <w:r w:rsidR="00167BF4">
        <w:rPr>
          <w:rFonts w:ascii="CMU Serif" w:hAnsi="CMU Serif" w:cs="CMU Serif"/>
          <w:noProof/>
          <w:sz w:val="24"/>
          <w:szCs w:val="24"/>
        </w:rPr>
        <w:t>eight</w:t>
      </w:r>
      <w:r w:rsidR="00167BF4">
        <w:rPr>
          <w:rFonts w:ascii="CMU Serif" w:hAnsi="CMU Serif" w:cs="CMU Serif"/>
          <w:sz w:val="24"/>
          <w:szCs w:val="24"/>
        </w:rPr>
        <w:t xml:space="preserve"> cameras, and 16 fps with </w:t>
      </w:r>
      <w:r w:rsidR="00167BF4">
        <w:rPr>
          <w:rFonts w:ascii="CMU Serif" w:hAnsi="CMU Serif" w:cs="CMU Serif"/>
          <w:noProof/>
          <w:sz w:val="24"/>
          <w:szCs w:val="24"/>
        </w:rPr>
        <w:t>three</w:t>
      </w:r>
      <w:r w:rsidR="00167BF4">
        <w:rPr>
          <w:rFonts w:ascii="CMU Serif" w:hAnsi="CMU Serif" w:cs="CMU Serif"/>
          <w:sz w:val="24"/>
          <w:szCs w:val="24"/>
        </w:rPr>
        <w:t xml:space="preserve"> cameras. </w:t>
      </w:r>
    </w:p>
    <w:p w14:paraId="14517F15" w14:textId="77777777" w:rsidR="00167BF4" w:rsidRDefault="00167BF4" w:rsidP="00167BF4">
      <w:pPr>
        <w:jc w:val="both"/>
        <w:rPr>
          <w:rFonts w:ascii="CMU Serif" w:hAnsi="CMU Serif" w:cs="CMU Serif"/>
          <w:sz w:val="24"/>
          <w:szCs w:val="24"/>
        </w:rPr>
      </w:pPr>
      <w:r>
        <w:rPr>
          <w:rFonts w:ascii="CMU Serif" w:hAnsi="CMU Serif" w:cs="CMU Serif"/>
          <w:sz w:val="24"/>
          <w:szCs w:val="24"/>
        </w:rPr>
        <w:t>Since elderly are more likely to experience falling accidents that other age groups,</w:t>
      </w:r>
      <w:r>
        <w:rPr>
          <w:rFonts w:ascii="CMU Serif" w:hAnsi="CMU Serif" w:cs="CMU Serif"/>
          <w:noProof/>
          <w:sz w:val="24"/>
          <w:szCs w:val="24"/>
        </w:rPr>
        <w:t xml:space="preserve"> particular</w:t>
      </w:r>
      <w:r>
        <w:rPr>
          <w:rFonts w:ascii="CMU Serif" w:hAnsi="CMU Serif" w:cs="CMU Serif"/>
          <w:sz w:val="24"/>
          <w:szCs w:val="24"/>
        </w:rPr>
        <w:t xml:space="preserve"> attention needs to </w:t>
      </w:r>
      <w:r>
        <w:rPr>
          <w:rFonts w:ascii="CMU Serif" w:hAnsi="CMU Serif" w:cs="CMU Serif"/>
          <w:noProof/>
          <w:sz w:val="24"/>
          <w:szCs w:val="24"/>
        </w:rPr>
        <w:t>be considered</w:t>
      </w:r>
      <w:r>
        <w:rPr>
          <w:rFonts w:ascii="CMU Serif" w:hAnsi="CMU Serif" w:cs="CMU Serif"/>
          <w:sz w:val="24"/>
          <w:szCs w:val="24"/>
        </w:rPr>
        <w:t xml:space="preserve">. Nurses or surveillance systems are two options. In the </w:t>
      </w:r>
      <w:r>
        <w:rPr>
          <w:rFonts w:ascii="CMU Serif" w:hAnsi="CMU Serif" w:cs="CMU Serif"/>
          <w:noProof/>
          <w:sz w:val="24"/>
          <w:szCs w:val="24"/>
        </w:rPr>
        <w:t>case</w:t>
      </w:r>
      <w:r>
        <w:rPr>
          <w:rFonts w:ascii="CMU Serif" w:hAnsi="CMU Serif" w:cs="CMU Serif"/>
          <w:sz w:val="24"/>
          <w:szCs w:val="24"/>
        </w:rPr>
        <w:t xml:space="preserve"> of the </w:t>
      </w:r>
      <w:r>
        <w:rPr>
          <w:rFonts w:ascii="CMU Serif" w:hAnsi="CMU Serif" w:cs="CMU Serif"/>
          <w:noProof/>
          <w:sz w:val="24"/>
          <w:szCs w:val="24"/>
        </w:rPr>
        <w:t>monitoring</w:t>
      </w:r>
      <w:r>
        <w:rPr>
          <w:rFonts w:ascii="CMU Serif" w:hAnsi="CMU Serif" w:cs="CMU Serif"/>
          <w:sz w:val="24"/>
          <w:szCs w:val="24"/>
        </w:rPr>
        <w:t xml:space="preserve"> systems, some can use </w:t>
      </w:r>
      <w:r w:rsidRPr="00215562">
        <w:rPr>
          <w:rFonts w:ascii="CMU Serif" w:hAnsi="CMU Serif" w:cs="CMU Serif"/>
          <w:noProof/>
          <w:sz w:val="24"/>
          <w:szCs w:val="24"/>
        </w:rPr>
        <w:t>special</w:t>
      </w:r>
      <w:r>
        <w:rPr>
          <w:rFonts w:ascii="CMU Serif" w:hAnsi="CMU Serif" w:cs="CMU Serif"/>
          <w:sz w:val="24"/>
          <w:szCs w:val="24"/>
        </w:rPr>
        <w:t xml:space="preserve"> sensors as in </w:t>
      </w:r>
      <w:sdt>
        <w:sdtPr>
          <w:rPr>
            <w:rFonts w:ascii="CMU Serif" w:hAnsi="CMU Serif" w:cs="CMU Serif"/>
            <w:sz w:val="24"/>
            <w:szCs w:val="24"/>
          </w:rPr>
          <w:id w:val="-838933018"/>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Kep12 \l 1033 </w:instrText>
          </w:r>
          <w:r>
            <w:rPr>
              <w:rFonts w:ascii="CMU Serif" w:hAnsi="CMU Serif" w:cs="CMU Serif"/>
              <w:sz w:val="24"/>
              <w:szCs w:val="24"/>
            </w:rPr>
            <w:fldChar w:fldCharType="separate"/>
          </w:r>
          <w:r>
            <w:rPr>
              <w:rFonts w:ascii="CMU Serif" w:hAnsi="CMU Serif" w:cs="CMU Serif"/>
              <w:noProof/>
              <w:sz w:val="24"/>
              <w:szCs w:val="24"/>
            </w:rPr>
            <w:t>[17]</w:t>
          </w:r>
          <w:r>
            <w:rPr>
              <w:rFonts w:ascii="CMU Serif" w:hAnsi="CMU Serif" w:cs="CMU Serif"/>
              <w:sz w:val="24"/>
              <w:szCs w:val="24"/>
            </w:rPr>
            <w:fldChar w:fldCharType="end"/>
          </w:r>
        </w:sdtContent>
      </w:sdt>
      <w:r>
        <w:rPr>
          <w:rFonts w:ascii="CMU Serif" w:hAnsi="CMU Serif" w:cs="CMU Serif"/>
          <w:sz w:val="24"/>
          <w:szCs w:val="24"/>
        </w:rPr>
        <w:t xml:space="preserve">, and others deploy </w:t>
      </w:r>
      <w:r w:rsidRPr="00215562">
        <w:rPr>
          <w:rFonts w:ascii="CMU Serif" w:hAnsi="CMU Serif" w:cs="CMU Serif"/>
          <w:noProof/>
          <w:sz w:val="24"/>
          <w:szCs w:val="24"/>
        </w:rPr>
        <w:t>monitoring</w:t>
      </w:r>
      <w:r>
        <w:rPr>
          <w:rFonts w:ascii="CMU Serif" w:hAnsi="CMU Serif" w:cs="CMU Serif"/>
          <w:sz w:val="24"/>
          <w:szCs w:val="24"/>
        </w:rPr>
        <w:t xml:space="preserve"> systems as in [7] and [8]. In </w:t>
      </w:r>
      <w:sdt>
        <w:sdtPr>
          <w:rPr>
            <w:rFonts w:ascii="CMU Serif" w:hAnsi="CMU Serif" w:cs="CMU Serif"/>
            <w:sz w:val="24"/>
            <w:szCs w:val="24"/>
          </w:rPr>
          <w:id w:val="-2100012387"/>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Bro02 \l 1033 </w:instrText>
          </w:r>
          <w:r>
            <w:rPr>
              <w:rFonts w:ascii="CMU Serif" w:hAnsi="CMU Serif" w:cs="CMU Serif"/>
              <w:sz w:val="24"/>
              <w:szCs w:val="24"/>
            </w:rPr>
            <w:fldChar w:fldCharType="separate"/>
          </w:r>
          <w:r>
            <w:rPr>
              <w:rFonts w:ascii="CMU Serif" w:hAnsi="CMU Serif" w:cs="CMU Serif"/>
              <w:noProof/>
              <w:sz w:val="24"/>
              <w:szCs w:val="24"/>
            </w:rPr>
            <w:t>[18]</w:t>
          </w:r>
          <w:r>
            <w:rPr>
              <w:rFonts w:ascii="CMU Serif" w:hAnsi="CMU Serif" w:cs="CMU Serif"/>
              <w:sz w:val="24"/>
              <w:szCs w:val="24"/>
            </w:rPr>
            <w:fldChar w:fldCharType="end"/>
          </w:r>
        </w:sdtContent>
      </w:sdt>
      <w:r>
        <w:rPr>
          <w:rFonts w:ascii="CMU Serif" w:hAnsi="CMU Serif" w:cs="CMU Serif"/>
          <w:sz w:val="24"/>
          <w:szCs w:val="24"/>
        </w:rPr>
        <w:t xml:space="preserve">, an Omni camera was used to detect falling events. A new approach </w:t>
      </w:r>
      <w:r>
        <w:rPr>
          <w:rFonts w:ascii="CMU Serif" w:hAnsi="CMU Serif" w:cs="CMU Serif"/>
          <w:noProof/>
          <w:sz w:val="24"/>
          <w:szCs w:val="24"/>
        </w:rPr>
        <w:t>was proposed</w:t>
      </w:r>
      <w:r>
        <w:rPr>
          <w:rFonts w:ascii="CMU Serif" w:hAnsi="CMU Serif" w:cs="CMU Serif"/>
          <w:sz w:val="24"/>
          <w:szCs w:val="24"/>
        </w:rPr>
        <w:t xml:space="preserve"> in </w:t>
      </w:r>
      <w:sdt>
        <w:sdtPr>
          <w:rPr>
            <w:rFonts w:ascii="CMU Serif" w:hAnsi="CMU Serif" w:cs="CMU Serif"/>
            <w:sz w:val="24"/>
            <w:szCs w:val="24"/>
          </w:rPr>
          <w:id w:val="508498589"/>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Nai04 \l 1033 </w:instrText>
          </w:r>
          <w:r>
            <w:rPr>
              <w:rFonts w:ascii="CMU Serif" w:hAnsi="CMU Serif" w:cs="CMU Serif"/>
              <w:sz w:val="24"/>
              <w:szCs w:val="24"/>
            </w:rPr>
            <w:fldChar w:fldCharType="separate"/>
          </w:r>
          <w:r>
            <w:rPr>
              <w:rFonts w:ascii="CMU Serif" w:hAnsi="CMU Serif" w:cs="CMU Serif"/>
              <w:noProof/>
              <w:sz w:val="24"/>
              <w:szCs w:val="24"/>
            </w:rPr>
            <w:t>[19]</w:t>
          </w:r>
          <w:r>
            <w:rPr>
              <w:rFonts w:ascii="CMU Serif" w:hAnsi="CMU Serif" w:cs="CMU Serif"/>
              <w:sz w:val="24"/>
              <w:szCs w:val="24"/>
            </w:rPr>
            <w:fldChar w:fldCharType="end"/>
          </w:r>
        </w:sdtContent>
      </w:sdt>
      <w:r>
        <w:rPr>
          <w:rFonts w:ascii="CMU Serif" w:hAnsi="CMU Serif" w:cs="CMU Serif"/>
          <w:sz w:val="24"/>
          <w:szCs w:val="24"/>
        </w:rPr>
        <w:t xml:space="preserve"> in which a MapCam (Omni camera) </w:t>
      </w:r>
      <w:r>
        <w:rPr>
          <w:rFonts w:ascii="CMU Serif" w:hAnsi="CMU Serif" w:cs="CMU Serif"/>
          <w:noProof/>
          <w:sz w:val="24"/>
          <w:szCs w:val="24"/>
        </w:rPr>
        <w:t>is used</w:t>
      </w:r>
      <w:r>
        <w:rPr>
          <w:rFonts w:ascii="CMU Serif" w:hAnsi="CMU Serif" w:cs="CMU Serif"/>
          <w:sz w:val="24"/>
          <w:szCs w:val="24"/>
        </w:rPr>
        <w:t xml:space="preserve"> along with the personal information of </w:t>
      </w:r>
      <w:r>
        <w:rPr>
          <w:rFonts w:ascii="CMU Serif" w:hAnsi="CMU Serif" w:cs="CMU Serif"/>
          <w:noProof/>
          <w:sz w:val="24"/>
          <w:szCs w:val="24"/>
        </w:rPr>
        <w:t>each</w:t>
      </w:r>
      <w:r>
        <w:rPr>
          <w:rFonts w:ascii="CMU Serif" w:hAnsi="CMU Serif" w:cs="CMU Serif"/>
          <w:sz w:val="24"/>
          <w:szCs w:val="24"/>
        </w:rPr>
        <w:t xml:space="preserve"> </w:t>
      </w:r>
      <w:r>
        <w:rPr>
          <w:rFonts w:ascii="CMU Serif" w:hAnsi="CMU Serif" w:cs="CMU Serif"/>
          <w:noProof/>
          <w:sz w:val="24"/>
          <w:szCs w:val="24"/>
        </w:rPr>
        <w:t>being captured</w:t>
      </w:r>
      <w:r>
        <w:rPr>
          <w:rFonts w:ascii="CMU Serif" w:hAnsi="CMU Serif" w:cs="CMU Serif"/>
          <w:sz w:val="24"/>
          <w:szCs w:val="24"/>
        </w:rPr>
        <w:t xml:space="preserve"> on the camera. The system works as follows: The camera captures 360 degrees scene simultaneously and </w:t>
      </w:r>
      <w:r>
        <w:rPr>
          <w:rFonts w:ascii="CMU Serif" w:hAnsi="CMU Serif" w:cs="CMU Serif"/>
          <w:noProof/>
          <w:sz w:val="24"/>
          <w:szCs w:val="24"/>
        </w:rPr>
        <w:t>eliminates</w:t>
      </w:r>
      <w:r>
        <w:rPr>
          <w:rFonts w:ascii="CMU Serif" w:hAnsi="CMU Serif" w:cs="CMU Serif"/>
          <w:sz w:val="24"/>
          <w:szCs w:val="24"/>
        </w:rPr>
        <w:t xml:space="preserve"> any blind spot. The personal information which </w:t>
      </w:r>
      <w:r>
        <w:rPr>
          <w:rFonts w:ascii="CMU Serif" w:hAnsi="CMU Serif" w:cs="CMU Serif"/>
          <w:noProof/>
          <w:sz w:val="24"/>
          <w:szCs w:val="24"/>
        </w:rPr>
        <w:t>is previously saved</w:t>
      </w:r>
      <w:r>
        <w:rPr>
          <w:rFonts w:ascii="CMU Serif" w:hAnsi="CMU Serif" w:cs="CMU Serif"/>
          <w:sz w:val="24"/>
          <w:szCs w:val="24"/>
        </w:rPr>
        <w:t xml:space="preserve"> for </w:t>
      </w:r>
      <w:r>
        <w:rPr>
          <w:rFonts w:ascii="CMU Serif" w:hAnsi="CMU Serif" w:cs="CMU Serif"/>
          <w:noProof/>
          <w:sz w:val="24"/>
          <w:szCs w:val="24"/>
        </w:rPr>
        <w:t>each individual</w:t>
      </w:r>
      <w:r>
        <w:rPr>
          <w:rFonts w:ascii="CMU Serif" w:hAnsi="CMU Serif" w:cs="CMU Serif"/>
          <w:sz w:val="24"/>
          <w:szCs w:val="24"/>
        </w:rPr>
        <w:t xml:space="preserve"> </w:t>
      </w:r>
      <w:r>
        <w:rPr>
          <w:rFonts w:ascii="CMU Serif" w:hAnsi="CMU Serif" w:cs="CMU Serif"/>
          <w:noProof/>
          <w:sz w:val="24"/>
          <w:szCs w:val="24"/>
        </w:rPr>
        <w:t>is combined</w:t>
      </w:r>
      <w:r>
        <w:rPr>
          <w:rFonts w:ascii="CMU Serif" w:hAnsi="CMU Serif" w:cs="CMU Serif"/>
          <w:sz w:val="24"/>
          <w:szCs w:val="24"/>
        </w:rPr>
        <w:t xml:space="preserve"> </w:t>
      </w:r>
      <w:r>
        <w:rPr>
          <w:rFonts w:ascii="CMU Serif" w:hAnsi="CMU Serif" w:cs="CMU Serif"/>
          <w:noProof/>
          <w:sz w:val="24"/>
          <w:szCs w:val="24"/>
        </w:rPr>
        <w:t>with</w:t>
      </w:r>
      <w:r>
        <w:rPr>
          <w:rFonts w:ascii="CMU Serif" w:hAnsi="CMU Serif" w:cs="CMU Serif"/>
          <w:sz w:val="24"/>
          <w:szCs w:val="24"/>
        </w:rPr>
        <w:t xml:space="preserve"> the system. </w:t>
      </w:r>
      <w:r>
        <w:rPr>
          <w:rFonts w:ascii="CMU Serif" w:hAnsi="CMU Serif" w:cs="CMU Serif"/>
          <w:noProof/>
          <w:sz w:val="24"/>
          <w:szCs w:val="24"/>
        </w:rPr>
        <w:t>That information</w:t>
      </w:r>
      <w:r>
        <w:rPr>
          <w:rFonts w:ascii="CMU Serif" w:hAnsi="CMU Serif" w:cs="CMU Serif"/>
          <w:sz w:val="24"/>
          <w:szCs w:val="24"/>
        </w:rPr>
        <w:t xml:space="preserve"> </w:t>
      </w:r>
      <w:r>
        <w:rPr>
          <w:rFonts w:ascii="CMU Serif" w:hAnsi="CMU Serif" w:cs="CMU Serif"/>
          <w:noProof/>
          <w:sz w:val="24"/>
          <w:szCs w:val="24"/>
        </w:rPr>
        <w:t>includes</w:t>
      </w:r>
      <w:r>
        <w:rPr>
          <w:rFonts w:ascii="CMU Serif" w:hAnsi="CMU Serif" w:cs="CMU Serif"/>
          <w:sz w:val="24"/>
          <w:szCs w:val="24"/>
        </w:rPr>
        <w:t xml:space="preserve"> weight, height and electronic health </w:t>
      </w:r>
      <w:r>
        <w:rPr>
          <w:rFonts w:ascii="CMU Serif" w:hAnsi="CMU Serif" w:cs="CMU Serif"/>
          <w:noProof/>
          <w:sz w:val="24"/>
          <w:szCs w:val="24"/>
        </w:rPr>
        <w:t>history; the</w:t>
      </w:r>
      <w:r>
        <w:rPr>
          <w:rFonts w:ascii="CMU Serif" w:hAnsi="CMU Serif" w:cs="CMU Serif"/>
          <w:sz w:val="24"/>
          <w:szCs w:val="24"/>
        </w:rPr>
        <w:t xml:space="preserve"> system is then adjusted to handle each case </w:t>
      </w:r>
      <w:r>
        <w:rPr>
          <w:rFonts w:ascii="CMU Serif" w:hAnsi="CMU Serif" w:cs="CMU Serif"/>
          <w:noProof/>
          <w:sz w:val="24"/>
          <w:szCs w:val="24"/>
        </w:rPr>
        <w:t>on</w:t>
      </w:r>
      <w:r>
        <w:rPr>
          <w:rFonts w:ascii="CMU Serif" w:hAnsi="CMU Serif" w:cs="CMU Serif"/>
          <w:sz w:val="24"/>
          <w:szCs w:val="24"/>
        </w:rPr>
        <w:t xml:space="preserve"> its own by putting </w:t>
      </w:r>
      <w:r>
        <w:rPr>
          <w:rFonts w:ascii="CMU Serif" w:hAnsi="CMU Serif" w:cs="CMU Serif"/>
          <w:noProof/>
          <w:sz w:val="24"/>
          <w:szCs w:val="24"/>
        </w:rPr>
        <w:t>more</w:t>
      </w:r>
      <w:r>
        <w:rPr>
          <w:rFonts w:ascii="CMU Serif" w:hAnsi="CMU Serif" w:cs="CMU Serif"/>
          <w:sz w:val="24"/>
          <w:szCs w:val="24"/>
        </w:rPr>
        <w:t xml:space="preserve"> attention to the elderly with </w:t>
      </w:r>
      <w:r>
        <w:rPr>
          <w:rFonts w:ascii="CMU Serif" w:hAnsi="CMU Serif" w:cs="CMU Serif"/>
          <w:noProof/>
          <w:sz w:val="24"/>
          <w:szCs w:val="24"/>
        </w:rPr>
        <w:t>extraordinary</w:t>
      </w:r>
      <w:r>
        <w:rPr>
          <w:rFonts w:ascii="CMU Serif" w:hAnsi="CMU Serif" w:cs="CMU Serif"/>
          <w:sz w:val="24"/>
          <w:szCs w:val="24"/>
        </w:rPr>
        <w:t xml:space="preserve"> conditions or diseases. After experiments, the results showed an increased rate of detection when using the </w:t>
      </w:r>
      <w:r>
        <w:rPr>
          <w:rFonts w:ascii="CMU Serif" w:hAnsi="CMU Serif" w:cs="CMU Serif"/>
          <w:noProof/>
          <w:sz w:val="24"/>
          <w:szCs w:val="24"/>
        </w:rPr>
        <w:t>personal</w:t>
      </w:r>
      <w:r>
        <w:rPr>
          <w:rFonts w:ascii="CMU Serif" w:hAnsi="CMU Serif" w:cs="CMU Serif"/>
          <w:sz w:val="24"/>
          <w:szCs w:val="24"/>
        </w:rPr>
        <w:t xml:space="preserve"> information with a percentage of 79.8%, and 68% when not using personal information.</w:t>
      </w:r>
    </w:p>
    <w:p w14:paraId="15851150" w14:textId="77777777" w:rsidR="00167BF4" w:rsidRDefault="00167BF4" w:rsidP="009100E2">
      <w:pPr>
        <w:pStyle w:val="Heading5"/>
        <w:spacing w:after="200"/>
        <w:ind w:firstLine="720"/>
        <w:rPr>
          <w:rFonts w:ascii="CMU Serif" w:hAnsi="CMU Serif" w:cs="CMU Serif"/>
          <w:b/>
          <w:bCs/>
          <w:sz w:val="24"/>
          <w:szCs w:val="24"/>
        </w:rPr>
      </w:pPr>
      <w:r>
        <w:rPr>
          <w:rFonts w:ascii="CMU Serif" w:hAnsi="CMU Serif" w:cs="CMU Serif"/>
          <w:b/>
          <w:bCs/>
          <w:sz w:val="24"/>
          <w:szCs w:val="24"/>
        </w:rPr>
        <w:t>2.2.2.2 Ambient Device Based Falling Detection</w:t>
      </w:r>
    </w:p>
    <w:p w14:paraId="2CF5E4E2" w14:textId="073B4DF3" w:rsidR="00167BF4" w:rsidRDefault="00167BF4" w:rsidP="00167BF4">
      <w:pPr>
        <w:jc w:val="both"/>
        <w:rPr>
          <w:rFonts w:ascii="CMU Serif" w:hAnsi="CMU Serif" w:cs="CMU Serif"/>
          <w:sz w:val="24"/>
          <w:szCs w:val="24"/>
        </w:rPr>
      </w:pPr>
      <w:r>
        <w:rPr>
          <w:rFonts w:ascii="CMU Serif" w:hAnsi="CMU Serif" w:cs="CMU Serif"/>
          <w:noProof/>
          <w:sz w:val="24"/>
          <w:szCs w:val="24"/>
        </w:rPr>
        <w:t>Ambience-based</w:t>
      </w:r>
      <w:r>
        <w:rPr>
          <w:rFonts w:ascii="CMU Serif" w:hAnsi="CMU Serif" w:cs="CMU Serif"/>
          <w:sz w:val="24"/>
          <w:szCs w:val="24"/>
        </w:rPr>
        <w:t xml:space="preserve"> devices </w:t>
      </w:r>
      <w:r>
        <w:rPr>
          <w:rFonts w:ascii="CMU Serif" w:hAnsi="CMU Serif" w:cs="CMU Serif"/>
          <w:noProof/>
          <w:sz w:val="24"/>
          <w:szCs w:val="24"/>
        </w:rPr>
        <w:t>endeavor</w:t>
      </w:r>
      <w:r>
        <w:rPr>
          <w:rFonts w:ascii="CMU Serif" w:hAnsi="CMU Serif" w:cs="CMU Serif"/>
          <w:sz w:val="24"/>
          <w:szCs w:val="24"/>
        </w:rPr>
        <w:t xml:space="preserve"> to fuse audio and visual data, and sense through vibrating data. Image and video sensing can be achieved using multiple approaches: one method is by </w:t>
      </w:r>
      <w:r>
        <w:rPr>
          <w:rFonts w:ascii="CMU Serif" w:hAnsi="CMU Serif" w:cs="CMU Serif"/>
          <w:noProof/>
          <w:sz w:val="24"/>
          <w:szCs w:val="24"/>
        </w:rPr>
        <w:t>bringing</w:t>
      </w:r>
      <w:r>
        <w:rPr>
          <w:rFonts w:ascii="CMU Serif" w:hAnsi="CMU Serif" w:cs="CMU Serif"/>
          <w:sz w:val="24"/>
          <w:szCs w:val="24"/>
        </w:rPr>
        <w:t xml:space="preserve"> the user to the network via wireless node that </w:t>
      </w:r>
      <w:r>
        <w:rPr>
          <w:rFonts w:ascii="CMU Serif" w:hAnsi="CMU Serif" w:cs="CMU Serif"/>
          <w:noProof/>
          <w:sz w:val="24"/>
          <w:szCs w:val="24"/>
        </w:rPr>
        <w:t>is used</w:t>
      </w:r>
      <w:r>
        <w:rPr>
          <w:rFonts w:ascii="CMU Serif" w:hAnsi="CMU Serif" w:cs="CMU Serif"/>
          <w:sz w:val="24"/>
          <w:szCs w:val="24"/>
        </w:rPr>
        <w:t xml:space="preserve"> for fall detection by specific event sensing functions, which uses signal strength measurements to track the estimated location of the user. </w:t>
      </w:r>
      <w:r>
        <w:rPr>
          <w:rFonts w:ascii="CMU Serif" w:hAnsi="CMU Serif" w:cs="CMU Serif"/>
          <w:noProof/>
          <w:sz w:val="24"/>
          <w:szCs w:val="24"/>
        </w:rPr>
        <w:t>Also</w:t>
      </w:r>
      <w:r>
        <w:rPr>
          <w:rFonts w:ascii="CMU Serif" w:hAnsi="CMU Serif" w:cs="CMU Serif"/>
          <w:sz w:val="24"/>
          <w:szCs w:val="24"/>
        </w:rPr>
        <w:t xml:space="preserve">, it allows monitoring control to communicate </w:t>
      </w:r>
      <w:r w:rsidRPr="00215562">
        <w:rPr>
          <w:rFonts w:ascii="CMU Serif" w:hAnsi="CMU Serif" w:cs="CMU Serif"/>
          <w:noProof/>
          <w:sz w:val="24"/>
          <w:szCs w:val="24"/>
        </w:rPr>
        <w:t>with the user</w:t>
      </w:r>
      <w:r>
        <w:rPr>
          <w:rFonts w:ascii="CMU Serif" w:hAnsi="CMU Serif" w:cs="CMU Serif"/>
          <w:sz w:val="24"/>
          <w:szCs w:val="24"/>
        </w:rPr>
        <w:t xml:space="preserve"> to alert problems </w:t>
      </w:r>
      <w:sdt>
        <w:sdtPr>
          <w:rPr>
            <w:rFonts w:ascii="CMU Serif" w:hAnsi="CMU Serif" w:cs="CMU Serif"/>
            <w:sz w:val="24"/>
            <w:szCs w:val="24"/>
          </w:rPr>
          <w:id w:val="2077620203"/>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Mub12 \l 1033 </w:instrText>
          </w:r>
          <w:r>
            <w:rPr>
              <w:rFonts w:ascii="CMU Serif" w:hAnsi="CMU Serif" w:cs="CMU Serif"/>
              <w:sz w:val="24"/>
              <w:szCs w:val="24"/>
            </w:rPr>
            <w:fldChar w:fldCharType="separate"/>
          </w:r>
          <w:r>
            <w:rPr>
              <w:rFonts w:ascii="CMU Serif" w:hAnsi="CMU Serif" w:cs="CMU Serif"/>
              <w:noProof/>
              <w:sz w:val="24"/>
              <w:szCs w:val="24"/>
            </w:rPr>
            <w:t>[15]</w:t>
          </w:r>
          <w:r>
            <w:rPr>
              <w:rFonts w:ascii="CMU Serif" w:hAnsi="CMU Serif" w:cs="CMU Serif"/>
              <w:sz w:val="24"/>
              <w:szCs w:val="24"/>
            </w:rPr>
            <w:fldChar w:fldCharType="end"/>
          </w:r>
        </w:sdtContent>
      </w:sdt>
      <w:r>
        <w:rPr>
          <w:rFonts w:ascii="CMU Serif" w:hAnsi="CMU Serif" w:cs="CMU Serif"/>
          <w:sz w:val="24"/>
          <w:szCs w:val="24"/>
        </w:rPr>
        <w:t xml:space="preserve">. Another method is by extracting wavelet-based features from the </w:t>
      </w:r>
      <w:r>
        <w:rPr>
          <w:rFonts w:ascii="CMU Serif" w:hAnsi="CMU Serif" w:cs="CMU Serif"/>
          <w:noProof/>
          <w:sz w:val="24"/>
          <w:szCs w:val="24"/>
        </w:rPr>
        <w:t>raw</w:t>
      </w:r>
      <w:r>
        <w:rPr>
          <w:rFonts w:ascii="CMU Serif" w:hAnsi="CMU Serif" w:cs="CMU Serif"/>
          <w:sz w:val="24"/>
          <w:szCs w:val="24"/>
        </w:rPr>
        <w:t xml:space="preserve"> sensor and apply them to a TEO-based sound activity detector. Also, passive infrared sensors output are processed, and various human and pet motion recordings are used to train the Hidden Markov models resulting </w:t>
      </w:r>
      <w:r>
        <w:rPr>
          <w:rFonts w:ascii="CMU Serif" w:hAnsi="CMU Serif" w:cs="CMU Serif"/>
          <w:noProof/>
          <w:sz w:val="24"/>
          <w:szCs w:val="24"/>
        </w:rPr>
        <w:t>from</w:t>
      </w:r>
      <w:r>
        <w:rPr>
          <w:rFonts w:ascii="CMU Serif" w:hAnsi="CMU Serif" w:cs="CMU Serif"/>
          <w:sz w:val="24"/>
          <w:szCs w:val="24"/>
        </w:rPr>
        <w:t xml:space="preserve"> different activities including falling. This procedure is fused together to conclude an ultimate decision </w:t>
      </w:r>
      <w:sdt>
        <w:sdtPr>
          <w:rPr>
            <w:rFonts w:ascii="CMU Serif" w:hAnsi="CMU Serif" w:cs="CMU Serif"/>
            <w:sz w:val="24"/>
            <w:szCs w:val="24"/>
          </w:rPr>
          <w:id w:val="1036696570"/>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Tor07 \l 1033 </w:instrText>
          </w:r>
          <w:r>
            <w:rPr>
              <w:rFonts w:ascii="CMU Serif" w:hAnsi="CMU Serif" w:cs="CMU Serif"/>
              <w:sz w:val="24"/>
              <w:szCs w:val="24"/>
            </w:rPr>
            <w:fldChar w:fldCharType="separate"/>
          </w:r>
          <w:r>
            <w:rPr>
              <w:rFonts w:ascii="CMU Serif" w:hAnsi="CMU Serif" w:cs="CMU Serif"/>
              <w:noProof/>
              <w:sz w:val="24"/>
              <w:szCs w:val="24"/>
            </w:rPr>
            <w:t>[20]</w:t>
          </w:r>
          <w:r>
            <w:rPr>
              <w:rFonts w:ascii="CMU Serif" w:hAnsi="CMU Serif" w:cs="CMU Serif"/>
              <w:sz w:val="24"/>
              <w:szCs w:val="24"/>
            </w:rPr>
            <w:fldChar w:fldCharType="end"/>
          </w:r>
        </w:sdtContent>
      </w:sdt>
      <w:r>
        <w:rPr>
          <w:rFonts w:ascii="CMU Serif" w:hAnsi="CMU Serif" w:cs="CMU Serif"/>
          <w:sz w:val="24"/>
          <w:szCs w:val="24"/>
        </w:rPr>
        <w:t xml:space="preserve">. On the other hand, event sensing can be achieved using vibrational data for localization, tracking, and monitoring using </w:t>
      </w:r>
      <w:r w:rsidRPr="00215562">
        <w:rPr>
          <w:rFonts w:ascii="CMU Serif" w:hAnsi="CMU Serif" w:cs="CMU Serif"/>
          <w:noProof/>
          <w:sz w:val="24"/>
          <w:szCs w:val="24"/>
        </w:rPr>
        <w:t>a special</w:t>
      </w:r>
      <w:r>
        <w:rPr>
          <w:rFonts w:ascii="CMU Serif" w:hAnsi="CMU Serif" w:cs="CMU Serif"/>
          <w:sz w:val="24"/>
          <w:szCs w:val="24"/>
        </w:rPr>
        <w:t xml:space="preserve"> piezoelectric sensor placed on the floor. Through monitoring floor vibration patterns that </w:t>
      </w:r>
      <w:r>
        <w:rPr>
          <w:rFonts w:ascii="CMU Serif" w:hAnsi="CMU Serif" w:cs="CMU Serif"/>
          <w:noProof/>
          <w:sz w:val="24"/>
          <w:szCs w:val="24"/>
        </w:rPr>
        <w:t>are</w:t>
      </w:r>
      <w:r>
        <w:rPr>
          <w:rFonts w:ascii="CMU Serif" w:hAnsi="CMU Serif" w:cs="CMU Serif"/>
          <w:sz w:val="24"/>
          <w:szCs w:val="24"/>
        </w:rPr>
        <w:t xml:space="preserve"> generated by human, the system will process them to be able to distinguish human falls from normal activities, like walking</w:t>
      </w:r>
      <w:r w:rsidR="00484D6E">
        <w:rPr>
          <w:rFonts w:ascii="CMU Serif" w:hAnsi="CMU Serif" w:cs="CMU Serif"/>
          <w:sz w:val="24"/>
          <w:szCs w:val="24"/>
        </w:rPr>
        <w:t xml:space="preserve"> as shown in Figure</w:t>
      </w:r>
      <w:r w:rsidR="0027017F">
        <w:rPr>
          <w:rFonts w:ascii="CMU Serif" w:hAnsi="CMU Serif" w:cs="CMU Serif"/>
          <w:sz w:val="24"/>
          <w:szCs w:val="24"/>
        </w:rPr>
        <w:t xml:space="preserve"> </w:t>
      </w:r>
      <w:r w:rsidR="00484D6E">
        <w:rPr>
          <w:rFonts w:ascii="CMU Serif" w:hAnsi="CMU Serif" w:cs="CMU Serif"/>
          <w:sz w:val="24"/>
          <w:szCs w:val="24"/>
        </w:rPr>
        <w:t>5</w:t>
      </w:r>
      <w:r>
        <w:rPr>
          <w:rFonts w:ascii="CMU Serif" w:hAnsi="CMU Serif" w:cs="CMU Serif"/>
          <w:sz w:val="24"/>
          <w:szCs w:val="24"/>
        </w:rPr>
        <w:t xml:space="preserve"> </w:t>
      </w:r>
      <w:sdt>
        <w:sdtPr>
          <w:rPr>
            <w:rFonts w:ascii="CMU Serif" w:hAnsi="CMU Serif" w:cs="CMU Serif"/>
            <w:sz w:val="24"/>
            <w:szCs w:val="24"/>
          </w:rPr>
          <w:id w:val="-750967017"/>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Alw06 \l 1033 </w:instrText>
          </w:r>
          <w:r>
            <w:rPr>
              <w:rFonts w:ascii="CMU Serif" w:hAnsi="CMU Serif" w:cs="CMU Serif"/>
              <w:sz w:val="24"/>
              <w:szCs w:val="24"/>
            </w:rPr>
            <w:fldChar w:fldCharType="separate"/>
          </w:r>
          <w:r>
            <w:rPr>
              <w:rFonts w:ascii="CMU Serif" w:hAnsi="CMU Serif" w:cs="CMU Serif"/>
              <w:noProof/>
              <w:sz w:val="24"/>
              <w:szCs w:val="24"/>
            </w:rPr>
            <w:t>[21]</w:t>
          </w:r>
          <w:r>
            <w:rPr>
              <w:rFonts w:ascii="CMU Serif" w:hAnsi="CMU Serif" w:cs="CMU Serif"/>
              <w:sz w:val="24"/>
              <w:szCs w:val="24"/>
            </w:rPr>
            <w:fldChar w:fldCharType="end"/>
          </w:r>
        </w:sdtContent>
      </w:sdt>
      <w:r>
        <w:rPr>
          <w:rFonts w:ascii="CMU Serif" w:hAnsi="CMU Serif" w:cs="CMU Serif"/>
          <w:sz w:val="24"/>
          <w:szCs w:val="24"/>
        </w:rPr>
        <w:t xml:space="preserve">. </w:t>
      </w:r>
    </w:p>
    <w:p w14:paraId="705A7C21" w14:textId="77777777" w:rsidR="00167BF4" w:rsidRDefault="00167BF4" w:rsidP="00167BF4">
      <w:pPr>
        <w:keepNext/>
        <w:spacing w:after="0"/>
        <w:jc w:val="center"/>
        <w:rPr>
          <w:rFonts w:ascii="CMU Serif" w:hAnsi="CMU Serif" w:cs="CMU Serif"/>
        </w:rPr>
      </w:pPr>
      <w:r>
        <w:rPr>
          <w:rFonts w:ascii="CMU Serif" w:hAnsi="CMU Serif" w:cs="CMU Serif"/>
          <w:noProof/>
        </w:rPr>
        <w:drawing>
          <wp:inline distT="0" distB="0" distL="0" distR="0" wp14:anchorId="1D08E16D" wp14:editId="1AF989AF">
            <wp:extent cx="5943600" cy="1562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5A58E982" w14:textId="77777777" w:rsidR="00167BF4" w:rsidRDefault="00167BF4" w:rsidP="00791548">
      <w:pPr>
        <w:pStyle w:val="Caption"/>
        <w:spacing w:after="120"/>
        <w:jc w:val="center"/>
        <w:rPr>
          <w:rFonts w:ascii="CMU Serif" w:hAnsi="CMU Serif" w:cs="CMU Serif"/>
        </w:rPr>
      </w:pPr>
      <w:bookmarkStart w:id="40" w:name="_Toc452984942"/>
      <w:r w:rsidRPr="00215562">
        <w:rPr>
          <w:rFonts w:ascii="CMU Serif" w:hAnsi="CMU Serif" w:cs="CMU Serif"/>
          <w:noProof/>
        </w:rPr>
        <w:t xml:space="preserve">Figure </w:t>
      </w:r>
      <w:r w:rsidRPr="00215562">
        <w:rPr>
          <w:noProof/>
        </w:rPr>
        <w:fldChar w:fldCharType="begin"/>
      </w:r>
      <w:r w:rsidRPr="00215562">
        <w:rPr>
          <w:rFonts w:ascii="CMU Serif" w:hAnsi="CMU Serif" w:cs="CMU Serif"/>
          <w:noProof/>
        </w:rPr>
        <w:instrText xml:space="preserve"> SEQ Figure \* ARABIC </w:instrText>
      </w:r>
      <w:r w:rsidRPr="00215562">
        <w:rPr>
          <w:noProof/>
        </w:rPr>
        <w:fldChar w:fldCharType="separate"/>
      </w:r>
      <w:r w:rsidR="00532846">
        <w:rPr>
          <w:rFonts w:ascii="CMU Serif" w:hAnsi="CMU Serif" w:cs="CMU Serif"/>
          <w:noProof/>
        </w:rPr>
        <w:t>5</w:t>
      </w:r>
      <w:r w:rsidRPr="00215562">
        <w:rPr>
          <w:noProof/>
        </w:rPr>
        <w:fldChar w:fldCharType="end"/>
      </w:r>
      <w:r w:rsidRPr="00215562">
        <w:rPr>
          <w:rFonts w:ascii="CMU Serif" w:hAnsi="CMU Serif" w:cs="CMU Serif"/>
          <w:noProof/>
        </w:rPr>
        <w:t xml:space="preserve"> Schematic representation of the working principle of</w:t>
      </w:r>
      <w:r>
        <w:rPr>
          <w:rFonts w:ascii="CMU Serif" w:hAnsi="CMU Serif" w:cs="CMU Serif"/>
        </w:rPr>
        <w:t xml:space="preserve"> the floor vibration based falling detector</w:t>
      </w:r>
      <w:sdt>
        <w:sdtPr>
          <w:rPr>
            <w:rFonts w:ascii="CMU Serif" w:hAnsi="CMU Serif" w:cs="CMU Serif"/>
          </w:rPr>
          <w:id w:val="-1943609337"/>
          <w:citation/>
        </w:sdtPr>
        <w:sdtEndPr/>
        <w:sdtContent>
          <w:r>
            <w:fldChar w:fldCharType="begin"/>
          </w:r>
          <w:r>
            <w:rPr>
              <w:rFonts w:ascii="CMU Serif" w:hAnsi="CMU Serif" w:cs="CMU Serif"/>
            </w:rPr>
            <w:instrText xml:space="preserve"> CITATION Alw06 \l 1033 </w:instrText>
          </w:r>
          <w:r>
            <w:fldChar w:fldCharType="separate"/>
          </w:r>
          <w:r>
            <w:rPr>
              <w:rFonts w:ascii="CMU Serif" w:hAnsi="CMU Serif" w:cs="CMU Serif"/>
              <w:noProof/>
            </w:rPr>
            <w:t xml:space="preserve"> [21]</w:t>
          </w:r>
          <w:r>
            <w:fldChar w:fldCharType="end"/>
          </w:r>
        </w:sdtContent>
      </w:sdt>
      <w:bookmarkEnd w:id="40"/>
    </w:p>
    <w:p w14:paraId="31060465" w14:textId="70AF0A60" w:rsidR="00167BF4" w:rsidRDefault="00167BF4" w:rsidP="00791548">
      <w:pPr>
        <w:spacing w:after="120"/>
        <w:jc w:val="both"/>
        <w:rPr>
          <w:rFonts w:ascii="CMU Serif" w:hAnsi="CMU Serif" w:cs="CMU Serif"/>
          <w:sz w:val="24"/>
          <w:szCs w:val="24"/>
        </w:rPr>
      </w:pPr>
      <w:r>
        <w:rPr>
          <w:rFonts w:ascii="CMU Serif" w:hAnsi="CMU Serif" w:cs="CMU Serif"/>
          <w:noProof/>
          <w:sz w:val="24"/>
          <w:szCs w:val="24"/>
        </w:rPr>
        <w:t>Ambiance</w:t>
      </w:r>
      <w:r>
        <w:rPr>
          <w:rFonts w:ascii="CMU Serif" w:hAnsi="CMU Serif" w:cs="CMU Serif"/>
          <w:sz w:val="24"/>
          <w:szCs w:val="24"/>
        </w:rPr>
        <w:t xml:space="preserve"> device based methods use pressure sensors for object detection enormously. These sensors </w:t>
      </w:r>
      <w:r>
        <w:rPr>
          <w:rFonts w:ascii="CMU Serif" w:hAnsi="CMU Serif" w:cs="CMU Serif"/>
          <w:noProof/>
          <w:sz w:val="24"/>
          <w:szCs w:val="24"/>
        </w:rPr>
        <w:t>are based</w:t>
      </w:r>
      <w:r>
        <w:rPr>
          <w:rFonts w:ascii="CMU Serif" w:hAnsi="CMU Serif" w:cs="CMU Serif"/>
          <w:sz w:val="24"/>
          <w:szCs w:val="24"/>
        </w:rPr>
        <w:t xml:space="preserve"> on sensing the </w:t>
      </w:r>
      <w:r>
        <w:rPr>
          <w:rFonts w:ascii="CMU Serif" w:hAnsi="CMU Serif" w:cs="CMU Serif"/>
          <w:noProof/>
          <w:sz w:val="24"/>
          <w:szCs w:val="24"/>
        </w:rPr>
        <w:t>high</w:t>
      </w:r>
      <w:r>
        <w:rPr>
          <w:rFonts w:ascii="CMU Serif" w:hAnsi="CMU Serif" w:cs="CMU Serif"/>
          <w:sz w:val="24"/>
          <w:szCs w:val="24"/>
        </w:rPr>
        <w:t xml:space="preserve"> pressure of the object resulting </w:t>
      </w:r>
      <w:r>
        <w:rPr>
          <w:rFonts w:ascii="CMU Serif" w:hAnsi="CMU Serif" w:cs="CMU Serif"/>
          <w:noProof/>
          <w:sz w:val="24"/>
          <w:szCs w:val="24"/>
        </w:rPr>
        <w:t>from</w:t>
      </w:r>
      <w:r>
        <w:rPr>
          <w:rFonts w:ascii="CMU Serif" w:hAnsi="CMU Serif" w:cs="CMU Serif"/>
          <w:sz w:val="24"/>
          <w:szCs w:val="24"/>
        </w:rPr>
        <w:t xml:space="preserve"> its weight. They have multiple advantages including cost efficiency and </w:t>
      </w:r>
      <w:r>
        <w:rPr>
          <w:rFonts w:ascii="CMU Serif" w:hAnsi="CMU Serif" w:cs="CMU Serif"/>
          <w:noProof/>
          <w:sz w:val="24"/>
          <w:szCs w:val="24"/>
        </w:rPr>
        <w:t>intrusive implementation</w:t>
      </w:r>
      <w:r>
        <w:rPr>
          <w:rFonts w:ascii="CMU Serif" w:hAnsi="CMU Serif" w:cs="CMU Serif"/>
          <w:sz w:val="24"/>
          <w:szCs w:val="24"/>
        </w:rPr>
        <w:t xml:space="preserve"> loss. Conversely, they have </w:t>
      </w:r>
      <w:r>
        <w:rPr>
          <w:rFonts w:ascii="CMU Serif" w:hAnsi="CMU Serif" w:cs="CMU Serif"/>
          <w:noProof/>
          <w:sz w:val="24"/>
          <w:szCs w:val="24"/>
        </w:rPr>
        <w:t>a significant</w:t>
      </w:r>
      <w:r>
        <w:rPr>
          <w:rFonts w:ascii="CMU Serif" w:hAnsi="CMU Serif" w:cs="CMU Serif"/>
          <w:sz w:val="24"/>
          <w:szCs w:val="24"/>
        </w:rPr>
        <w:t xml:space="preserve"> disadvantage of sensing everything surrounding the object, which increases false alarms and thus, low accuracy of detection </w:t>
      </w:r>
      <w:sdt>
        <w:sdtPr>
          <w:rPr>
            <w:rFonts w:ascii="CMU Serif" w:hAnsi="CMU Serif" w:cs="CMU Serif"/>
            <w:sz w:val="24"/>
            <w:szCs w:val="24"/>
          </w:rPr>
          <w:id w:val="1585489381"/>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Mub12 \l 1033 </w:instrText>
          </w:r>
          <w:r>
            <w:rPr>
              <w:rFonts w:ascii="CMU Serif" w:hAnsi="CMU Serif" w:cs="CMU Serif"/>
              <w:sz w:val="24"/>
              <w:szCs w:val="24"/>
            </w:rPr>
            <w:fldChar w:fldCharType="separate"/>
          </w:r>
          <w:r>
            <w:rPr>
              <w:rFonts w:ascii="CMU Serif" w:hAnsi="CMU Serif" w:cs="CMU Serif"/>
              <w:noProof/>
              <w:sz w:val="24"/>
              <w:szCs w:val="24"/>
            </w:rPr>
            <w:t>[15]</w:t>
          </w:r>
          <w:r>
            <w:rPr>
              <w:rFonts w:ascii="CMU Serif" w:hAnsi="CMU Serif" w:cs="CMU Serif"/>
              <w:sz w:val="24"/>
              <w:szCs w:val="24"/>
            </w:rPr>
            <w:fldChar w:fldCharType="end"/>
          </w:r>
        </w:sdtContent>
      </w:sdt>
      <w:r>
        <w:rPr>
          <w:rFonts w:ascii="CMU Serif" w:hAnsi="CMU Serif" w:cs="CMU Serif"/>
          <w:sz w:val="24"/>
          <w:szCs w:val="24"/>
        </w:rPr>
        <w:t>.</w:t>
      </w:r>
      <w:r w:rsidR="00115D3D">
        <w:rPr>
          <w:rFonts w:ascii="CMU Serif" w:hAnsi="CMU Serif" w:cs="CMU Serif"/>
          <w:sz w:val="24"/>
          <w:szCs w:val="24"/>
        </w:rPr>
        <w:t xml:space="preserve"> Figure 6 shows the framework for existing ambiance</w:t>
      </w:r>
      <w:r w:rsidR="00DD5529">
        <w:rPr>
          <w:rFonts w:ascii="CMU Serif" w:hAnsi="CMU Serif" w:cs="CMU Serif"/>
          <w:sz w:val="24"/>
          <w:szCs w:val="24"/>
        </w:rPr>
        <w:t xml:space="preserve"> based approaches</w:t>
      </w:r>
      <w:r w:rsidR="00115D3D">
        <w:rPr>
          <w:rFonts w:ascii="CMU Serif" w:hAnsi="CMU Serif" w:cs="CMU Serif"/>
          <w:sz w:val="24"/>
          <w:szCs w:val="24"/>
        </w:rPr>
        <w:t>.</w:t>
      </w:r>
    </w:p>
    <w:p w14:paraId="4EE36C7C" w14:textId="77777777" w:rsidR="00167BF4" w:rsidRDefault="00167BF4" w:rsidP="00167BF4">
      <w:pPr>
        <w:keepNext/>
        <w:spacing w:after="0"/>
        <w:jc w:val="center"/>
        <w:rPr>
          <w:rFonts w:ascii="CMU Serif" w:hAnsi="CMU Serif" w:cs="CMU Serif"/>
        </w:rPr>
      </w:pPr>
      <w:r>
        <w:rPr>
          <w:rFonts w:ascii="CMU Serif" w:hAnsi="CMU Serif" w:cs="CMU Serif"/>
          <w:noProof/>
          <w:sz w:val="16"/>
          <w:szCs w:val="16"/>
        </w:rPr>
        <w:drawing>
          <wp:inline distT="0" distB="0" distL="0" distR="0" wp14:anchorId="7CEAD9DD" wp14:editId="7223CCCC">
            <wp:extent cx="6038850" cy="885825"/>
            <wp:effectExtent l="0" t="0" r="19050" b="47625"/>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5C5AA11" w14:textId="77777777" w:rsidR="00167BF4" w:rsidRDefault="00167BF4" w:rsidP="00167BF4">
      <w:pPr>
        <w:pStyle w:val="Caption"/>
        <w:jc w:val="center"/>
        <w:rPr>
          <w:rFonts w:ascii="CMU Serif" w:hAnsi="CMU Serif" w:cs="CMU Serif"/>
        </w:rPr>
      </w:pPr>
      <w:bookmarkStart w:id="41" w:name="_Toc452984943"/>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6</w:t>
      </w:r>
      <w:r>
        <w:fldChar w:fldCharType="end"/>
      </w:r>
      <w:r>
        <w:rPr>
          <w:rFonts w:ascii="CMU Serif" w:hAnsi="CMU Serif" w:cs="CMU Serif"/>
        </w:rPr>
        <w:t xml:space="preserve"> Framework for existing </w:t>
      </w:r>
      <w:r>
        <w:rPr>
          <w:rFonts w:ascii="CMU Serif" w:hAnsi="CMU Serif" w:cs="CMU Serif"/>
          <w:noProof/>
        </w:rPr>
        <w:t>ambiance</w:t>
      </w:r>
      <w:r>
        <w:rPr>
          <w:rFonts w:ascii="CMU Serif" w:hAnsi="CMU Serif" w:cs="CMU Serif"/>
        </w:rPr>
        <w:t xml:space="preserve"> based approaches </w:t>
      </w:r>
      <w:sdt>
        <w:sdtPr>
          <w:rPr>
            <w:rFonts w:ascii="CMU Serif" w:hAnsi="CMU Serif" w:cs="CMU Serif"/>
          </w:rPr>
          <w:id w:val="366643606"/>
          <w:citation/>
        </w:sdtPr>
        <w:sdtEndPr/>
        <w:sdtContent>
          <w:r>
            <w:fldChar w:fldCharType="begin"/>
          </w:r>
          <w:r>
            <w:rPr>
              <w:rFonts w:ascii="CMU Serif" w:hAnsi="CMU Serif" w:cs="CMU Serif"/>
            </w:rPr>
            <w:instrText xml:space="preserve"> CITATION Mub12 \l 1033 </w:instrText>
          </w:r>
          <w:r>
            <w:fldChar w:fldCharType="separate"/>
          </w:r>
          <w:r>
            <w:rPr>
              <w:rFonts w:ascii="CMU Serif" w:hAnsi="CMU Serif" w:cs="CMU Serif"/>
              <w:noProof/>
            </w:rPr>
            <w:t>[15]</w:t>
          </w:r>
          <w:r>
            <w:fldChar w:fldCharType="end"/>
          </w:r>
        </w:sdtContent>
      </w:sdt>
      <w:bookmarkEnd w:id="41"/>
    </w:p>
    <w:p w14:paraId="0B19F990" w14:textId="77777777" w:rsidR="00167BF4" w:rsidRDefault="00167BF4" w:rsidP="009100E2">
      <w:pPr>
        <w:pStyle w:val="Heading5"/>
        <w:spacing w:after="200"/>
        <w:ind w:firstLine="720"/>
        <w:rPr>
          <w:rStyle w:val="Strong"/>
          <w:sz w:val="24"/>
          <w:szCs w:val="24"/>
        </w:rPr>
      </w:pPr>
      <w:r>
        <w:rPr>
          <w:rStyle w:val="Strong"/>
          <w:rFonts w:ascii="CMU Serif" w:hAnsi="CMU Serif" w:cs="CMU Serif"/>
          <w:sz w:val="24"/>
          <w:szCs w:val="24"/>
        </w:rPr>
        <w:t>2.2.2.3 Wearable Device Based Falling Detection</w:t>
      </w:r>
    </w:p>
    <w:p w14:paraId="7E87C34E" w14:textId="77777777" w:rsidR="00167BF4" w:rsidRDefault="00167BF4" w:rsidP="00167BF4">
      <w:pPr>
        <w:jc w:val="both"/>
      </w:pPr>
      <w:r>
        <w:rPr>
          <w:rFonts w:ascii="CMU Serif" w:hAnsi="CMU Serif" w:cs="CMU Serif"/>
          <w:sz w:val="24"/>
          <w:szCs w:val="24"/>
        </w:rPr>
        <w:t xml:space="preserve">Wearable devices </w:t>
      </w:r>
      <w:r>
        <w:rPr>
          <w:rFonts w:ascii="CMU Serif" w:hAnsi="CMU Serif" w:cs="CMU Serif"/>
          <w:noProof/>
          <w:sz w:val="24"/>
          <w:szCs w:val="24"/>
        </w:rPr>
        <w:t>are divided</w:t>
      </w:r>
      <w:r>
        <w:rPr>
          <w:rFonts w:ascii="CMU Serif" w:hAnsi="CMU Serif" w:cs="CMU Serif"/>
          <w:sz w:val="24"/>
          <w:szCs w:val="24"/>
        </w:rPr>
        <w:t xml:space="preserve"> into two categories: motion based and posture based devices</w:t>
      </w:r>
      <w:sdt>
        <w:sdtPr>
          <w:rPr>
            <w:rFonts w:ascii="CMU Serif" w:hAnsi="CMU Serif" w:cs="CMU Serif"/>
            <w:sz w:val="24"/>
            <w:szCs w:val="24"/>
          </w:rPr>
          <w:id w:val="203607494"/>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Mub12 \l 1033 </w:instrText>
          </w:r>
          <w:r>
            <w:rPr>
              <w:rFonts w:ascii="CMU Serif" w:hAnsi="CMU Serif" w:cs="CMU Serif"/>
              <w:sz w:val="24"/>
              <w:szCs w:val="24"/>
            </w:rPr>
            <w:fldChar w:fldCharType="separate"/>
          </w:r>
          <w:r>
            <w:rPr>
              <w:rFonts w:ascii="CMU Serif" w:hAnsi="CMU Serif" w:cs="CMU Serif"/>
              <w:noProof/>
              <w:sz w:val="24"/>
              <w:szCs w:val="24"/>
            </w:rPr>
            <w:t xml:space="preserve"> [15]</w:t>
          </w:r>
          <w:r>
            <w:rPr>
              <w:rFonts w:ascii="CMU Serif" w:hAnsi="CMU Serif" w:cs="CMU Serif"/>
              <w:sz w:val="24"/>
              <w:szCs w:val="24"/>
            </w:rPr>
            <w:fldChar w:fldCharType="end"/>
          </w:r>
        </w:sdtContent>
      </w:sdt>
      <w:r>
        <w:rPr>
          <w:rFonts w:ascii="CMU Serif" w:hAnsi="CMU Serif" w:cs="CMU Serif"/>
          <w:sz w:val="24"/>
          <w:szCs w:val="24"/>
        </w:rPr>
        <w:t xml:space="preserve">. There are numerous kinds of detection methods that </w:t>
      </w:r>
      <w:r>
        <w:rPr>
          <w:rFonts w:ascii="CMU Serif" w:hAnsi="CMU Serif" w:cs="CMU Serif"/>
          <w:noProof/>
          <w:sz w:val="24"/>
          <w:szCs w:val="24"/>
        </w:rPr>
        <w:t>are based</w:t>
      </w:r>
      <w:r>
        <w:rPr>
          <w:rFonts w:ascii="CMU Serif" w:hAnsi="CMU Serif" w:cs="CMU Serif"/>
          <w:sz w:val="24"/>
          <w:szCs w:val="24"/>
        </w:rPr>
        <w:t xml:space="preserve"> on following </w:t>
      </w:r>
      <w:sdt>
        <w:sdtPr>
          <w:rPr>
            <w:rFonts w:ascii="CMU Serif" w:hAnsi="CMU Serif" w:cs="CMU Serif"/>
            <w:sz w:val="24"/>
            <w:szCs w:val="24"/>
          </w:rPr>
          <w:id w:val="1274678767"/>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WuF15 \l 1033 </w:instrText>
          </w:r>
          <w:r>
            <w:rPr>
              <w:rFonts w:ascii="CMU Serif" w:hAnsi="CMU Serif" w:cs="CMU Serif"/>
              <w:sz w:val="24"/>
              <w:szCs w:val="24"/>
            </w:rPr>
            <w:fldChar w:fldCharType="separate"/>
          </w:r>
          <w:r>
            <w:rPr>
              <w:rFonts w:ascii="CMU Serif" w:hAnsi="CMU Serif" w:cs="CMU Serif"/>
              <w:noProof/>
              <w:sz w:val="24"/>
              <w:szCs w:val="24"/>
            </w:rPr>
            <w:t>[22]</w:t>
          </w:r>
          <w:r>
            <w:rPr>
              <w:rFonts w:ascii="CMU Serif" w:hAnsi="CMU Serif" w:cs="CMU Serif"/>
              <w:sz w:val="24"/>
              <w:szCs w:val="24"/>
            </w:rPr>
            <w:fldChar w:fldCharType="end"/>
          </w:r>
        </w:sdtContent>
      </w:sdt>
      <w:r>
        <w:rPr>
          <w:rFonts w:ascii="CMU Serif" w:hAnsi="CMU Serif" w:cs="CMU Serif"/>
          <w:sz w:val="24"/>
          <w:szCs w:val="24"/>
        </w:rPr>
        <w:t>:</w:t>
      </w:r>
    </w:p>
    <w:p w14:paraId="395C77CE" w14:textId="77777777" w:rsidR="00167BF4" w:rsidRDefault="00167BF4" w:rsidP="00167BF4">
      <w:pPr>
        <w:pStyle w:val="ListParagraph"/>
        <w:numPr>
          <w:ilvl w:val="0"/>
          <w:numId w:val="5"/>
        </w:numPr>
        <w:spacing w:after="160" w:line="240" w:lineRule="auto"/>
        <w:jc w:val="both"/>
        <w:rPr>
          <w:rFonts w:ascii="CMU Serif" w:hAnsi="CMU Serif" w:cs="CMU Serif"/>
          <w:sz w:val="24"/>
          <w:szCs w:val="24"/>
        </w:rPr>
      </w:pPr>
      <w:r>
        <w:rPr>
          <w:rFonts w:ascii="CMU Serif" w:hAnsi="CMU Serif" w:cs="CMU Serif"/>
          <w:sz w:val="24"/>
          <w:szCs w:val="24"/>
        </w:rPr>
        <w:t>Motion sensing method using an accelerometer</w:t>
      </w:r>
    </w:p>
    <w:p w14:paraId="2B6CE60A" w14:textId="77777777" w:rsidR="00167BF4" w:rsidRDefault="00167BF4" w:rsidP="00167BF4">
      <w:pPr>
        <w:pStyle w:val="ListParagraph"/>
        <w:numPr>
          <w:ilvl w:val="0"/>
          <w:numId w:val="5"/>
        </w:numPr>
        <w:spacing w:after="160" w:line="240" w:lineRule="auto"/>
        <w:jc w:val="both"/>
        <w:rPr>
          <w:rFonts w:ascii="CMU Serif" w:hAnsi="CMU Serif" w:cs="CMU Serif"/>
          <w:sz w:val="24"/>
          <w:szCs w:val="24"/>
        </w:rPr>
      </w:pPr>
      <w:r>
        <w:rPr>
          <w:rFonts w:ascii="CMU Serif" w:hAnsi="CMU Serif" w:cs="CMU Serif"/>
          <w:sz w:val="24"/>
          <w:szCs w:val="24"/>
        </w:rPr>
        <w:t>Location sensing method using both accelerometer and gyroscope</w:t>
      </w:r>
    </w:p>
    <w:p w14:paraId="0BC1DD0F" w14:textId="01F2776C" w:rsidR="00167BF4" w:rsidRDefault="00167BF4" w:rsidP="00167BF4">
      <w:pPr>
        <w:spacing w:after="0"/>
        <w:jc w:val="both"/>
        <w:rPr>
          <w:rFonts w:ascii="CMU Serif" w:hAnsi="CMU Serif" w:cs="CMU Serif"/>
          <w:sz w:val="24"/>
          <w:szCs w:val="24"/>
        </w:rPr>
      </w:pPr>
      <w:r>
        <w:rPr>
          <w:rFonts w:ascii="CMU Serif" w:hAnsi="CMU Serif" w:cs="CMU Serif"/>
          <w:sz w:val="24"/>
          <w:szCs w:val="24"/>
        </w:rPr>
        <w:t xml:space="preserve">This approach uses sixMTw sensors, where each unit contains three tri-axial devices: accelerometer, </w:t>
      </w:r>
      <w:r>
        <w:rPr>
          <w:rFonts w:ascii="CMU Serif" w:hAnsi="CMU Serif" w:cs="CMU Serif"/>
          <w:noProof/>
          <w:sz w:val="24"/>
          <w:szCs w:val="24"/>
        </w:rPr>
        <w:t>magnetometer,</w:t>
      </w:r>
      <w:r>
        <w:rPr>
          <w:rFonts w:ascii="CMU Serif" w:hAnsi="CMU Serif" w:cs="CMU Serif"/>
          <w:sz w:val="24"/>
          <w:szCs w:val="24"/>
        </w:rPr>
        <w:t xml:space="preserve"> and gyroscope. Each unit records acceleration, the strength of Earth’s magnetic field, and the rate of a </w:t>
      </w:r>
      <w:r>
        <w:rPr>
          <w:rFonts w:ascii="CMU Serif" w:hAnsi="CMU Serif" w:cs="CMU Serif"/>
          <w:noProof/>
          <w:sz w:val="24"/>
          <w:szCs w:val="24"/>
        </w:rPr>
        <w:t>turn</w:t>
      </w:r>
      <w:r>
        <w:rPr>
          <w:rFonts w:ascii="CMU Serif" w:hAnsi="CMU Serif" w:cs="CMU Serif"/>
          <w:sz w:val="24"/>
          <w:szCs w:val="24"/>
        </w:rPr>
        <w:t xml:space="preserve"> along three perpendicular axes. After that, these measurements are transmitted over a radio frequency. There are </w:t>
      </w:r>
      <w:r>
        <w:rPr>
          <w:rFonts w:ascii="CMU Serif" w:hAnsi="CMU Serif" w:cs="CMU Serif"/>
          <w:noProof/>
          <w:sz w:val="24"/>
          <w:szCs w:val="24"/>
        </w:rPr>
        <w:t>thirty-six</w:t>
      </w:r>
      <w:r>
        <w:rPr>
          <w:rFonts w:ascii="CMU Serif" w:hAnsi="CMU Serif" w:cs="CMU Serif"/>
          <w:sz w:val="24"/>
          <w:szCs w:val="24"/>
        </w:rPr>
        <w:t xml:space="preserve"> different experiments done, some of them for fall actions and the others are for non-fall actions. This approach uses six classifiers to distinguish between fall and ADLs based on machine learning techniques, which achieved an accuracy level above 95%. The KNN and LSM methods do not miss any fall as a result of that they consider it as reliable classifiers. </w:t>
      </w:r>
      <w:r w:rsidRPr="00215562">
        <w:rPr>
          <w:rFonts w:ascii="CMU Serif" w:hAnsi="CMU Serif" w:cs="CMU Serif"/>
          <w:noProof/>
          <w:sz w:val="24"/>
          <w:szCs w:val="24"/>
        </w:rPr>
        <w:t xml:space="preserve">The main </w:t>
      </w:r>
      <w:r w:rsidR="00215562" w:rsidRPr="00215562">
        <w:rPr>
          <w:rFonts w:ascii="CMU Serif" w:hAnsi="CMU Serif" w:cs="CMU Serif"/>
          <w:noProof/>
          <w:sz w:val="24"/>
          <w:szCs w:val="24"/>
        </w:rPr>
        <w:t>shortcoming</w:t>
      </w:r>
      <w:r w:rsidRPr="00215562">
        <w:rPr>
          <w:rFonts w:ascii="CMU Serif" w:hAnsi="CMU Serif" w:cs="CMU Serif"/>
          <w:noProof/>
          <w:sz w:val="24"/>
          <w:szCs w:val="24"/>
        </w:rPr>
        <w:t xml:space="preserve"> of this approach is the</w:t>
      </w:r>
      <w:r>
        <w:rPr>
          <w:rFonts w:ascii="CMU Serif" w:hAnsi="CMU Serif" w:cs="CMU Serif"/>
          <w:sz w:val="24"/>
          <w:szCs w:val="24"/>
        </w:rPr>
        <w:t xml:space="preserve"> number of sensor</w:t>
      </w:r>
      <w:r w:rsidR="003F7118">
        <w:rPr>
          <w:rFonts w:ascii="CMU Serif" w:hAnsi="CMU Serif" w:cs="CMU Serif"/>
          <w:sz w:val="24"/>
          <w:szCs w:val="24"/>
        </w:rPr>
        <w:t>s used for calculating the data</w:t>
      </w:r>
      <w:r>
        <w:rPr>
          <w:rFonts w:ascii="CMU Serif" w:hAnsi="CMU Serif" w:cs="CMU Serif"/>
          <w:sz w:val="24"/>
          <w:szCs w:val="24"/>
        </w:rPr>
        <w:t xml:space="preserve"> </w:t>
      </w:r>
      <w:sdt>
        <w:sdtPr>
          <w:rPr>
            <w:rFonts w:ascii="CMU Serif" w:hAnsi="CMU Serif" w:cs="CMU Serif"/>
            <w:sz w:val="24"/>
            <w:szCs w:val="24"/>
          </w:rPr>
          <w:id w:val="-1620446561"/>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Ozd14 \l 1033 </w:instrText>
          </w:r>
          <w:r>
            <w:rPr>
              <w:rFonts w:ascii="CMU Serif" w:hAnsi="CMU Serif" w:cs="CMU Serif"/>
              <w:sz w:val="24"/>
              <w:szCs w:val="24"/>
            </w:rPr>
            <w:fldChar w:fldCharType="separate"/>
          </w:r>
          <w:r>
            <w:rPr>
              <w:rFonts w:ascii="CMU Serif" w:hAnsi="CMU Serif" w:cs="CMU Serif"/>
              <w:noProof/>
              <w:sz w:val="24"/>
              <w:szCs w:val="24"/>
            </w:rPr>
            <w:t>[23]</w:t>
          </w:r>
          <w:r>
            <w:rPr>
              <w:rFonts w:ascii="CMU Serif" w:hAnsi="CMU Serif" w:cs="CMU Serif"/>
              <w:sz w:val="24"/>
              <w:szCs w:val="24"/>
            </w:rPr>
            <w:fldChar w:fldCharType="end"/>
          </w:r>
        </w:sdtContent>
      </w:sdt>
      <w:r w:rsidR="003F7118">
        <w:rPr>
          <w:rFonts w:ascii="CMU Serif" w:hAnsi="CMU Serif" w:cs="CMU Serif"/>
          <w:sz w:val="24"/>
          <w:szCs w:val="24"/>
        </w:rPr>
        <w:t>.</w:t>
      </w:r>
    </w:p>
    <w:p w14:paraId="274A509B" w14:textId="59E052F9" w:rsidR="00167BF4" w:rsidRDefault="0099348E" w:rsidP="0099348E">
      <w:pPr>
        <w:spacing w:after="0"/>
        <w:jc w:val="both"/>
        <w:rPr>
          <w:rFonts w:ascii="CMU Serif" w:hAnsi="CMU Serif" w:cs="CMU Serif"/>
          <w:sz w:val="24"/>
          <w:szCs w:val="24"/>
        </w:rPr>
      </w:pPr>
      <w:r>
        <w:rPr>
          <w:rFonts w:ascii="CMU Serif" w:hAnsi="CMU Serif" w:cs="CMU Serif"/>
          <w:sz w:val="24"/>
          <w:szCs w:val="24"/>
        </w:rPr>
        <w:t xml:space="preserve">In </w:t>
      </w:r>
      <w:sdt>
        <w:sdtPr>
          <w:rPr>
            <w:rFonts w:ascii="CMU Serif" w:hAnsi="CMU Serif" w:cs="CMU Serif"/>
            <w:sz w:val="24"/>
            <w:szCs w:val="24"/>
          </w:rPr>
          <w:id w:val="18591849"/>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WuF15 \l 1033 </w:instrText>
          </w:r>
          <w:r>
            <w:rPr>
              <w:rFonts w:ascii="CMU Serif" w:hAnsi="CMU Serif" w:cs="CMU Serif"/>
              <w:sz w:val="24"/>
              <w:szCs w:val="24"/>
            </w:rPr>
            <w:fldChar w:fldCharType="separate"/>
          </w:r>
          <w:r>
            <w:rPr>
              <w:rFonts w:ascii="CMU Serif" w:hAnsi="CMU Serif" w:cs="CMU Serif"/>
              <w:noProof/>
              <w:sz w:val="24"/>
              <w:szCs w:val="24"/>
            </w:rPr>
            <w:t>[22]</w:t>
          </w:r>
          <w:r>
            <w:rPr>
              <w:rFonts w:ascii="CMU Serif" w:hAnsi="CMU Serif" w:cs="CMU Serif"/>
              <w:sz w:val="24"/>
              <w:szCs w:val="24"/>
            </w:rPr>
            <w:fldChar w:fldCharType="end"/>
          </w:r>
        </w:sdtContent>
      </w:sdt>
      <w:r>
        <w:rPr>
          <w:rFonts w:ascii="CMU Serif" w:hAnsi="CMU Serif" w:cs="CMU Serif"/>
          <w:sz w:val="24"/>
          <w:szCs w:val="24"/>
        </w:rPr>
        <w:t>, the</w:t>
      </w:r>
      <w:r w:rsidR="00167BF4">
        <w:rPr>
          <w:rFonts w:ascii="CMU Serif" w:hAnsi="CMU Serif" w:cs="CMU Serif"/>
          <w:sz w:val="24"/>
          <w:szCs w:val="24"/>
        </w:rPr>
        <w:t xml:space="preserve"> fall detection system uses </w:t>
      </w:r>
      <w:r w:rsidR="00167BF4">
        <w:rPr>
          <w:rFonts w:ascii="CMU Serif" w:hAnsi="CMU Serif" w:cs="CMU Serif"/>
          <w:noProof/>
          <w:sz w:val="24"/>
          <w:szCs w:val="24"/>
        </w:rPr>
        <w:t>a wearable</w:t>
      </w:r>
      <w:r w:rsidR="00167BF4">
        <w:rPr>
          <w:rFonts w:ascii="CMU Serif" w:hAnsi="CMU Serif" w:cs="CMU Serif"/>
          <w:sz w:val="24"/>
          <w:szCs w:val="24"/>
        </w:rPr>
        <w:t xml:space="preserve"> device of a </w:t>
      </w:r>
      <w:r w:rsidR="00167BF4">
        <w:rPr>
          <w:rFonts w:ascii="CMU Serif" w:hAnsi="CMU Serif" w:cs="CMU Serif"/>
          <w:noProof/>
          <w:sz w:val="24"/>
          <w:szCs w:val="24"/>
        </w:rPr>
        <w:t>single</w:t>
      </w:r>
      <w:r w:rsidR="00167BF4">
        <w:rPr>
          <w:rFonts w:ascii="CMU Serif" w:hAnsi="CMU Serif" w:cs="CMU Serif"/>
          <w:sz w:val="24"/>
          <w:szCs w:val="24"/>
        </w:rPr>
        <w:t xml:space="preserve"> tri-axial </w:t>
      </w:r>
      <w:r w:rsidR="00167BF4">
        <w:rPr>
          <w:rFonts w:ascii="CMU Serif" w:hAnsi="CMU Serif" w:cs="CMU Serif"/>
          <w:noProof/>
          <w:sz w:val="24"/>
          <w:szCs w:val="24"/>
        </w:rPr>
        <w:t>accelerometer</w:t>
      </w:r>
      <w:r w:rsidR="00167BF4">
        <w:rPr>
          <w:rFonts w:ascii="CMU Serif" w:hAnsi="CMU Serif" w:cs="CMU Serif"/>
          <w:sz w:val="24"/>
          <w:szCs w:val="24"/>
        </w:rPr>
        <w:t xml:space="preserve"> and an algorithm that </w:t>
      </w:r>
      <w:r w:rsidR="00167BF4">
        <w:rPr>
          <w:rFonts w:ascii="CMU Serif" w:hAnsi="CMU Serif" w:cs="CMU Serif"/>
          <w:noProof/>
          <w:sz w:val="24"/>
          <w:szCs w:val="24"/>
        </w:rPr>
        <w:t>is based</w:t>
      </w:r>
      <w:r w:rsidR="00167BF4">
        <w:rPr>
          <w:rFonts w:ascii="CMU Serif" w:hAnsi="CMU Serif" w:cs="CMU Serif"/>
          <w:sz w:val="24"/>
          <w:szCs w:val="24"/>
        </w:rPr>
        <w:t xml:space="preserve"> on thresholds of summing acceleration and rotation angle information. The summation acceleration is used as the first step to distinguish between </w:t>
      </w:r>
      <w:r w:rsidR="00167BF4">
        <w:rPr>
          <w:rFonts w:ascii="CMU Serif" w:hAnsi="CMU Serif" w:cs="CMU Serif"/>
          <w:noProof/>
          <w:sz w:val="24"/>
          <w:szCs w:val="24"/>
        </w:rPr>
        <w:t>high-intensity</w:t>
      </w:r>
      <w:r w:rsidR="00167BF4">
        <w:rPr>
          <w:rFonts w:ascii="CMU Serif" w:hAnsi="CMU Serif" w:cs="CMU Serif"/>
          <w:sz w:val="24"/>
          <w:szCs w:val="24"/>
        </w:rPr>
        <w:t xml:space="preserve"> movements from others. Because some </w:t>
      </w:r>
      <w:r w:rsidR="00215562">
        <w:rPr>
          <w:rFonts w:ascii="CMU Serif" w:hAnsi="CMU Serif" w:cs="CMU Serif"/>
          <w:noProof/>
          <w:sz w:val="24"/>
          <w:szCs w:val="24"/>
        </w:rPr>
        <w:t>regular</w:t>
      </w:r>
      <w:r w:rsidR="00167BF4">
        <w:rPr>
          <w:rFonts w:ascii="CMU Serif" w:hAnsi="CMU Serif" w:cs="CMU Serif"/>
          <w:sz w:val="24"/>
          <w:szCs w:val="24"/>
        </w:rPr>
        <w:t xml:space="preserve"> motions also produce peak values such as jumping, an additional feature is added to the system, which is an angle calculated based on acceleration measurements. The rotation angle of gravity can </w:t>
      </w:r>
      <w:r w:rsidR="00167BF4">
        <w:rPr>
          <w:rFonts w:ascii="CMU Serif" w:hAnsi="CMU Serif" w:cs="CMU Serif"/>
          <w:noProof/>
          <w:sz w:val="24"/>
          <w:szCs w:val="24"/>
        </w:rPr>
        <w:t>be calculated</w:t>
      </w:r>
      <w:r w:rsidR="00167BF4">
        <w:rPr>
          <w:rFonts w:ascii="CMU Serif" w:hAnsi="CMU Serif" w:cs="CMU Serif"/>
          <w:sz w:val="24"/>
          <w:szCs w:val="24"/>
        </w:rPr>
        <w:t xml:space="preserve"> by separating the gravity component</w:t>
      </w:r>
      <w:r w:rsidR="00D97D3A">
        <w:rPr>
          <w:rFonts w:ascii="CMU Serif" w:hAnsi="CMU Serif" w:cs="CMU Serif"/>
          <w:sz w:val="24"/>
          <w:szCs w:val="24"/>
        </w:rPr>
        <w:t>s before and after human’s</w:t>
      </w:r>
      <w:r>
        <w:rPr>
          <w:rFonts w:ascii="CMU Serif" w:hAnsi="CMU Serif" w:cs="CMU Serif"/>
          <w:sz w:val="24"/>
          <w:szCs w:val="24"/>
        </w:rPr>
        <w:t xml:space="preserve"> fall</w:t>
      </w:r>
      <w:r w:rsidR="00D97D3A">
        <w:rPr>
          <w:rFonts w:ascii="CMU Serif" w:hAnsi="CMU Serif" w:cs="CMU Serif"/>
          <w:sz w:val="24"/>
          <w:szCs w:val="24"/>
        </w:rPr>
        <w:t>.</w:t>
      </w:r>
      <w:r w:rsidR="004D55EF">
        <w:rPr>
          <w:rFonts w:ascii="CMU Serif" w:hAnsi="CMU Serif" w:cs="CMU Serif"/>
          <w:sz w:val="24"/>
          <w:szCs w:val="24"/>
        </w:rPr>
        <w:t xml:space="preserve"> The gravity and Coordinate before and after the fall shown in figure7.</w:t>
      </w:r>
    </w:p>
    <w:p w14:paraId="69032113" w14:textId="77777777" w:rsidR="00167BF4" w:rsidRDefault="00167BF4" w:rsidP="00167BF4">
      <w:pPr>
        <w:tabs>
          <w:tab w:val="left" w:pos="3495"/>
        </w:tabs>
        <w:spacing w:after="0"/>
        <w:ind w:firstLine="360"/>
        <w:jc w:val="center"/>
        <w:rPr>
          <w:rFonts w:ascii="CMU Serif" w:hAnsi="CMU Serif" w:cs="CMU Serif"/>
        </w:rPr>
      </w:pPr>
      <w:r>
        <w:rPr>
          <w:rFonts w:ascii="CMU Serif" w:hAnsi="CMU Serif" w:cs="CMU Serif"/>
          <w:noProof/>
        </w:rPr>
        <w:drawing>
          <wp:inline distT="0" distB="0" distL="0" distR="0" wp14:anchorId="3149D005" wp14:editId="6274A039">
            <wp:extent cx="3124200" cy="15144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b="7616"/>
                    <a:stretch>
                      <a:fillRect/>
                    </a:stretch>
                  </pic:blipFill>
                  <pic:spPr bwMode="auto">
                    <a:xfrm>
                      <a:off x="0" y="0"/>
                      <a:ext cx="3124200" cy="1514475"/>
                    </a:xfrm>
                    <a:prstGeom prst="rect">
                      <a:avLst/>
                    </a:prstGeom>
                    <a:noFill/>
                    <a:ln w="12700" cmpd="sng">
                      <a:solidFill>
                        <a:srgbClr val="000000"/>
                      </a:solidFill>
                      <a:miter lim="800000"/>
                      <a:headEnd/>
                      <a:tailEnd/>
                    </a:ln>
                    <a:effectLst/>
                  </pic:spPr>
                </pic:pic>
              </a:graphicData>
            </a:graphic>
          </wp:inline>
        </w:drawing>
      </w:r>
    </w:p>
    <w:p w14:paraId="3818BCC8" w14:textId="77777777" w:rsidR="00167BF4" w:rsidRDefault="00167BF4" w:rsidP="00167BF4">
      <w:pPr>
        <w:pStyle w:val="Caption"/>
        <w:jc w:val="center"/>
        <w:rPr>
          <w:rFonts w:ascii="CMU Serif" w:hAnsi="CMU Serif" w:cs="CMU Serif"/>
          <w:sz w:val="20"/>
          <w:szCs w:val="20"/>
        </w:rPr>
      </w:pPr>
      <w:bookmarkStart w:id="42" w:name="_Toc452984944"/>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7</w:t>
      </w:r>
      <w:r>
        <w:fldChar w:fldCharType="end"/>
      </w:r>
      <w:r>
        <w:rPr>
          <w:rFonts w:ascii="CMU Serif" w:hAnsi="CMU Serif" w:cs="CMU Serif"/>
        </w:rPr>
        <w:t xml:space="preserve"> Coordinate and gravity before and after falling. (a) Before falling (b) After falling</w:t>
      </w:r>
      <w:sdt>
        <w:sdtPr>
          <w:rPr>
            <w:rFonts w:ascii="CMU Serif" w:hAnsi="CMU Serif" w:cs="CMU Serif"/>
          </w:rPr>
          <w:id w:val="-245506127"/>
          <w:citation/>
        </w:sdtPr>
        <w:sdtEndPr/>
        <w:sdtContent>
          <w:r>
            <w:fldChar w:fldCharType="begin"/>
          </w:r>
          <w:r>
            <w:rPr>
              <w:rFonts w:ascii="CMU Serif" w:hAnsi="CMU Serif" w:cs="CMU Serif"/>
            </w:rPr>
            <w:instrText xml:space="preserve"> CITATION WuF15 \l 1033 </w:instrText>
          </w:r>
          <w:r>
            <w:fldChar w:fldCharType="separate"/>
          </w:r>
          <w:r>
            <w:rPr>
              <w:rFonts w:ascii="CMU Serif" w:hAnsi="CMU Serif" w:cs="CMU Serif"/>
              <w:noProof/>
            </w:rPr>
            <w:t xml:space="preserve"> [22]</w:t>
          </w:r>
          <w:r>
            <w:fldChar w:fldCharType="end"/>
          </w:r>
        </w:sdtContent>
      </w:sdt>
      <w:bookmarkEnd w:id="42"/>
    </w:p>
    <w:p w14:paraId="280F0732" w14:textId="2F858103" w:rsidR="00167BF4" w:rsidRDefault="00167BF4" w:rsidP="0099348E">
      <w:pPr>
        <w:spacing w:after="0"/>
        <w:jc w:val="both"/>
        <w:rPr>
          <w:rFonts w:ascii="CMU Serif" w:hAnsi="CMU Serif" w:cs="CMU Serif"/>
          <w:sz w:val="24"/>
          <w:szCs w:val="24"/>
        </w:rPr>
      </w:pPr>
      <w:r>
        <w:rPr>
          <w:rFonts w:ascii="CMU Serif" w:hAnsi="CMU Serif" w:cs="CMU Serif"/>
          <w:sz w:val="24"/>
          <w:szCs w:val="24"/>
        </w:rPr>
        <w:t>This paper</w:t>
      </w:r>
      <w:r w:rsidR="0099348E">
        <w:rPr>
          <w:rFonts w:ascii="CMU Serif" w:hAnsi="CMU Serif" w:cs="CMU Serif"/>
          <w:sz w:val="24"/>
          <w:szCs w:val="24"/>
        </w:rPr>
        <w:t xml:space="preserve"> </w:t>
      </w:r>
      <w:sdt>
        <w:sdtPr>
          <w:rPr>
            <w:rFonts w:ascii="CMU Serif" w:hAnsi="CMU Serif" w:cs="CMU Serif"/>
            <w:sz w:val="24"/>
            <w:szCs w:val="24"/>
          </w:rPr>
          <w:id w:val="1178314519"/>
          <w:citation/>
        </w:sdtPr>
        <w:sdtEndPr/>
        <w:sdtContent>
          <w:r w:rsidR="0099348E">
            <w:rPr>
              <w:rFonts w:ascii="CMU Serif" w:hAnsi="CMU Serif" w:cs="CMU Serif"/>
              <w:sz w:val="24"/>
              <w:szCs w:val="24"/>
            </w:rPr>
            <w:fldChar w:fldCharType="begin"/>
          </w:r>
          <w:r w:rsidR="0099348E">
            <w:rPr>
              <w:rFonts w:ascii="CMU Serif" w:hAnsi="CMU Serif" w:cs="CMU Serif"/>
              <w:sz w:val="24"/>
              <w:szCs w:val="24"/>
            </w:rPr>
            <w:instrText xml:space="preserve">CITATION LiQ09 \l 1033 </w:instrText>
          </w:r>
          <w:r w:rsidR="0099348E">
            <w:rPr>
              <w:rFonts w:ascii="CMU Serif" w:hAnsi="CMU Serif" w:cs="CMU Serif"/>
              <w:sz w:val="24"/>
              <w:szCs w:val="24"/>
            </w:rPr>
            <w:fldChar w:fldCharType="separate"/>
          </w:r>
          <w:r w:rsidR="0099348E">
            <w:rPr>
              <w:rFonts w:ascii="CMU Serif" w:hAnsi="CMU Serif" w:cs="CMU Serif"/>
              <w:noProof/>
              <w:sz w:val="24"/>
              <w:szCs w:val="24"/>
            </w:rPr>
            <w:t>[24]</w:t>
          </w:r>
          <w:r w:rsidR="0099348E">
            <w:rPr>
              <w:rFonts w:ascii="CMU Serif" w:hAnsi="CMU Serif" w:cs="CMU Serif"/>
              <w:sz w:val="24"/>
              <w:szCs w:val="24"/>
            </w:rPr>
            <w:fldChar w:fldCharType="end"/>
          </w:r>
        </w:sdtContent>
      </w:sdt>
      <w:r>
        <w:rPr>
          <w:rFonts w:ascii="CMU Serif" w:hAnsi="CMU Serif" w:cs="CMU Serif"/>
          <w:sz w:val="24"/>
          <w:szCs w:val="24"/>
        </w:rPr>
        <w:t xml:space="preserve"> uses both accelerometer and gyroscope for building a system for fall detection. The human activities </w:t>
      </w:r>
      <w:r>
        <w:rPr>
          <w:rFonts w:ascii="CMU Serif" w:hAnsi="CMU Serif" w:cs="CMU Serif"/>
          <w:noProof/>
          <w:sz w:val="24"/>
          <w:szCs w:val="24"/>
        </w:rPr>
        <w:t>are divided</w:t>
      </w:r>
      <w:r>
        <w:rPr>
          <w:rFonts w:ascii="CMU Serif" w:hAnsi="CMU Serif" w:cs="CMU Serif"/>
          <w:sz w:val="24"/>
          <w:szCs w:val="24"/>
        </w:rPr>
        <w:t xml:space="preserve"> into two categories static postures and dynamic transitions. The system </w:t>
      </w:r>
      <w:r>
        <w:rPr>
          <w:rFonts w:ascii="CMU Serif" w:hAnsi="CMU Serif" w:cs="CMU Serif"/>
          <w:noProof/>
          <w:sz w:val="24"/>
          <w:szCs w:val="24"/>
        </w:rPr>
        <w:t>uses</w:t>
      </w:r>
      <w:r>
        <w:rPr>
          <w:rFonts w:ascii="CMU Serif" w:hAnsi="CMU Serif" w:cs="CMU Serif"/>
          <w:sz w:val="24"/>
          <w:szCs w:val="24"/>
        </w:rPr>
        <w:t xml:space="preserve"> two TEMPO accelerometers which </w:t>
      </w:r>
      <w:r>
        <w:rPr>
          <w:rFonts w:ascii="CMU Serif" w:hAnsi="CMU Serif" w:cs="CMU Serif"/>
          <w:noProof/>
          <w:sz w:val="24"/>
          <w:szCs w:val="24"/>
        </w:rPr>
        <w:t>are placed</w:t>
      </w:r>
      <w:r>
        <w:rPr>
          <w:rFonts w:ascii="CMU Serif" w:hAnsi="CMU Serif" w:cs="CMU Serif"/>
          <w:sz w:val="24"/>
          <w:szCs w:val="24"/>
        </w:rPr>
        <w:t xml:space="preserve"> in two different locations of the </w:t>
      </w:r>
      <w:r>
        <w:rPr>
          <w:rFonts w:ascii="CMU Serif" w:hAnsi="CMU Serif" w:cs="CMU Serif"/>
          <w:noProof/>
          <w:sz w:val="24"/>
          <w:szCs w:val="24"/>
        </w:rPr>
        <w:t>body. Thus,</w:t>
      </w:r>
      <w:r>
        <w:rPr>
          <w:rFonts w:ascii="CMU Serif" w:hAnsi="CMU Serif" w:cs="CMU Serif"/>
          <w:sz w:val="24"/>
          <w:szCs w:val="24"/>
        </w:rPr>
        <w:t xml:space="preserve"> the system can distinguish four kinds of static postures: sitting, lying, standing and bending. </w:t>
      </w:r>
      <w:r>
        <w:rPr>
          <w:rFonts w:ascii="CMU Serif" w:hAnsi="CMU Serif" w:cs="CMU Serif"/>
          <w:noProof/>
          <w:sz w:val="24"/>
          <w:szCs w:val="24"/>
        </w:rPr>
        <w:t>Linear acceleration and angular velocity are measured</w:t>
      </w:r>
      <w:r>
        <w:rPr>
          <w:rFonts w:ascii="CMU Serif" w:hAnsi="CMU Serif" w:cs="CMU Serif"/>
          <w:noProof/>
          <w:sz w:val="28"/>
          <w:szCs w:val="26"/>
        </w:rPr>
        <w:t xml:space="preserve"> </w:t>
      </w:r>
      <w:r>
        <w:rPr>
          <w:rFonts w:ascii="CMU Serif" w:hAnsi="CMU Serif" w:cs="CMU Serif"/>
          <w:noProof/>
          <w:sz w:val="24"/>
          <w:szCs w:val="24"/>
        </w:rPr>
        <w:t xml:space="preserve">and compared with </w:t>
      </w:r>
      <w:r w:rsidRPr="00215562">
        <w:rPr>
          <w:rFonts w:ascii="CMU Serif" w:hAnsi="CMU Serif" w:cs="CMU Serif"/>
          <w:noProof/>
          <w:sz w:val="24"/>
          <w:szCs w:val="24"/>
        </w:rPr>
        <w:t xml:space="preserve">a </w:t>
      </w:r>
      <w:r w:rsidR="00215562">
        <w:rPr>
          <w:rFonts w:ascii="CMU Serif" w:hAnsi="CMU Serif" w:cs="CMU Serif"/>
          <w:noProof/>
          <w:sz w:val="24"/>
          <w:szCs w:val="24"/>
        </w:rPr>
        <w:t>particular</w:t>
      </w:r>
      <w:r>
        <w:rPr>
          <w:rFonts w:ascii="CMU Serif" w:hAnsi="CMU Serif" w:cs="CMU Serif"/>
          <w:noProof/>
          <w:sz w:val="24"/>
          <w:szCs w:val="24"/>
        </w:rPr>
        <w:t xml:space="preserve"> threshold to determine whether motion transitions are intentional or not.</w:t>
      </w:r>
      <w:r>
        <w:rPr>
          <w:rFonts w:ascii="CMU Serif" w:hAnsi="CMU Serif" w:cs="CMU Serif"/>
          <w:sz w:val="24"/>
          <w:szCs w:val="24"/>
        </w:rPr>
        <w:t xml:space="preserve"> </w:t>
      </w:r>
      <w:r>
        <w:rPr>
          <w:rFonts w:ascii="CMU Serif" w:hAnsi="CMU Serif" w:cs="CMU Serif"/>
          <w:noProof/>
          <w:sz w:val="24"/>
          <w:szCs w:val="24"/>
        </w:rPr>
        <w:t>If</w:t>
      </w:r>
      <w:r>
        <w:rPr>
          <w:rFonts w:ascii="CMU Serif" w:hAnsi="CMU Serif" w:cs="CMU Serif"/>
          <w:sz w:val="24"/>
          <w:szCs w:val="24"/>
        </w:rPr>
        <w:t xml:space="preserve"> the </w:t>
      </w:r>
      <w:r w:rsidR="00215562">
        <w:rPr>
          <w:rFonts w:ascii="CMU Serif" w:hAnsi="CMU Serif" w:cs="CMU Serif"/>
          <w:noProof/>
          <w:sz w:val="24"/>
          <w:szCs w:val="24"/>
        </w:rPr>
        <w:t>change</w:t>
      </w:r>
      <w:r>
        <w:rPr>
          <w:rFonts w:ascii="CMU Serif" w:hAnsi="CMU Serif" w:cs="CMU Serif"/>
          <w:sz w:val="24"/>
          <w:szCs w:val="24"/>
        </w:rPr>
        <w:t xml:space="preserve"> </w:t>
      </w:r>
      <w:r>
        <w:rPr>
          <w:rFonts w:ascii="CMU Serif" w:hAnsi="CMU Serif" w:cs="CMU Serif"/>
          <w:noProof/>
          <w:sz w:val="24"/>
          <w:szCs w:val="24"/>
        </w:rPr>
        <w:t>from</w:t>
      </w:r>
      <w:r>
        <w:rPr>
          <w:rFonts w:ascii="CMU Serif" w:hAnsi="CMU Serif" w:cs="CMU Serif"/>
          <w:sz w:val="24"/>
          <w:szCs w:val="24"/>
        </w:rPr>
        <w:t xml:space="preserve"> a lying position is not intentional, a fall event is detected. The sensitivity of this algorithm is </w:t>
      </w:r>
      <w:r>
        <w:rPr>
          <w:rFonts w:ascii="CMU Serif" w:hAnsi="CMU Serif" w:cs="CMU Serif"/>
          <w:noProof/>
          <w:sz w:val="24"/>
          <w:szCs w:val="24"/>
        </w:rPr>
        <w:t>91%,</w:t>
      </w:r>
      <w:r w:rsidR="00F63891">
        <w:rPr>
          <w:rFonts w:ascii="CMU Serif" w:hAnsi="CMU Serif" w:cs="CMU Serif"/>
          <w:sz w:val="24"/>
          <w:szCs w:val="24"/>
        </w:rPr>
        <w:t xml:space="preserve"> and the specificity is 92%</w:t>
      </w:r>
      <w:r w:rsidR="0099348E">
        <w:rPr>
          <w:rFonts w:ascii="CMU Serif" w:hAnsi="CMU Serif" w:cs="CMU Serif"/>
          <w:sz w:val="24"/>
          <w:szCs w:val="24"/>
        </w:rPr>
        <w:t>.</w:t>
      </w:r>
    </w:p>
    <w:p w14:paraId="6393C807" w14:textId="06F91F13" w:rsidR="00167BF4" w:rsidRDefault="00167BF4" w:rsidP="0099348E">
      <w:pPr>
        <w:autoSpaceDE w:val="0"/>
        <w:autoSpaceDN w:val="0"/>
        <w:adjustRightInd w:val="0"/>
        <w:spacing w:after="0"/>
        <w:jc w:val="both"/>
        <w:rPr>
          <w:rFonts w:ascii="CMU Serif" w:hAnsi="CMU Serif" w:cs="CMU Serif"/>
          <w:sz w:val="24"/>
          <w:szCs w:val="24"/>
        </w:rPr>
      </w:pPr>
      <w:r>
        <w:rPr>
          <w:rFonts w:ascii="CMU Serif" w:hAnsi="CMU Serif" w:cs="CMU Serif"/>
          <w:sz w:val="24"/>
          <w:szCs w:val="24"/>
        </w:rPr>
        <w:t xml:space="preserve">This system </w:t>
      </w:r>
      <w:sdt>
        <w:sdtPr>
          <w:rPr>
            <w:rFonts w:ascii="CMU Serif" w:hAnsi="CMU Serif" w:cs="CMU Serif"/>
            <w:sz w:val="24"/>
            <w:szCs w:val="24"/>
          </w:rPr>
          <w:id w:val="740604141"/>
          <w:citation/>
        </w:sdtPr>
        <w:sdtEndPr/>
        <w:sdtContent>
          <w:r w:rsidR="0099348E">
            <w:rPr>
              <w:rFonts w:ascii="CMU Serif" w:hAnsi="CMU Serif" w:cs="CMU Serif"/>
              <w:sz w:val="24"/>
              <w:szCs w:val="24"/>
            </w:rPr>
            <w:fldChar w:fldCharType="begin"/>
          </w:r>
          <w:r w:rsidR="0099348E">
            <w:rPr>
              <w:rFonts w:ascii="CMU Serif" w:hAnsi="CMU Serif" w:cs="CMU Serif"/>
              <w:sz w:val="24"/>
              <w:szCs w:val="24"/>
            </w:rPr>
            <w:instrText xml:space="preserve"> CITATION Ozc15 \l 1033 </w:instrText>
          </w:r>
          <w:r w:rsidR="0099348E">
            <w:rPr>
              <w:rFonts w:ascii="CMU Serif" w:hAnsi="CMU Serif" w:cs="CMU Serif"/>
              <w:sz w:val="24"/>
              <w:szCs w:val="24"/>
            </w:rPr>
            <w:fldChar w:fldCharType="separate"/>
          </w:r>
          <w:r w:rsidR="0099348E">
            <w:rPr>
              <w:rFonts w:ascii="CMU Serif" w:hAnsi="CMU Serif" w:cs="CMU Serif"/>
              <w:noProof/>
              <w:sz w:val="24"/>
              <w:szCs w:val="24"/>
            </w:rPr>
            <w:t>[25]</w:t>
          </w:r>
          <w:r w:rsidR="0099348E">
            <w:rPr>
              <w:rFonts w:ascii="CMU Serif" w:hAnsi="CMU Serif" w:cs="CMU Serif"/>
              <w:sz w:val="24"/>
              <w:szCs w:val="24"/>
            </w:rPr>
            <w:fldChar w:fldCharType="end"/>
          </w:r>
        </w:sdtContent>
      </w:sdt>
      <w:r w:rsidR="0099348E">
        <w:rPr>
          <w:rFonts w:ascii="CMU Serif" w:hAnsi="CMU Serif" w:cs="CMU Serif"/>
          <w:sz w:val="24"/>
          <w:szCs w:val="24"/>
        </w:rPr>
        <w:t xml:space="preserve"> </w:t>
      </w:r>
      <w:r>
        <w:rPr>
          <w:rFonts w:ascii="CMU Serif" w:hAnsi="CMU Serif" w:cs="CMU Serif"/>
          <w:sz w:val="24"/>
          <w:szCs w:val="24"/>
        </w:rPr>
        <w:t xml:space="preserve">uses </w:t>
      </w:r>
      <w:r>
        <w:rPr>
          <w:rFonts w:ascii="CMU Serif" w:hAnsi="CMU Serif" w:cs="CMU Serif"/>
          <w:noProof/>
          <w:sz w:val="24"/>
          <w:szCs w:val="24"/>
        </w:rPr>
        <w:t>a wearable</w:t>
      </w:r>
      <w:r>
        <w:rPr>
          <w:rFonts w:ascii="CMU Serif" w:hAnsi="CMU Serif" w:cs="CMU Serif"/>
          <w:sz w:val="24"/>
          <w:szCs w:val="24"/>
        </w:rPr>
        <w:t xml:space="preserve"> camera and an accelerometer for fall detection. It combines gradient local binary pattern features with edge orientation histograms </w:t>
      </w:r>
      <w:r>
        <w:rPr>
          <w:rFonts w:ascii="CMU Serif" w:hAnsi="CMU Serif" w:cs="CMU Serif"/>
          <w:noProof/>
          <w:sz w:val="24"/>
          <w:szCs w:val="24"/>
        </w:rPr>
        <w:t>to</w:t>
      </w:r>
      <w:r>
        <w:rPr>
          <w:rFonts w:ascii="CMU Serif" w:hAnsi="CMU Serif" w:cs="CMU Serif"/>
          <w:sz w:val="24"/>
          <w:szCs w:val="24"/>
        </w:rPr>
        <w:t xml:space="preserve"> provide higher sensitivity. A simplified form of this algorithm </w:t>
      </w:r>
      <w:r>
        <w:rPr>
          <w:rFonts w:ascii="CMU Serif" w:hAnsi="CMU Serif" w:cs="CMU Serif"/>
          <w:noProof/>
          <w:sz w:val="24"/>
          <w:szCs w:val="24"/>
        </w:rPr>
        <w:t>is implemented</w:t>
      </w:r>
      <w:r>
        <w:rPr>
          <w:rFonts w:ascii="CMU Serif" w:hAnsi="CMU Serif" w:cs="CMU Serif"/>
          <w:sz w:val="24"/>
          <w:szCs w:val="24"/>
        </w:rPr>
        <w:t xml:space="preserve"> on an android mobile. The accelerometer data </w:t>
      </w:r>
      <w:r>
        <w:rPr>
          <w:rFonts w:ascii="CMU Serif" w:hAnsi="CMU Serif" w:cs="CMU Serif"/>
          <w:noProof/>
          <w:sz w:val="24"/>
          <w:szCs w:val="24"/>
        </w:rPr>
        <w:t>are fused</w:t>
      </w:r>
      <w:r>
        <w:rPr>
          <w:rFonts w:ascii="CMU Serif" w:hAnsi="CMU Serif" w:cs="CMU Serif"/>
          <w:sz w:val="24"/>
          <w:szCs w:val="24"/>
        </w:rPr>
        <w:t xml:space="preserve"> with computed features from camera modality. </w:t>
      </w:r>
      <w:r w:rsidRPr="00215562">
        <w:rPr>
          <w:rFonts w:ascii="CMU Serif" w:hAnsi="CMU Serif" w:cs="CMU Serif"/>
          <w:noProof/>
          <w:sz w:val="24"/>
          <w:szCs w:val="24"/>
        </w:rPr>
        <w:t>As a result, a significant decrease in the</w:t>
      </w:r>
      <w:r>
        <w:rPr>
          <w:rFonts w:ascii="CMU Serif" w:hAnsi="CMU Serif" w:cs="CMU Serif"/>
          <w:sz w:val="24"/>
          <w:szCs w:val="24"/>
        </w:rPr>
        <w:t xml:space="preserve"> false alarm was </w:t>
      </w:r>
      <w:r w:rsidR="00F63891">
        <w:rPr>
          <w:rFonts w:ascii="CMU Serif" w:hAnsi="CMU Serif" w:cs="CMU Serif"/>
          <w:sz w:val="24"/>
          <w:szCs w:val="24"/>
        </w:rPr>
        <w:t>noticed during daily activities</w:t>
      </w:r>
      <w:r w:rsidR="0099348E">
        <w:rPr>
          <w:rFonts w:ascii="CMU Serif" w:hAnsi="CMU Serif" w:cs="CMU Serif"/>
          <w:sz w:val="24"/>
          <w:szCs w:val="24"/>
        </w:rPr>
        <w:t xml:space="preserve">. </w:t>
      </w:r>
      <w:r w:rsidR="004D15FC">
        <w:rPr>
          <w:rFonts w:ascii="CMU Serif" w:hAnsi="CMU Serif" w:cs="CMU Serif"/>
          <w:sz w:val="24"/>
          <w:szCs w:val="24"/>
        </w:rPr>
        <w:t>Figure</w:t>
      </w:r>
      <w:r w:rsidR="002011D3">
        <w:rPr>
          <w:rFonts w:ascii="CMU Serif" w:hAnsi="CMU Serif" w:cs="CMU Serif"/>
          <w:sz w:val="24"/>
          <w:szCs w:val="24"/>
        </w:rPr>
        <w:t>s</w:t>
      </w:r>
      <w:r w:rsidR="004D15FC">
        <w:rPr>
          <w:rFonts w:ascii="CMU Serif" w:hAnsi="CMU Serif" w:cs="CMU Serif"/>
          <w:sz w:val="24"/>
          <w:szCs w:val="24"/>
        </w:rPr>
        <w:t xml:space="preserve"> 8 and 9 show how the smartphone is attached to the user</w:t>
      </w:r>
      <w:r w:rsidR="002011D3">
        <w:rPr>
          <w:rFonts w:ascii="CMU Serif" w:hAnsi="CMU Serif" w:cs="CMU Serif"/>
          <w:sz w:val="24"/>
          <w:szCs w:val="24"/>
        </w:rPr>
        <w:t>,</w:t>
      </w:r>
      <w:r w:rsidR="004D15FC">
        <w:rPr>
          <w:rFonts w:ascii="CMU Serif" w:hAnsi="CMU Serif" w:cs="CMU Serif"/>
          <w:sz w:val="24"/>
          <w:szCs w:val="24"/>
        </w:rPr>
        <w:t xml:space="preserve"> and</w:t>
      </w:r>
      <w:r w:rsidR="002011D3">
        <w:rPr>
          <w:rFonts w:ascii="CMU Serif" w:hAnsi="CMU Serif" w:cs="CMU Serif"/>
          <w:sz w:val="24"/>
          <w:szCs w:val="24"/>
        </w:rPr>
        <w:t xml:space="preserve"> how</w:t>
      </w:r>
      <w:r w:rsidR="004D15FC">
        <w:rPr>
          <w:rFonts w:ascii="CMU Serif" w:hAnsi="CMU Serif" w:cs="CMU Serif"/>
          <w:sz w:val="24"/>
          <w:szCs w:val="24"/>
        </w:rPr>
        <w:t xml:space="preserve"> sample frames</w:t>
      </w:r>
      <w:r w:rsidR="002011D3">
        <w:rPr>
          <w:rFonts w:ascii="CMU Serif" w:hAnsi="CMU Serif" w:cs="CMU Serif"/>
          <w:sz w:val="24"/>
          <w:szCs w:val="24"/>
        </w:rPr>
        <w:t xml:space="preserve"> are</w:t>
      </w:r>
      <w:r w:rsidR="004D15FC">
        <w:rPr>
          <w:rFonts w:ascii="CMU Serif" w:hAnsi="CMU Serif" w:cs="CMU Serif"/>
          <w:sz w:val="24"/>
          <w:szCs w:val="24"/>
        </w:rPr>
        <w:t xml:space="preserve"> captured during the fall.</w:t>
      </w:r>
    </w:p>
    <w:p w14:paraId="376D9D98" w14:textId="77777777" w:rsidR="00167BF4" w:rsidRDefault="00167BF4" w:rsidP="00167BF4">
      <w:pPr>
        <w:autoSpaceDE w:val="0"/>
        <w:autoSpaceDN w:val="0"/>
        <w:adjustRightInd w:val="0"/>
        <w:spacing w:after="0"/>
        <w:ind w:firstLine="720"/>
        <w:jc w:val="center"/>
        <w:rPr>
          <w:rFonts w:ascii="CMU Serif" w:hAnsi="CMU Serif" w:cs="CMU Serif"/>
        </w:rPr>
      </w:pPr>
      <w:r>
        <w:rPr>
          <w:rFonts w:ascii="CMU Serif" w:hAnsi="CMU Serif" w:cs="CMU Serif"/>
          <w:noProof/>
        </w:rPr>
        <w:drawing>
          <wp:inline distT="0" distB="0" distL="0" distR="0" wp14:anchorId="53C7156B" wp14:editId="2F339D20">
            <wp:extent cx="2600325" cy="15335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0325" cy="1533525"/>
                    </a:xfrm>
                    <a:prstGeom prst="rect">
                      <a:avLst/>
                    </a:prstGeom>
                    <a:noFill/>
                    <a:ln>
                      <a:noFill/>
                    </a:ln>
                  </pic:spPr>
                </pic:pic>
              </a:graphicData>
            </a:graphic>
          </wp:inline>
        </w:drawing>
      </w:r>
    </w:p>
    <w:p w14:paraId="03439D06" w14:textId="77777777" w:rsidR="00167BF4" w:rsidRDefault="00167BF4" w:rsidP="00167BF4">
      <w:pPr>
        <w:pStyle w:val="Caption"/>
        <w:jc w:val="center"/>
        <w:rPr>
          <w:rFonts w:ascii="CMU Serif" w:hAnsi="CMU Serif" w:cs="CMU Serif"/>
        </w:rPr>
      </w:pPr>
      <w:bookmarkStart w:id="43" w:name="_Toc452984945"/>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8</w:t>
      </w:r>
      <w:r>
        <w:fldChar w:fldCharType="end"/>
      </w:r>
      <w:r>
        <w:rPr>
          <w:rFonts w:ascii="CMU Serif" w:hAnsi="CMU Serif" w:cs="CMU Serif"/>
        </w:rPr>
        <w:t xml:space="preserve"> Android smartphone attached to the waist </w:t>
      </w:r>
      <w:sdt>
        <w:sdtPr>
          <w:rPr>
            <w:rFonts w:ascii="CMU Serif" w:hAnsi="CMU Serif" w:cs="CMU Serif"/>
          </w:rPr>
          <w:id w:val="-101264594"/>
          <w:citation/>
        </w:sdtPr>
        <w:sdtEndPr/>
        <w:sdtContent>
          <w:r>
            <w:fldChar w:fldCharType="begin"/>
          </w:r>
          <w:r>
            <w:rPr>
              <w:rFonts w:ascii="CMU Serif" w:hAnsi="CMU Serif" w:cs="CMU Serif"/>
            </w:rPr>
            <w:instrText xml:space="preserve"> CITATION Ozc15 \l 1033 </w:instrText>
          </w:r>
          <w:r>
            <w:fldChar w:fldCharType="separate"/>
          </w:r>
          <w:r>
            <w:rPr>
              <w:rFonts w:ascii="CMU Serif" w:hAnsi="CMU Serif" w:cs="CMU Serif"/>
              <w:noProof/>
            </w:rPr>
            <w:t>[25]</w:t>
          </w:r>
          <w:r>
            <w:fldChar w:fldCharType="end"/>
          </w:r>
        </w:sdtContent>
      </w:sdt>
      <w:bookmarkEnd w:id="43"/>
    </w:p>
    <w:p w14:paraId="53EBA99F" w14:textId="77777777" w:rsidR="00167BF4" w:rsidRDefault="00167BF4" w:rsidP="00167BF4">
      <w:pPr>
        <w:tabs>
          <w:tab w:val="left" w:pos="2955"/>
        </w:tabs>
        <w:autoSpaceDE w:val="0"/>
        <w:autoSpaceDN w:val="0"/>
        <w:adjustRightInd w:val="0"/>
        <w:spacing w:after="0"/>
        <w:ind w:firstLine="720"/>
        <w:jc w:val="center"/>
        <w:rPr>
          <w:rFonts w:ascii="CMU Serif" w:hAnsi="CMU Serif" w:cs="CMU Serif"/>
        </w:rPr>
      </w:pPr>
      <w:r>
        <w:rPr>
          <w:rFonts w:ascii="CMU Serif" w:hAnsi="CMU Serif" w:cs="CMU Serif"/>
          <w:noProof/>
        </w:rPr>
        <w:drawing>
          <wp:inline distT="0" distB="0" distL="0" distR="0" wp14:anchorId="2F133FF9" wp14:editId="6A1F961C">
            <wp:extent cx="4714875" cy="885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875" cy="885825"/>
                    </a:xfrm>
                    <a:prstGeom prst="rect">
                      <a:avLst/>
                    </a:prstGeom>
                    <a:noFill/>
                    <a:ln>
                      <a:noFill/>
                    </a:ln>
                  </pic:spPr>
                </pic:pic>
              </a:graphicData>
            </a:graphic>
          </wp:inline>
        </w:drawing>
      </w:r>
    </w:p>
    <w:p w14:paraId="12D72CAE" w14:textId="77777777" w:rsidR="00167BF4" w:rsidRDefault="00167BF4" w:rsidP="00167BF4">
      <w:pPr>
        <w:pStyle w:val="Caption"/>
        <w:jc w:val="center"/>
        <w:rPr>
          <w:rFonts w:ascii="CMU Serif" w:hAnsi="CMU Serif" w:cs="CMU Serif"/>
        </w:rPr>
      </w:pPr>
      <w:bookmarkStart w:id="44" w:name="_Toc452984946"/>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9</w:t>
      </w:r>
      <w:r>
        <w:fldChar w:fldCharType="end"/>
      </w:r>
      <w:r>
        <w:rPr>
          <w:rFonts w:ascii="CMU Serif" w:hAnsi="CMU Serif" w:cs="CMU Serif"/>
        </w:rPr>
        <w:t xml:space="preserve"> Sample frames captured during a fall from standing up position</w:t>
      </w:r>
      <w:sdt>
        <w:sdtPr>
          <w:rPr>
            <w:rFonts w:ascii="CMU Serif" w:hAnsi="CMU Serif" w:cs="CMU Serif"/>
          </w:rPr>
          <w:id w:val="2069454907"/>
          <w:citation/>
        </w:sdtPr>
        <w:sdtEndPr/>
        <w:sdtContent>
          <w:r>
            <w:fldChar w:fldCharType="begin"/>
          </w:r>
          <w:r>
            <w:rPr>
              <w:rFonts w:ascii="CMU Serif" w:hAnsi="CMU Serif" w:cs="CMU Serif"/>
            </w:rPr>
            <w:instrText xml:space="preserve"> CITATION Ozc15 \l 1033 </w:instrText>
          </w:r>
          <w:r>
            <w:fldChar w:fldCharType="separate"/>
          </w:r>
          <w:r>
            <w:rPr>
              <w:rFonts w:ascii="CMU Serif" w:hAnsi="CMU Serif" w:cs="CMU Serif"/>
              <w:noProof/>
            </w:rPr>
            <w:t xml:space="preserve"> [25]</w:t>
          </w:r>
          <w:r>
            <w:fldChar w:fldCharType="end"/>
          </w:r>
        </w:sdtContent>
      </w:sdt>
      <w:bookmarkEnd w:id="44"/>
    </w:p>
    <w:p w14:paraId="63D9D99D" w14:textId="77777777" w:rsidR="00167BF4" w:rsidRDefault="00167BF4" w:rsidP="009100E2">
      <w:pPr>
        <w:pStyle w:val="Heading5"/>
        <w:ind w:firstLine="720"/>
        <w:rPr>
          <w:rStyle w:val="Strong"/>
          <w:sz w:val="24"/>
          <w:szCs w:val="24"/>
        </w:rPr>
      </w:pPr>
      <w:r>
        <w:rPr>
          <w:rStyle w:val="Strong"/>
          <w:rFonts w:ascii="CMU Serif" w:hAnsi="CMU Serif" w:cs="CMU Serif"/>
          <w:sz w:val="24"/>
          <w:szCs w:val="24"/>
        </w:rPr>
        <w:t>2.2.2.4 Summary</w:t>
      </w:r>
    </w:p>
    <w:p w14:paraId="377E4409" w14:textId="77777777" w:rsidR="00167BF4" w:rsidRDefault="00167BF4" w:rsidP="00167BF4">
      <w:r>
        <w:rPr>
          <w:rFonts w:ascii="CMU Serif" w:hAnsi="CMU Serif" w:cs="CMU Serif"/>
          <w:sz w:val="24"/>
          <w:szCs w:val="24"/>
        </w:rPr>
        <w:t xml:space="preserve">The table below summarizes the previously explained falling detection techniques and illustrates a comparison between different approaches </w:t>
      </w:r>
      <w:r>
        <w:rPr>
          <w:rFonts w:ascii="CMU Serif" w:hAnsi="CMU Serif" w:cs="CMU Serif"/>
          <w:noProof/>
          <w:sz w:val="24"/>
          <w:szCs w:val="24"/>
        </w:rPr>
        <w:t>in terms of</w:t>
      </w:r>
      <w:r>
        <w:rPr>
          <w:rFonts w:ascii="CMU Serif" w:hAnsi="CMU Serif" w:cs="CMU Serif"/>
          <w:sz w:val="24"/>
          <w:szCs w:val="24"/>
        </w:rPr>
        <w:t xml:space="preserve"> cost, intrusion, accuracy, setup, and robustness.</w:t>
      </w:r>
    </w:p>
    <w:p w14:paraId="0204EB9C" w14:textId="77777777" w:rsidR="00167BF4" w:rsidRDefault="00167BF4" w:rsidP="00167BF4">
      <w:pPr>
        <w:pStyle w:val="Caption"/>
        <w:spacing w:after="0"/>
        <w:rPr>
          <w:rFonts w:ascii="CMU Serif" w:hAnsi="CMU Serif" w:cs="CMU Serif"/>
        </w:rPr>
      </w:pPr>
      <w:bookmarkStart w:id="45" w:name="_Toc452985012"/>
      <w:r>
        <w:rPr>
          <w:rFonts w:ascii="CMU Serif" w:hAnsi="CMU Serif" w:cs="CMU Serif"/>
        </w:rPr>
        <w:t xml:space="preserve">Table </w:t>
      </w:r>
      <w:r>
        <w:fldChar w:fldCharType="begin"/>
      </w:r>
      <w:r>
        <w:rPr>
          <w:rFonts w:ascii="CMU Serif" w:hAnsi="CMU Serif" w:cs="CMU Serif"/>
        </w:rPr>
        <w:instrText xml:space="preserve"> SEQ Table \* ARABIC </w:instrText>
      </w:r>
      <w:r>
        <w:fldChar w:fldCharType="separate"/>
      </w:r>
      <w:r w:rsidR="00532846">
        <w:rPr>
          <w:rFonts w:ascii="CMU Serif" w:hAnsi="CMU Serif" w:cs="CMU Serif"/>
          <w:noProof/>
        </w:rPr>
        <w:t>1</w:t>
      </w:r>
      <w:r>
        <w:fldChar w:fldCharType="end"/>
      </w:r>
      <w:r>
        <w:rPr>
          <w:rFonts w:ascii="CMU Serif" w:hAnsi="CMU Serif" w:cs="CMU Serif"/>
          <w:color w:val="44546A" w:themeColor="text2"/>
          <w:sz w:val="22"/>
          <w:szCs w:val="22"/>
        </w:rPr>
        <w:t xml:space="preserve"> </w:t>
      </w:r>
      <w:r>
        <w:rPr>
          <w:rFonts w:ascii="CMU Serif" w:hAnsi="CMU Serif" w:cs="CMU Serif"/>
        </w:rPr>
        <w:t xml:space="preserve">Summary comparison </w:t>
      </w:r>
      <w:r>
        <w:rPr>
          <w:rFonts w:ascii="CMU Serif" w:hAnsi="CMU Serif" w:cs="CMU Serif"/>
          <w:noProof/>
        </w:rPr>
        <w:t>between various</w:t>
      </w:r>
      <w:r>
        <w:rPr>
          <w:rFonts w:ascii="CMU Serif" w:hAnsi="CMU Serif" w:cs="CMU Serif"/>
        </w:rPr>
        <w:t xml:space="preserve"> falling detection approaches</w:t>
      </w:r>
      <w:bookmarkEnd w:id="45"/>
      <w:r>
        <w:rPr>
          <w:rFonts w:ascii="CMU Serif" w:hAnsi="CMU Serif" w:cs="CMU Serif"/>
        </w:rPr>
        <w:t xml:space="preserve"> </w:t>
      </w:r>
    </w:p>
    <w:tbl>
      <w:tblPr>
        <w:tblStyle w:val="GridTable5Dark-Accent1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
        <w:gridCol w:w="1172"/>
        <w:gridCol w:w="1045"/>
        <w:gridCol w:w="1600"/>
        <w:gridCol w:w="1869"/>
        <w:gridCol w:w="1437"/>
        <w:gridCol w:w="1039"/>
      </w:tblGrid>
      <w:tr w:rsidR="00167BF4" w14:paraId="1B43D52F" w14:textId="77777777" w:rsidTr="00167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Borders>
              <w:bottom w:val="single" w:sz="4" w:space="0" w:color="FFFFFF" w:themeColor="background1"/>
            </w:tcBorders>
            <w:hideMark/>
          </w:tcPr>
          <w:p w14:paraId="11CF6716" w14:textId="77777777" w:rsidR="00167BF4" w:rsidRDefault="00167BF4">
            <w:pPr>
              <w:tabs>
                <w:tab w:val="left" w:pos="2955"/>
              </w:tabs>
              <w:autoSpaceDE w:val="0"/>
              <w:autoSpaceDN w:val="0"/>
              <w:adjustRightInd w:val="0"/>
              <w:spacing w:after="0" w:line="240" w:lineRule="auto"/>
              <w:jc w:val="center"/>
              <w:rPr>
                <w:rFonts w:ascii="CMU Serif" w:hAnsi="CMU Serif" w:cs="CMU Serif"/>
                <w:sz w:val="20"/>
                <w:szCs w:val="20"/>
              </w:rPr>
            </w:pPr>
            <w:r>
              <w:rPr>
                <w:rFonts w:ascii="CMU Serif" w:hAnsi="CMU Serif" w:cs="CMU Serif"/>
                <w:sz w:val="20"/>
                <w:szCs w:val="20"/>
              </w:rPr>
              <w:t>Approach</w:t>
            </w:r>
          </w:p>
        </w:tc>
        <w:tc>
          <w:tcPr>
            <w:tcW w:w="1172" w:type="dxa"/>
            <w:tcBorders>
              <w:bottom w:val="single" w:sz="4" w:space="0" w:color="FFFFFF" w:themeColor="background1"/>
            </w:tcBorders>
            <w:hideMark/>
          </w:tcPr>
          <w:p w14:paraId="5CB27F4D" w14:textId="77777777" w:rsidR="00167BF4" w:rsidRDefault="00167BF4">
            <w:pPr>
              <w:tabs>
                <w:tab w:val="left" w:pos="2955"/>
              </w:tabs>
              <w:autoSpaceDE w:val="0"/>
              <w:autoSpaceDN w:val="0"/>
              <w:adjustRightInd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Category</w:t>
            </w:r>
          </w:p>
        </w:tc>
        <w:tc>
          <w:tcPr>
            <w:tcW w:w="1045" w:type="dxa"/>
            <w:tcBorders>
              <w:bottom w:val="single" w:sz="4" w:space="0" w:color="FFFFFF" w:themeColor="background1"/>
            </w:tcBorders>
            <w:hideMark/>
          </w:tcPr>
          <w:p w14:paraId="46CA8251" w14:textId="77777777" w:rsidR="00167BF4" w:rsidRDefault="00167BF4">
            <w:pPr>
              <w:tabs>
                <w:tab w:val="left" w:pos="2955"/>
              </w:tabs>
              <w:autoSpaceDE w:val="0"/>
              <w:autoSpaceDN w:val="0"/>
              <w:adjustRightInd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Cost</w:t>
            </w:r>
          </w:p>
        </w:tc>
        <w:tc>
          <w:tcPr>
            <w:tcW w:w="1586" w:type="dxa"/>
            <w:tcBorders>
              <w:bottom w:val="single" w:sz="4" w:space="0" w:color="FFFFFF" w:themeColor="background1"/>
            </w:tcBorders>
            <w:hideMark/>
          </w:tcPr>
          <w:p w14:paraId="61F632FE" w14:textId="77777777" w:rsidR="00167BF4" w:rsidRDefault="00167BF4">
            <w:pPr>
              <w:tabs>
                <w:tab w:val="left" w:pos="2955"/>
              </w:tabs>
              <w:autoSpaceDE w:val="0"/>
              <w:autoSpaceDN w:val="0"/>
              <w:adjustRightInd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Intrusion</w:t>
            </w:r>
          </w:p>
        </w:tc>
        <w:tc>
          <w:tcPr>
            <w:tcW w:w="1853" w:type="dxa"/>
            <w:tcBorders>
              <w:bottom w:val="single" w:sz="4" w:space="0" w:color="FFFFFF" w:themeColor="background1"/>
            </w:tcBorders>
            <w:hideMark/>
          </w:tcPr>
          <w:p w14:paraId="3D0F24BF" w14:textId="77777777" w:rsidR="00167BF4" w:rsidRDefault="00167BF4">
            <w:pPr>
              <w:tabs>
                <w:tab w:val="left" w:pos="2955"/>
              </w:tabs>
              <w:autoSpaceDE w:val="0"/>
              <w:autoSpaceDN w:val="0"/>
              <w:adjustRightInd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Accuracy</w:t>
            </w:r>
          </w:p>
        </w:tc>
        <w:tc>
          <w:tcPr>
            <w:tcW w:w="1437" w:type="dxa"/>
            <w:tcBorders>
              <w:bottom w:val="single" w:sz="4" w:space="0" w:color="FFFFFF" w:themeColor="background1"/>
            </w:tcBorders>
            <w:hideMark/>
          </w:tcPr>
          <w:p w14:paraId="09019180" w14:textId="77777777" w:rsidR="00167BF4" w:rsidRDefault="00167BF4">
            <w:pPr>
              <w:tabs>
                <w:tab w:val="left" w:pos="2955"/>
              </w:tabs>
              <w:autoSpaceDE w:val="0"/>
              <w:autoSpaceDN w:val="0"/>
              <w:adjustRightInd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Setup</w:t>
            </w:r>
          </w:p>
        </w:tc>
        <w:tc>
          <w:tcPr>
            <w:tcW w:w="1039" w:type="dxa"/>
            <w:tcBorders>
              <w:bottom w:val="single" w:sz="4" w:space="0" w:color="FFFFFF" w:themeColor="background1"/>
            </w:tcBorders>
            <w:hideMark/>
          </w:tcPr>
          <w:p w14:paraId="1C379460" w14:textId="77777777" w:rsidR="00167BF4" w:rsidRDefault="00167BF4">
            <w:pPr>
              <w:tabs>
                <w:tab w:val="left" w:pos="2955"/>
              </w:tabs>
              <w:autoSpaceDE w:val="0"/>
              <w:autoSpaceDN w:val="0"/>
              <w:adjustRightInd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Robust</w:t>
            </w:r>
          </w:p>
        </w:tc>
      </w:tr>
      <w:tr w:rsidR="00167BF4" w14:paraId="1233170E" w14:textId="77777777" w:rsidTr="0016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vMerge w:val="restart"/>
            <w:tcBorders>
              <w:top w:val="single" w:sz="4" w:space="0" w:color="FFFFFF" w:themeColor="background1"/>
              <w:bottom w:val="single" w:sz="4" w:space="0" w:color="FFFFFF" w:themeColor="background1"/>
              <w:right w:val="single" w:sz="4" w:space="0" w:color="FFFFFF" w:themeColor="background1"/>
            </w:tcBorders>
            <w:hideMark/>
          </w:tcPr>
          <w:p w14:paraId="1456294B" w14:textId="77777777" w:rsidR="00167BF4" w:rsidRDefault="00167BF4">
            <w:pPr>
              <w:tabs>
                <w:tab w:val="left" w:pos="2955"/>
              </w:tabs>
              <w:autoSpaceDE w:val="0"/>
              <w:autoSpaceDN w:val="0"/>
              <w:adjustRightInd w:val="0"/>
              <w:spacing w:after="0" w:line="240" w:lineRule="auto"/>
              <w:jc w:val="center"/>
              <w:rPr>
                <w:rFonts w:ascii="CMU Serif" w:hAnsi="CMU Serif" w:cs="CMU Serif"/>
                <w:sz w:val="20"/>
                <w:szCs w:val="20"/>
              </w:rPr>
            </w:pPr>
            <w:r>
              <w:rPr>
                <w:rFonts w:ascii="CMU Serif" w:hAnsi="CMU Serif" w:cs="CMU Serif"/>
                <w:noProof/>
                <w:sz w:val="20"/>
                <w:szCs w:val="20"/>
              </w:rPr>
              <w:t>Vision-based</w:t>
            </w:r>
          </w:p>
        </w:tc>
        <w:tc>
          <w:tcPr>
            <w:tcW w:w="11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7AE515"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3D head change [19]</w:t>
            </w:r>
          </w:p>
        </w:tc>
        <w:tc>
          <w:tcPr>
            <w:tcW w:w="10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B3315E"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Medium</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79BBB7"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Low/dependent</w:t>
            </w:r>
          </w:p>
        </w:tc>
        <w:tc>
          <w:tcPr>
            <w:tcW w:w="18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2329C8"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Higher/nonspecific</w:t>
            </w:r>
          </w:p>
        </w:tc>
        <w:tc>
          <w:tcPr>
            <w:tcW w:w="14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06B060"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Medium</w:t>
            </w:r>
          </w:p>
        </w:tc>
        <w:tc>
          <w:tcPr>
            <w:tcW w:w="10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A94118"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Yes</w:t>
            </w:r>
          </w:p>
        </w:tc>
      </w:tr>
      <w:tr w:rsidR="00167BF4" w14:paraId="3348F924" w14:textId="77777777" w:rsidTr="00167BF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4D0825B0" w14:textId="77777777" w:rsidR="00167BF4" w:rsidRDefault="00167BF4">
            <w:pPr>
              <w:spacing w:after="0" w:line="240" w:lineRule="auto"/>
              <w:rPr>
                <w:rFonts w:ascii="CMU Serif" w:hAnsi="CMU Serif" w:cs="CMU Serif"/>
                <w:sz w:val="20"/>
                <w:szCs w:val="20"/>
              </w:rPr>
            </w:pPr>
          </w:p>
        </w:tc>
        <w:tc>
          <w:tcPr>
            <w:tcW w:w="11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9AB438"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Body shape change</w:t>
            </w:r>
          </w:p>
        </w:tc>
        <w:tc>
          <w:tcPr>
            <w:tcW w:w="10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0095AB"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Medium</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7AAC58"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Low/dependent</w:t>
            </w:r>
          </w:p>
        </w:tc>
        <w:tc>
          <w:tcPr>
            <w:tcW w:w="18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328309"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Higher/nonspecific</w:t>
            </w:r>
          </w:p>
        </w:tc>
        <w:tc>
          <w:tcPr>
            <w:tcW w:w="14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D9CCA9"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Medium</w:t>
            </w:r>
          </w:p>
        </w:tc>
        <w:tc>
          <w:tcPr>
            <w:tcW w:w="10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8D2173"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Yes</w:t>
            </w:r>
          </w:p>
        </w:tc>
      </w:tr>
      <w:tr w:rsidR="00167BF4" w14:paraId="16419688" w14:textId="77777777" w:rsidTr="0016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vMerge w:val="restart"/>
            <w:tcBorders>
              <w:top w:val="single" w:sz="4" w:space="0" w:color="FFFFFF" w:themeColor="background1"/>
              <w:bottom w:val="single" w:sz="4" w:space="0" w:color="FFFFFF" w:themeColor="background1"/>
              <w:right w:val="single" w:sz="4" w:space="0" w:color="FFFFFF" w:themeColor="background1"/>
            </w:tcBorders>
            <w:hideMark/>
          </w:tcPr>
          <w:p w14:paraId="118AB50B" w14:textId="199B9DF6" w:rsidR="00167BF4" w:rsidRDefault="00167BF4" w:rsidP="00323DB1">
            <w:pPr>
              <w:tabs>
                <w:tab w:val="left" w:pos="2955"/>
              </w:tabs>
              <w:autoSpaceDE w:val="0"/>
              <w:autoSpaceDN w:val="0"/>
              <w:adjustRightInd w:val="0"/>
              <w:spacing w:after="0" w:line="240" w:lineRule="auto"/>
              <w:jc w:val="center"/>
              <w:rPr>
                <w:rFonts w:ascii="CMU Serif" w:hAnsi="CMU Serif" w:cs="CMU Serif"/>
                <w:sz w:val="20"/>
                <w:szCs w:val="20"/>
              </w:rPr>
            </w:pPr>
            <w:r>
              <w:rPr>
                <w:rFonts w:ascii="CMU Serif" w:hAnsi="CMU Serif" w:cs="CMU Serif"/>
                <w:sz w:val="20"/>
                <w:szCs w:val="20"/>
              </w:rPr>
              <w:t xml:space="preserve">Ambient </w:t>
            </w:r>
          </w:p>
        </w:tc>
        <w:tc>
          <w:tcPr>
            <w:tcW w:w="11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502E1B"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Audio [18]</w:t>
            </w:r>
          </w:p>
        </w:tc>
        <w:tc>
          <w:tcPr>
            <w:tcW w:w="10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0583BF"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Cheap to medium</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9C0A3C"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Yes</w:t>
            </w:r>
          </w:p>
        </w:tc>
        <w:tc>
          <w:tcPr>
            <w:tcW w:w="18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415D17"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Scenario dependent</w:t>
            </w:r>
          </w:p>
        </w:tc>
        <w:tc>
          <w:tcPr>
            <w:tcW w:w="14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9D0529"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Easy/medium</w:t>
            </w:r>
          </w:p>
        </w:tc>
        <w:tc>
          <w:tcPr>
            <w:tcW w:w="10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DBCC84"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No</w:t>
            </w:r>
          </w:p>
        </w:tc>
      </w:tr>
      <w:tr w:rsidR="00167BF4" w14:paraId="60594DEF" w14:textId="77777777" w:rsidTr="00167BF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bottom w:val="single" w:sz="4" w:space="0" w:color="FFFFFF" w:themeColor="background1"/>
              <w:right w:val="single" w:sz="4" w:space="0" w:color="FFFFFF" w:themeColor="background1"/>
            </w:tcBorders>
            <w:vAlign w:val="center"/>
            <w:hideMark/>
          </w:tcPr>
          <w:p w14:paraId="6D38AA2F" w14:textId="77777777" w:rsidR="00167BF4" w:rsidRDefault="00167BF4">
            <w:pPr>
              <w:spacing w:after="0" w:line="240" w:lineRule="auto"/>
              <w:rPr>
                <w:rFonts w:ascii="CMU Serif" w:hAnsi="CMU Serif" w:cs="CMU Serif"/>
                <w:sz w:val="20"/>
                <w:szCs w:val="20"/>
              </w:rPr>
            </w:pPr>
          </w:p>
        </w:tc>
        <w:tc>
          <w:tcPr>
            <w:tcW w:w="11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07B233"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Video</w:t>
            </w:r>
          </w:p>
          <w:p w14:paraId="31E5B18E" w14:textId="7C4BFB1B" w:rsidR="00323DB1" w:rsidRDefault="00323DB1">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[23][24]</w:t>
            </w:r>
          </w:p>
        </w:tc>
        <w:tc>
          <w:tcPr>
            <w:tcW w:w="10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D95E64"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Cheap to medium</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06F8F2"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Yes</w:t>
            </w:r>
          </w:p>
        </w:tc>
        <w:tc>
          <w:tcPr>
            <w:tcW w:w="18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8934DC"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Scenario dependent</w:t>
            </w:r>
          </w:p>
        </w:tc>
        <w:tc>
          <w:tcPr>
            <w:tcW w:w="14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BD8057"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Easy/medium</w:t>
            </w:r>
          </w:p>
        </w:tc>
        <w:tc>
          <w:tcPr>
            <w:tcW w:w="10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F147B9"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No</w:t>
            </w:r>
          </w:p>
        </w:tc>
      </w:tr>
      <w:tr w:rsidR="00167BF4" w14:paraId="1DC00B71" w14:textId="77777777" w:rsidTr="0016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vMerge w:val="restart"/>
            <w:tcBorders>
              <w:top w:val="single" w:sz="4" w:space="0" w:color="FFFFFF" w:themeColor="background1"/>
              <w:bottom w:val="single" w:sz="4" w:space="0" w:color="FFFFFF" w:themeColor="background1"/>
              <w:right w:val="single" w:sz="4" w:space="0" w:color="FFFFFF" w:themeColor="background1"/>
            </w:tcBorders>
            <w:hideMark/>
          </w:tcPr>
          <w:p w14:paraId="5D0FBFD6" w14:textId="77777777" w:rsidR="00167BF4" w:rsidRDefault="00167BF4">
            <w:pPr>
              <w:tabs>
                <w:tab w:val="left" w:pos="2955"/>
              </w:tabs>
              <w:autoSpaceDE w:val="0"/>
              <w:autoSpaceDN w:val="0"/>
              <w:adjustRightInd w:val="0"/>
              <w:spacing w:after="0" w:line="240" w:lineRule="auto"/>
              <w:jc w:val="center"/>
              <w:rPr>
                <w:rFonts w:ascii="CMU Serif" w:hAnsi="CMU Serif" w:cs="CMU Serif"/>
                <w:sz w:val="20"/>
                <w:szCs w:val="20"/>
              </w:rPr>
            </w:pPr>
            <w:r>
              <w:rPr>
                <w:rFonts w:ascii="CMU Serif" w:hAnsi="CMU Serif" w:cs="CMU Serif"/>
                <w:sz w:val="20"/>
                <w:szCs w:val="20"/>
              </w:rPr>
              <w:t>Wearable devices</w:t>
            </w:r>
          </w:p>
        </w:tc>
        <w:tc>
          <w:tcPr>
            <w:tcW w:w="11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3F51CE"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Tri-axial [25]</w:t>
            </w:r>
          </w:p>
        </w:tc>
        <w:tc>
          <w:tcPr>
            <w:tcW w:w="10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32163D"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Cheap</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8C0A2A"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Yes</w:t>
            </w:r>
          </w:p>
        </w:tc>
        <w:tc>
          <w:tcPr>
            <w:tcW w:w="18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6EA53A"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Scenario dependent</w:t>
            </w:r>
          </w:p>
        </w:tc>
        <w:tc>
          <w:tcPr>
            <w:tcW w:w="14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C59636"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Easy</w:t>
            </w:r>
          </w:p>
        </w:tc>
        <w:tc>
          <w:tcPr>
            <w:tcW w:w="10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205DEC" w14:textId="77777777" w:rsidR="00167BF4" w:rsidRDefault="00167BF4">
            <w:pPr>
              <w:tabs>
                <w:tab w:val="left" w:pos="2955"/>
              </w:tabs>
              <w:autoSpaceDE w:val="0"/>
              <w:autoSpaceDN w:val="0"/>
              <w:adjustRightInd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No</w:t>
            </w:r>
          </w:p>
        </w:tc>
      </w:tr>
      <w:tr w:rsidR="00167BF4" w14:paraId="01CCD760" w14:textId="77777777" w:rsidTr="00167BF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vAlign w:val="center"/>
            <w:hideMark/>
          </w:tcPr>
          <w:p w14:paraId="6B83A652" w14:textId="77777777" w:rsidR="00167BF4" w:rsidRDefault="00167BF4">
            <w:pPr>
              <w:spacing w:after="0" w:line="240" w:lineRule="auto"/>
              <w:rPr>
                <w:rFonts w:ascii="CMU Serif" w:hAnsi="CMU Serif" w:cs="CMU Serif"/>
                <w:sz w:val="20"/>
                <w:szCs w:val="20"/>
              </w:rPr>
            </w:pPr>
          </w:p>
        </w:tc>
        <w:tc>
          <w:tcPr>
            <w:tcW w:w="11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908170"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Inactivity</w:t>
            </w:r>
          </w:p>
        </w:tc>
        <w:tc>
          <w:tcPr>
            <w:tcW w:w="10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C28406"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Cheap</w:t>
            </w:r>
          </w:p>
        </w:tc>
        <w:tc>
          <w:tcPr>
            <w:tcW w:w="15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4FA7F5"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Yes</w:t>
            </w:r>
          </w:p>
        </w:tc>
        <w:tc>
          <w:tcPr>
            <w:tcW w:w="18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EB2A4E"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Scenario dependent</w:t>
            </w:r>
          </w:p>
        </w:tc>
        <w:tc>
          <w:tcPr>
            <w:tcW w:w="14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C2FD67"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Easy</w:t>
            </w:r>
          </w:p>
        </w:tc>
        <w:tc>
          <w:tcPr>
            <w:tcW w:w="10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80370D" w14:textId="77777777" w:rsidR="00167BF4" w:rsidRDefault="00167BF4">
            <w:pPr>
              <w:tabs>
                <w:tab w:val="left" w:pos="2955"/>
              </w:tabs>
              <w:autoSpaceDE w:val="0"/>
              <w:autoSpaceDN w:val="0"/>
              <w:adjustRightInd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rPr>
            </w:pPr>
            <w:r>
              <w:rPr>
                <w:rFonts w:ascii="CMU Serif" w:hAnsi="CMU Serif" w:cs="CMU Serif"/>
                <w:sz w:val="20"/>
                <w:szCs w:val="20"/>
              </w:rPr>
              <w:t>No</w:t>
            </w:r>
          </w:p>
        </w:tc>
      </w:tr>
    </w:tbl>
    <w:p w14:paraId="2FC93654" w14:textId="77777777" w:rsidR="002E7952" w:rsidRDefault="002E7952" w:rsidP="002E7952">
      <w:pPr>
        <w:keepNext/>
        <w:spacing w:after="0"/>
        <w:rPr>
          <w:rFonts w:ascii="Times New Roman" w:eastAsia="Times New Roman" w:hAnsi="Times New Roman" w:cs="Arial"/>
          <w:b/>
          <w:bCs/>
        </w:rPr>
      </w:pPr>
    </w:p>
    <w:p w14:paraId="3AA37552" w14:textId="52A846E6" w:rsidR="002E7952" w:rsidRPr="002E7952" w:rsidRDefault="002E7952" w:rsidP="002E7952">
      <w:pPr>
        <w:keepNext/>
        <w:spacing w:after="0"/>
        <w:rPr>
          <w:rFonts w:ascii="CMU Serif" w:hAnsi="CMU Serif" w:cs="CMU Serif"/>
          <w:sz w:val="24"/>
          <w:szCs w:val="24"/>
        </w:rPr>
      </w:pPr>
      <w:r w:rsidRPr="002E7952">
        <w:rPr>
          <w:rFonts w:ascii="CMU Serif" w:hAnsi="CMU Serif" w:cs="CMU Serif"/>
          <w:sz w:val="24"/>
          <w:szCs w:val="24"/>
        </w:rPr>
        <w:t xml:space="preserve">Figure 10 </w:t>
      </w:r>
      <w:r w:rsidR="00167BF4" w:rsidRPr="002E7952">
        <w:rPr>
          <w:rFonts w:ascii="CMU Serif" w:hAnsi="CMU Serif" w:cs="CMU Serif"/>
          <w:noProof/>
          <w:sz w:val="24"/>
          <w:szCs w:val="24"/>
        </w:rPr>
        <mc:AlternateContent>
          <mc:Choice Requires="wps">
            <w:drawing>
              <wp:anchor distT="0" distB="0" distL="114300" distR="114300" simplePos="0" relativeHeight="251656192" behindDoc="0" locked="0" layoutInCell="1" allowOverlap="1" wp14:anchorId="1BC2678F" wp14:editId="58CEA6EF">
                <wp:simplePos x="0" y="0"/>
                <wp:positionH relativeFrom="column">
                  <wp:posOffset>4853305</wp:posOffset>
                </wp:positionH>
                <wp:positionV relativeFrom="paragraph">
                  <wp:posOffset>1354455</wp:posOffset>
                </wp:positionV>
                <wp:extent cx="0" cy="142240"/>
                <wp:effectExtent l="0" t="0" r="19050" b="29210"/>
                <wp:wrapNone/>
                <wp:docPr id="292" name="Straight Connector 292"/>
                <wp:cNvGraphicFramePr/>
                <a:graphic xmlns:a="http://schemas.openxmlformats.org/drawingml/2006/main">
                  <a:graphicData uri="http://schemas.microsoft.com/office/word/2010/wordprocessingShape">
                    <wps:wsp>
                      <wps:cNvCnPr/>
                      <wps:spPr>
                        <a:xfrm>
                          <a:off x="0" y="0"/>
                          <a:ext cx="0" cy="142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E577F16" id="Straight Connector 29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82.15pt,106.65pt" to="382.15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" strokecolor="#5b9bd5 [3204]" strokeweight=".5pt">
                <v:stroke joinstyle="miter"/>
              </v:line>
            </w:pict>
          </mc:Fallback>
        </mc:AlternateContent>
      </w:r>
      <w:r w:rsidRPr="002E7952">
        <w:rPr>
          <w:rFonts w:ascii="CMU Serif" w:hAnsi="CMU Serif" w:cs="CMU Serif"/>
          <w:sz w:val="24"/>
          <w:szCs w:val="24"/>
        </w:rPr>
        <w:t>summarizes the previously mentioned related work for falling detection.</w:t>
      </w:r>
    </w:p>
    <w:p w14:paraId="2A6F35D9" w14:textId="2BD89B43" w:rsidR="00167BF4" w:rsidRDefault="00167BF4" w:rsidP="00167BF4">
      <w:pPr>
        <w:keepNext/>
        <w:spacing w:after="0"/>
        <w:jc w:val="center"/>
      </w:pPr>
      <w:r>
        <w:rPr>
          <w:noProof/>
        </w:rPr>
        <mc:AlternateContent>
          <mc:Choice Requires="wpc">
            <w:drawing>
              <wp:inline distT="0" distB="0" distL="0" distR="0" wp14:anchorId="346728A1" wp14:editId="0AE6F4D8">
                <wp:extent cx="6624320" cy="3200400"/>
                <wp:effectExtent l="0" t="0" r="0" b="0"/>
                <wp:docPr id="215" name="Canvas 21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83" name="Group 391"/>
                        <wpg:cNvGrpSpPr>
                          <a:grpSpLocks/>
                        </wpg:cNvGrpSpPr>
                        <wpg:grpSpPr bwMode="auto">
                          <a:xfrm>
                            <a:off x="180020" y="180000"/>
                            <a:ext cx="5852736" cy="2853000"/>
                            <a:chOff x="0" y="0"/>
                            <a:chExt cx="58527" cy="28534"/>
                          </a:xfrm>
                        </wpg:grpSpPr>
                        <wpg:grpSp>
                          <wpg:cNvPr id="184" name="Group 392"/>
                          <wpg:cNvGrpSpPr>
                            <a:grpSpLocks/>
                          </wpg:cNvGrpSpPr>
                          <wpg:grpSpPr bwMode="auto">
                            <a:xfrm>
                              <a:off x="0" y="0"/>
                              <a:ext cx="58527" cy="28534"/>
                              <a:chOff x="0" y="0"/>
                              <a:chExt cx="58527" cy="28534"/>
                            </a:xfrm>
                          </wpg:grpSpPr>
                          <wpg:grpSp>
                            <wpg:cNvPr id="185" name="Group 394"/>
                            <wpg:cNvGrpSpPr>
                              <a:grpSpLocks/>
                            </wpg:cNvGrpSpPr>
                            <wpg:grpSpPr bwMode="auto">
                              <a:xfrm>
                                <a:off x="0" y="0"/>
                                <a:ext cx="58527" cy="28534"/>
                                <a:chOff x="0" y="0"/>
                                <a:chExt cx="58533" cy="28534"/>
                              </a:xfrm>
                            </wpg:grpSpPr>
                            <wpg:grpSp>
                              <wpg:cNvPr id="186" name="Group 398"/>
                              <wpg:cNvGrpSpPr>
                                <a:grpSpLocks/>
                              </wpg:cNvGrpSpPr>
                              <wpg:grpSpPr bwMode="auto">
                                <a:xfrm>
                                  <a:off x="0" y="0"/>
                                  <a:ext cx="58533" cy="15767"/>
                                  <a:chOff x="0" y="0"/>
                                  <a:chExt cx="58533" cy="15767"/>
                                </a:xfrm>
                              </wpg:grpSpPr>
                              <wpg:grpSp>
                                <wpg:cNvPr id="187" name="Group 407"/>
                                <wpg:cNvGrpSpPr>
                                  <a:grpSpLocks/>
                                </wpg:cNvGrpSpPr>
                                <wpg:grpSpPr bwMode="auto">
                                  <a:xfrm>
                                    <a:off x="526" y="12624"/>
                                    <a:ext cx="58007" cy="3143"/>
                                    <a:chOff x="526" y="12624"/>
                                    <a:chExt cx="58007" cy="3143"/>
                                  </a:xfrm>
                                </wpg:grpSpPr>
                                <wps:wsp>
                                  <wps:cNvPr id="188" name="Right Arrow 415"/>
                                  <wps:cNvSpPr>
                                    <a:spLocks noChangeArrowheads="1"/>
                                  </wps:cNvSpPr>
                                  <wps:spPr bwMode="auto">
                                    <a:xfrm>
                                      <a:off x="526" y="13672"/>
                                      <a:ext cx="58007" cy="857"/>
                                    </a:xfrm>
                                    <a:prstGeom prst="rightArrow">
                                      <a:avLst>
                                        <a:gd name="adj1" fmla="val 50000"/>
                                        <a:gd name="adj2" fmla="val 50138"/>
                                      </a:avLst>
                                    </a:prstGeom>
                                    <a:solidFill>
                                      <a:schemeClr val="tx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189" name="Rectangle 416"/>
                                  <wps:cNvSpPr>
                                    <a:spLocks noChangeArrowheads="1"/>
                                  </wps:cNvSpPr>
                                  <wps:spPr bwMode="auto">
                                    <a:xfrm>
                                      <a:off x="4336" y="12624"/>
                                      <a:ext cx="5035" cy="2857"/>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30DD436" w14:textId="77777777" w:rsidR="004A2FAC" w:rsidRDefault="004A2FAC" w:rsidP="00167BF4">
                                        <w:pPr>
                                          <w:pStyle w:val="NormalWeb"/>
                                          <w:spacing w:before="0" w:beforeAutospacing="0" w:after="200" w:afterAutospacing="0" w:line="276" w:lineRule="auto"/>
                                        </w:pPr>
                                        <w:r>
                                          <w:rPr>
                                            <w:rFonts w:cs="Arial"/>
                                            <w:b/>
                                            <w:bCs/>
                                            <w:sz w:val="22"/>
                                            <w:szCs w:val="22"/>
                                          </w:rPr>
                                          <w:t>2009</w:t>
                                        </w:r>
                                      </w:p>
                                    </w:txbxContent>
                                  </wps:txbx>
                                  <wps:bodyPr rot="0" vert="horz" wrap="square" lIns="91440" tIns="45720" rIns="91440" bIns="45720" anchor="ctr" anchorCtr="0" upright="1">
                                    <a:noAutofit/>
                                  </wps:bodyPr>
                                </wps:wsp>
                                <wps:wsp>
                                  <wps:cNvPr id="190" name="Rectangle 417"/>
                                  <wps:cNvSpPr>
                                    <a:spLocks noChangeArrowheads="1"/>
                                  </wps:cNvSpPr>
                                  <wps:spPr bwMode="auto">
                                    <a:xfrm>
                                      <a:off x="18909" y="12624"/>
                                      <a:ext cx="5035" cy="2857"/>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53E36E9" w14:textId="77777777" w:rsidR="004A2FAC" w:rsidRDefault="004A2FAC" w:rsidP="00167BF4">
                                        <w:pPr>
                                          <w:pStyle w:val="NormalWeb"/>
                                          <w:spacing w:before="0" w:beforeAutospacing="0" w:after="200" w:afterAutospacing="0" w:line="276" w:lineRule="auto"/>
                                        </w:pPr>
                                        <w:r>
                                          <w:rPr>
                                            <w:rFonts w:cs="Arial"/>
                                            <w:b/>
                                            <w:bCs/>
                                            <w:sz w:val="22"/>
                                            <w:szCs w:val="22"/>
                                          </w:rPr>
                                          <w:t>2012</w:t>
                                        </w:r>
                                      </w:p>
                                    </w:txbxContent>
                                  </wps:txbx>
                                  <wps:bodyPr rot="0" vert="horz" wrap="square" lIns="91440" tIns="45720" rIns="91440" bIns="45720" anchor="ctr" anchorCtr="0" upright="1">
                                    <a:noAutofit/>
                                  </wps:bodyPr>
                                </wps:wsp>
                                <wps:wsp>
                                  <wps:cNvPr id="191" name="Rectangle 418"/>
                                  <wps:cNvSpPr>
                                    <a:spLocks noChangeArrowheads="1"/>
                                  </wps:cNvSpPr>
                                  <wps:spPr bwMode="auto">
                                    <a:xfrm>
                                      <a:off x="43769" y="12910"/>
                                      <a:ext cx="5036" cy="2857"/>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514C593" w14:textId="77777777" w:rsidR="004A2FAC" w:rsidRDefault="004A2FAC" w:rsidP="00167BF4">
                                        <w:pPr>
                                          <w:pStyle w:val="NormalWeb"/>
                                          <w:spacing w:before="0" w:beforeAutospacing="0" w:after="200" w:afterAutospacing="0" w:line="276" w:lineRule="auto"/>
                                        </w:pPr>
                                        <w:r>
                                          <w:rPr>
                                            <w:rFonts w:cs="Arial"/>
                                            <w:b/>
                                            <w:bCs/>
                                            <w:sz w:val="22"/>
                                            <w:szCs w:val="22"/>
                                          </w:rPr>
                                          <w:t>2015</w:t>
                                        </w:r>
                                      </w:p>
                                    </w:txbxContent>
                                  </wps:txbx>
                                  <wps:bodyPr rot="0" vert="horz" wrap="square" lIns="91440" tIns="45720" rIns="91440" bIns="45720" anchor="ctr" anchorCtr="0" upright="1">
                                    <a:noAutofit/>
                                  </wps:bodyPr>
                                </wps:wsp>
                              </wpg:grpSp>
                              <wpg:grpSp>
                                <wpg:cNvPr id="192" name="Group 408"/>
                                <wpg:cNvGrpSpPr>
                                  <a:grpSpLocks/>
                                </wpg:cNvGrpSpPr>
                                <wpg:grpSpPr bwMode="auto">
                                  <a:xfrm>
                                    <a:off x="0" y="0"/>
                                    <a:ext cx="13930" cy="11796"/>
                                    <a:chOff x="0" y="0"/>
                                    <a:chExt cx="12043" cy="10689"/>
                                  </a:xfrm>
                                </wpg:grpSpPr>
                                <wps:wsp>
                                  <wps:cNvPr id="193" name="Rectangle 413"/>
                                  <wps:cNvSpPr>
                                    <a:spLocks noChangeArrowheads="1"/>
                                  </wps:cNvSpPr>
                                  <wps:spPr bwMode="auto">
                                    <a:xfrm>
                                      <a:off x="0" y="58"/>
                                      <a:ext cx="12043" cy="10631"/>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555FBE3C" w14:textId="77777777" w:rsidR="004A2FAC" w:rsidRDefault="004A2FAC" w:rsidP="00167BF4">
                                        <w:pPr>
                                          <w:pStyle w:val="NormalWeb"/>
                                          <w:spacing w:before="0" w:beforeAutospacing="0" w:after="0" w:afterAutospacing="0" w:line="276" w:lineRule="auto"/>
                                          <w:jc w:val="center"/>
                                        </w:pPr>
                                        <w:r>
                                          <w:rPr>
                                            <w:rFonts w:cs="Arial"/>
                                            <w:sz w:val="12"/>
                                            <w:szCs w:val="12"/>
                                          </w:rPr>
                                          <w:t>"Measutring gait using a ground laser range sen</w:t>
                                        </w:r>
                                      </w:p>
                                      <w:p w14:paraId="5511D5C4" w14:textId="77777777" w:rsidR="004A2FAC" w:rsidRDefault="004A2FAC" w:rsidP="00167BF4">
                                        <w:pPr>
                                          <w:pStyle w:val="NormalWeb"/>
                                          <w:spacing w:before="0" w:beforeAutospacing="0" w:after="0" w:afterAutospacing="0" w:line="276" w:lineRule="auto"/>
                                          <w:jc w:val="center"/>
                                        </w:pPr>
                                        <w:r>
                                          <w:rPr>
                                            <w:rFonts w:cs="Arial"/>
                                            <w:sz w:val="12"/>
                                            <w:szCs w:val="12"/>
                                          </w:rPr>
                                          <w:t> </w:t>
                                        </w:r>
                                      </w:p>
                                      <w:p w14:paraId="2842B578" w14:textId="77777777" w:rsidR="004A2FAC" w:rsidRDefault="004A2FAC" w:rsidP="00167BF4">
                                        <w:pPr>
                                          <w:pStyle w:val="NormalWeb"/>
                                          <w:spacing w:before="0" w:beforeAutospacing="0" w:after="0" w:afterAutospacing="0" w:line="276" w:lineRule="auto"/>
                                          <w:jc w:val="center"/>
                                        </w:pPr>
                                        <w:r>
                                          <w:rPr>
                                            <w:rFonts w:cs="Arial"/>
                                            <w:sz w:val="12"/>
                                            <w:szCs w:val="12"/>
                                          </w:rPr>
                                          <w:t> </w:t>
                                        </w:r>
                                      </w:p>
                                      <w:p w14:paraId="22387A56" w14:textId="77777777" w:rsidR="004A2FAC" w:rsidRDefault="004A2FAC" w:rsidP="00167BF4">
                                        <w:pPr>
                                          <w:pStyle w:val="NormalWeb"/>
                                          <w:spacing w:before="0" w:beforeAutospacing="0" w:after="0" w:afterAutospacing="0" w:line="276" w:lineRule="auto"/>
                                          <w:jc w:val="center"/>
                                        </w:pPr>
                                        <w:r>
                                          <w:rPr>
                                            <w:rFonts w:cs="Arial"/>
                                            <w:sz w:val="12"/>
                                            <w:szCs w:val="12"/>
                                          </w:rPr>
                                          <w:t> </w:t>
                                        </w:r>
                                      </w:p>
                                      <w:p w14:paraId="6BBA027E" w14:textId="77777777" w:rsidR="004A2FAC" w:rsidRDefault="004A2FAC" w:rsidP="00167BF4">
                                        <w:pPr>
                                          <w:pStyle w:val="NormalWeb"/>
                                          <w:spacing w:before="0" w:beforeAutospacing="0" w:after="200" w:afterAutospacing="0" w:line="276" w:lineRule="auto"/>
                                          <w:ind w:hanging="187"/>
                                          <w:jc w:val="center"/>
                                        </w:pPr>
                                        <w:r>
                                          <w:rPr>
                                            <w:rFonts w:ascii="Arial" w:hAnsi="Arial" w:cs="Arial"/>
                                            <w:sz w:val="16"/>
                                            <w:szCs w:val="16"/>
                                          </w:rPr>
                                          <w:t>Accurate Fast Fall Detection Using Gyroscopes and accelerometer derived posture information"</w:t>
                                        </w:r>
                                      </w:p>
                                    </w:txbxContent>
                                  </wps:txbx>
                                  <wps:bodyPr rot="0" vert="horz" wrap="square" lIns="91440" tIns="45720" rIns="91440" bIns="45720" anchor="ctr" anchorCtr="0" upright="1">
                                    <a:noAutofit/>
                                  </wps:bodyPr>
                                </wps:wsp>
                                <wps:wsp>
                                  <wps:cNvPr id="194" name="Rectangle 414"/>
                                  <wps:cNvSpPr>
                                    <a:spLocks noChangeArrowheads="1"/>
                                  </wps:cNvSpPr>
                                  <wps:spPr bwMode="auto">
                                    <a:xfrm>
                                      <a:off x="1" y="0"/>
                                      <a:ext cx="12042" cy="4290"/>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138267E2" w14:textId="77777777" w:rsidR="004A2FAC" w:rsidRDefault="004A2FAC" w:rsidP="00167BF4">
                                        <w:pPr>
                                          <w:pStyle w:val="NormalWeb"/>
                                          <w:spacing w:before="0" w:beforeAutospacing="0" w:after="200" w:afterAutospacing="0" w:line="276" w:lineRule="auto"/>
                                          <w:ind w:right="86"/>
                                          <w:jc w:val="center"/>
                                        </w:pPr>
                                        <w:r>
                                          <w:rPr>
                                            <w:rFonts w:ascii="Arial" w:hAnsi="Arial" w:cs="Arial"/>
                                            <w:sz w:val="16"/>
                                            <w:szCs w:val="16"/>
                                          </w:rPr>
                                          <w:t>Q. Li, J. Stankovic, M. Hanson, A. Barth and B. Lach [27]</w:t>
                                        </w:r>
                                      </w:p>
                                    </w:txbxContent>
                                  </wps:txbx>
                                  <wps:bodyPr rot="0" vert="horz" wrap="square" lIns="91440" tIns="45720" rIns="91440" bIns="45720" anchor="ctr" anchorCtr="0" upright="1">
                                    <a:noAutofit/>
                                  </wps:bodyPr>
                                </wps:wsp>
                              </wpg:grpSp>
                              <wps:wsp>
                                <wps:cNvPr id="195" name="Straight Connector 409"/>
                                <wps:cNvCnPr>
                                  <a:cxnSpLocks noChangeShapeType="1"/>
                                </wps:cNvCnPr>
                                <wps:spPr bwMode="auto">
                                  <a:xfrm>
                                    <a:off x="6870" y="11880"/>
                                    <a:ext cx="0" cy="1303"/>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g:cNvPr id="196" name="Group 410"/>
                                <wpg:cNvGrpSpPr>
                                  <a:grpSpLocks/>
                                </wpg:cNvGrpSpPr>
                                <wpg:grpSpPr bwMode="auto">
                                  <a:xfrm>
                                    <a:off x="14518" y="67"/>
                                    <a:ext cx="13379" cy="11818"/>
                                    <a:chOff x="14518" y="67"/>
                                    <a:chExt cx="11658" cy="10716"/>
                                  </a:xfrm>
                                </wpg:grpSpPr>
                                <wps:wsp>
                                  <wps:cNvPr id="197" name="Rectangle 411"/>
                                  <wps:cNvSpPr>
                                    <a:spLocks noChangeArrowheads="1"/>
                                  </wps:cNvSpPr>
                                  <wps:spPr bwMode="auto">
                                    <a:xfrm>
                                      <a:off x="14556" y="67"/>
                                      <a:ext cx="11621" cy="10716"/>
                                    </a:xfrm>
                                    <a:prstGeom prst="rect">
                                      <a:avLst/>
                                    </a:prstGeom>
                                    <a:solidFill>
                                      <a:schemeClr val="bg1">
                                        <a:lumMod val="100000"/>
                                        <a:lumOff val="0"/>
                                      </a:schemeClr>
                                    </a:solidFill>
                                    <a:ln w="3175">
                                      <a:solidFill>
                                        <a:schemeClr val="accent1">
                                          <a:lumMod val="100000"/>
                                          <a:lumOff val="0"/>
                                        </a:schemeClr>
                                      </a:solidFill>
                                      <a:miter lim="800000"/>
                                      <a:headEnd/>
                                      <a:tailEnd/>
                                    </a:ln>
                                  </wps:spPr>
                                  <wps:txbx>
                                    <w:txbxContent>
                                      <w:p w14:paraId="576B8FA2" w14:textId="77777777" w:rsidR="004A2FAC" w:rsidRDefault="004A2FAC" w:rsidP="00167BF4">
                                        <w:pPr>
                                          <w:pStyle w:val="NormalWeb"/>
                                          <w:spacing w:before="0" w:beforeAutospacing="0" w:after="0" w:afterAutospacing="0" w:line="276" w:lineRule="auto"/>
                                        </w:pPr>
                                        <w:r>
                                          <w:rPr>
                                            <w:rFonts w:cs="Arial"/>
                                            <w:sz w:val="12"/>
                                            <w:szCs w:val="12"/>
                                          </w:rPr>
                                          <w:t> </w:t>
                                        </w:r>
                                      </w:p>
                                      <w:p w14:paraId="54720F92" w14:textId="77777777" w:rsidR="004A2FAC" w:rsidRDefault="004A2FAC" w:rsidP="00167BF4">
                                        <w:pPr>
                                          <w:pStyle w:val="NormalWeb"/>
                                          <w:spacing w:before="0" w:beforeAutospacing="0" w:after="0" w:afterAutospacing="0" w:line="276" w:lineRule="auto"/>
                                          <w:jc w:val="center"/>
                                        </w:pPr>
                                        <w:r>
                                          <w:rPr>
                                            <w:rFonts w:ascii="Arial" w:hAnsi="Arial" w:cs="Arial"/>
                                            <w:sz w:val="10"/>
                                            <w:szCs w:val="10"/>
                                          </w:rPr>
                                          <w:t>"</w:t>
                                        </w:r>
                                      </w:p>
                                      <w:p w14:paraId="36CC2616" w14:textId="77777777" w:rsidR="004A2FAC" w:rsidRDefault="004A2FAC" w:rsidP="00167BF4">
                                        <w:pPr>
                                          <w:pStyle w:val="NormalWeb"/>
                                          <w:spacing w:before="0" w:beforeAutospacing="0" w:after="0" w:afterAutospacing="0" w:line="276" w:lineRule="auto"/>
                                          <w:jc w:val="center"/>
                                        </w:pPr>
                                        <w:r>
                                          <w:rPr>
                                            <w:rFonts w:ascii="Arial" w:hAnsi="Arial" w:cs="Arial"/>
                                            <w:sz w:val="16"/>
                                            <w:szCs w:val="16"/>
                                          </w:rPr>
                                          <w:t> </w:t>
                                        </w:r>
                                      </w:p>
                                      <w:p w14:paraId="50DDEFDC"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"Design and implementation of fall detection system using compressive sensing and shimmer technology"</w:t>
                                        </w:r>
                                      </w:p>
                                    </w:txbxContent>
                                  </wps:txbx>
                                  <wps:bodyPr rot="0" vert="horz" wrap="square" lIns="91440" tIns="45720" rIns="91440" bIns="45720" anchor="ctr" anchorCtr="0" upright="1">
                                    <a:noAutofit/>
                                  </wps:bodyPr>
                                </wps:wsp>
                                <wps:wsp>
                                  <wps:cNvPr id="198" name="Rectangle 412"/>
                                  <wps:cNvSpPr>
                                    <a:spLocks noChangeArrowheads="1"/>
                                  </wps:cNvSpPr>
                                  <wps:spPr bwMode="auto">
                                    <a:xfrm>
                                      <a:off x="14518" y="67"/>
                                      <a:ext cx="11526" cy="3023"/>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717453E7" w14:textId="77777777" w:rsidR="004A2FAC" w:rsidRDefault="004A2FAC" w:rsidP="00167BF4">
                                        <w:pPr>
                                          <w:pStyle w:val="NormalWeb"/>
                                          <w:spacing w:before="0" w:beforeAutospacing="0" w:after="200" w:afterAutospacing="0" w:line="276" w:lineRule="auto"/>
                                          <w:ind w:firstLine="187"/>
                                          <w:jc w:val="center"/>
                                        </w:pPr>
                                        <w:r>
                                          <w:rPr>
                                            <w:rFonts w:ascii="Arial" w:hAnsi="Arial" w:cs="Arial"/>
                                            <w:sz w:val="16"/>
                                            <w:szCs w:val="16"/>
                                          </w:rPr>
                                          <w:t>H. Rabah, A. Amira and A. A. [19]</w:t>
                                        </w:r>
                                      </w:p>
                                    </w:txbxContent>
                                  </wps:txbx>
                                  <wps:bodyPr rot="0" vert="horz" wrap="square" lIns="91440" tIns="45720" rIns="91440" bIns="45720" anchor="ctr" anchorCtr="0" upright="1">
                                    <a:noAutofit/>
                                  </wps:bodyPr>
                                </wps:wsp>
                              </wpg:grpSp>
                            </wpg:grpSp>
                            <wpg:grpSp>
                              <wpg:cNvPr id="199" name="Group 399"/>
                              <wpg:cNvGrpSpPr>
                                <a:grpSpLocks/>
                              </wpg:cNvGrpSpPr>
                              <wpg:grpSpPr bwMode="auto">
                                <a:xfrm>
                                  <a:off x="15194" y="18051"/>
                                  <a:ext cx="13348" cy="10483"/>
                                  <a:chOff x="15194" y="18051"/>
                                  <a:chExt cx="11541" cy="8182"/>
                                </a:xfrm>
                              </wpg:grpSpPr>
                              <wps:wsp>
                                <wps:cNvPr id="200" name="Rectangle 405"/>
                                <wps:cNvSpPr>
                                  <a:spLocks noChangeArrowheads="1"/>
                                </wps:cNvSpPr>
                                <wps:spPr bwMode="auto">
                                  <a:xfrm>
                                    <a:off x="15194" y="18072"/>
                                    <a:ext cx="11542" cy="8162"/>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70767C1C" w14:textId="77777777" w:rsidR="004A2FAC" w:rsidRDefault="004A2FAC" w:rsidP="00167BF4">
                                      <w:pPr>
                                        <w:pStyle w:val="NormalWeb"/>
                                        <w:spacing w:before="0" w:beforeAutospacing="0" w:after="200" w:afterAutospacing="0" w:line="276" w:lineRule="auto"/>
                                        <w:jc w:val="center"/>
                                      </w:pPr>
                                      <w:r>
                                        <w:rPr>
                                          <w:rFonts w:cs="Arial"/>
                                          <w:sz w:val="12"/>
                                          <w:szCs w:val="12"/>
                                        </w:rPr>
                                        <w:t>"Measutring gait using a ground lasernge sensor,"</w:t>
                                      </w:r>
                                    </w:p>
                                    <w:p w14:paraId="0C842307" w14:textId="77777777" w:rsidR="004A2FAC" w:rsidRDefault="004A2FAC" w:rsidP="00167BF4">
                                      <w:pPr>
                                        <w:pStyle w:val="NormalWeb"/>
                                        <w:spacing w:before="0" w:beforeAutospacing="0" w:after="0" w:afterAutospacing="0" w:line="276" w:lineRule="auto"/>
                                        <w:jc w:val="center"/>
                                      </w:pPr>
                                      <w:r>
                                        <w:rPr>
                                          <w:rFonts w:ascii="Arial" w:hAnsi="Arial" w:cs="Arial"/>
                                          <w:sz w:val="16"/>
                                          <w:szCs w:val="16"/>
                                        </w:rPr>
                                        <w:t xml:space="preserve"> "Fall Detection on Embedded Platform Using Kinect and Wireless Accelerometer"</w:t>
                                      </w:r>
                                    </w:p>
                                  </w:txbxContent>
                                </wps:txbx>
                                <wps:bodyPr rot="0" vert="horz" wrap="square" lIns="91440" tIns="45720" rIns="91440" bIns="45720" anchor="ctr" anchorCtr="0" upright="1">
                                  <a:noAutofit/>
                                </wps:bodyPr>
                              </wps:wsp>
                              <wps:wsp>
                                <wps:cNvPr id="201" name="Rectangle 406"/>
                                <wps:cNvSpPr>
                                  <a:spLocks noChangeArrowheads="1"/>
                                </wps:cNvSpPr>
                                <wps:spPr bwMode="auto">
                                  <a:xfrm>
                                    <a:off x="15194" y="18051"/>
                                    <a:ext cx="11525" cy="2729"/>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7AF72BE5" w14:textId="77777777" w:rsidR="004A2FAC" w:rsidRDefault="004A2FAC" w:rsidP="00167BF4">
                                      <w:pPr>
                                        <w:pStyle w:val="NormalWeb"/>
                                        <w:spacing w:before="0" w:beforeAutospacing="0" w:after="200" w:afterAutospacing="0" w:line="276" w:lineRule="auto"/>
                                        <w:ind w:firstLine="86"/>
                                        <w:jc w:val="center"/>
                                      </w:pPr>
                                      <w:r>
                                        <w:rPr>
                                          <w:rFonts w:ascii="Arial" w:hAnsi="Arial" w:cs="Arial"/>
                                          <w:sz w:val="16"/>
                                          <w:szCs w:val="16"/>
                                        </w:rPr>
                                        <w:t>M. Kepski and B. Kwolek [20]</w:t>
                                      </w:r>
                                    </w:p>
                                  </w:txbxContent>
                                </wps:txbx>
                                <wps:bodyPr rot="0" vert="horz" wrap="square" lIns="91440" tIns="45720" rIns="91440" bIns="45720" anchor="ctr" anchorCtr="0" upright="1">
                                  <a:noAutofit/>
                                </wps:bodyPr>
                              </wps:wsp>
                            </wpg:grpSp>
                            <wps:wsp>
                              <wps:cNvPr id="202" name="Straight Connector 400"/>
                              <wps:cNvCnPr>
                                <a:cxnSpLocks noChangeShapeType="1"/>
                              </wps:cNvCnPr>
                              <wps:spPr bwMode="auto">
                                <a:xfrm>
                                  <a:off x="21290" y="14815"/>
                                  <a:ext cx="0" cy="3333"/>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g:cNvPr id="203" name="Group 401"/>
                              <wpg:cNvGrpSpPr>
                                <a:grpSpLocks/>
                              </wpg:cNvGrpSpPr>
                              <wpg:grpSpPr bwMode="auto">
                                <a:xfrm>
                                  <a:off x="40150" y="18434"/>
                                  <a:ext cx="13347" cy="10100"/>
                                  <a:chOff x="40150" y="18434"/>
                                  <a:chExt cx="11541" cy="7883"/>
                                </a:xfrm>
                              </wpg:grpSpPr>
                              <wps:wsp>
                                <wps:cNvPr id="204" name="Rectangle 403"/>
                                <wps:cNvSpPr>
                                  <a:spLocks noChangeArrowheads="1"/>
                                </wps:cNvSpPr>
                                <wps:spPr bwMode="auto">
                                  <a:xfrm>
                                    <a:off x="40150" y="18522"/>
                                    <a:ext cx="11541" cy="7795"/>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1CA969DF" w14:textId="77777777" w:rsidR="004A2FAC" w:rsidRDefault="004A2FAC" w:rsidP="00167BF4">
                                      <w:pPr>
                                        <w:pStyle w:val="NormalWeb"/>
                                        <w:spacing w:before="0" w:beforeAutospacing="0" w:after="200" w:afterAutospacing="0" w:line="276" w:lineRule="auto"/>
                                        <w:jc w:val="center"/>
                                      </w:pPr>
                                      <w:r>
                                        <w:rPr>
                                          <w:rFonts w:cs="Arial"/>
                                          <w:sz w:val="12"/>
                                          <w:szCs w:val="12"/>
                                        </w:rPr>
                                        <w:t>"Measutring gait using a ground laser range sensor,"</w:t>
                                      </w:r>
                                    </w:p>
                                    <w:p w14:paraId="2A4F5DB7"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"Development of a Wearable-Sensor-Based Fall Detection System,"</w:t>
                                      </w:r>
                                    </w:p>
                                  </w:txbxContent>
                                </wps:txbx>
                                <wps:bodyPr rot="0" vert="horz" wrap="square" lIns="91440" tIns="45720" rIns="91440" bIns="45720" anchor="ctr" anchorCtr="0" upright="1">
                                  <a:noAutofit/>
                                </wps:bodyPr>
                              </wps:wsp>
                              <wps:wsp>
                                <wps:cNvPr id="205" name="Rectangle 404"/>
                                <wps:cNvSpPr>
                                  <a:spLocks noChangeArrowheads="1"/>
                                </wps:cNvSpPr>
                                <wps:spPr bwMode="auto">
                                  <a:xfrm>
                                    <a:off x="40150" y="18434"/>
                                    <a:ext cx="11525" cy="3036"/>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226B98C1"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F. Wu, H. Zhao, Y. Zhao and H. Zhong [25]</w:t>
                                      </w:r>
                                    </w:p>
                                  </w:txbxContent>
                                </wps:txbx>
                                <wps:bodyPr rot="0" vert="horz" wrap="square" lIns="91440" tIns="45720" rIns="91440" bIns="45720" anchor="ctr" anchorCtr="0" upright="1">
                                  <a:noAutofit/>
                                </wps:bodyPr>
                              </wps:wsp>
                            </wpg:grpSp>
                            <wps:wsp>
                              <wps:cNvPr id="206" name="Straight Connector 402"/>
                              <wps:cNvCnPr>
                                <a:cxnSpLocks noChangeShapeType="1"/>
                              </wps:cNvCnPr>
                              <wps:spPr bwMode="auto">
                                <a:xfrm>
                                  <a:off x="46150" y="15291"/>
                                  <a:ext cx="0" cy="333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s:wsp>
                            <wps:cNvPr id="207" name="Rectangle 395"/>
                            <wps:cNvSpPr>
                              <a:spLocks noChangeArrowheads="1"/>
                            </wps:cNvSpPr>
                            <wps:spPr bwMode="auto">
                              <a:xfrm>
                                <a:off x="28520" y="67"/>
                                <a:ext cx="13329" cy="11818"/>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053825E7" w14:textId="77777777" w:rsidR="004A2FAC" w:rsidRDefault="004A2FAC" w:rsidP="00167BF4">
                                  <w:pPr>
                                    <w:pStyle w:val="NormalWeb"/>
                                    <w:spacing w:before="0" w:beforeAutospacing="0" w:after="0" w:afterAutospacing="0" w:line="276" w:lineRule="auto"/>
                                  </w:pPr>
                                  <w:r>
                                    <w:rPr>
                                      <w:rFonts w:cs="Arial"/>
                                      <w:sz w:val="12"/>
                                      <w:szCs w:val="12"/>
                                    </w:rPr>
                                    <w:t> </w:t>
                                  </w:r>
                                </w:p>
                                <w:p w14:paraId="5612B4FB" w14:textId="77777777" w:rsidR="004A2FAC" w:rsidRDefault="004A2FAC" w:rsidP="00167BF4">
                                  <w:pPr>
                                    <w:pStyle w:val="NormalWeb"/>
                                    <w:spacing w:before="0" w:beforeAutospacing="0" w:after="0" w:afterAutospacing="0" w:line="276" w:lineRule="auto"/>
                                    <w:jc w:val="center"/>
                                  </w:pPr>
                                  <w:r>
                                    <w:rPr>
                                      <w:rFonts w:ascii="Arial" w:hAnsi="Arial" w:cs="Arial"/>
                                      <w:sz w:val="10"/>
                                      <w:szCs w:val="10"/>
                                    </w:rPr>
                                    <w:t>"</w:t>
                                  </w:r>
                                </w:p>
                                <w:p w14:paraId="26B5E584" w14:textId="77777777" w:rsidR="004A2FAC" w:rsidRDefault="004A2FAC" w:rsidP="00167BF4">
                                  <w:pPr>
                                    <w:pStyle w:val="NormalWeb"/>
                                    <w:spacing w:before="0" w:beforeAutospacing="0" w:after="0" w:afterAutospacing="0" w:line="276" w:lineRule="auto"/>
                                    <w:jc w:val="center"/>
                                  </w:pPr>
                                  <w:r>
                                    <w:rPr>
                                      <w:rFonts w:ascii="Arial" w:hAnsi="Arial" w:cs="Arial"/>
                                      <w:sz w:val="16"/>
                                      <w:szCs w:val="16"/>
                                    </w:rPr>
                                    <w:t> </w:t>
                                  </w:r>
                                </w:p>
                                <w:p w14:paraId="2B32B4BF"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"Detecting Falls with Wearable Sensors Using Machine Learning Techniques,"</w:t>
                                  </w:r>
                                </w:p>
                              </w:txbxContent>
                            </wps:txbx>
                            <wps:bodyPr rot="0" vert="horz" wrap="square" lIns="91440" tIns="45720" rIns="91440" bIns="45720" anchor="ctr" anchorCtr="0" upright="1">
                              <a:noAutofit/>
                            </wps:bodyPr>
                          </wps:wsp>
                          <wps:wsp>
                            <wps:cNvPr id="208" name="Rectangle 396"/>
                            <wps:cNvSpPr>
                              <a:spLocks noChangeArrowheads="1"/>
                            </wps:cNvSpPr>
                            <wps:spPr bwMode="auto">
                              <a:xfrm>
                                <a:off x="28520" y="0"/>
                                <a:ext cx="13221" cy="3327"/>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46850F1B" w14:textId="77777777" w:rsidR="004A2FAC" w:rsidRDefault="004A2FAC" w:rsidP="00167BF4">
                                  <w:pPr>
                                    <w:pStyle w:val="NormalWeb"/>
                                    <w:spacing w:before="0" w:beforeAutospacing="0" w:after="200" w:afterAutospacing="0" w:line="276" w:lineRule="auto"/>
                                    <w:ind w:firstLine="187"/>
                                    <w:jc w:val="center"/>
                                  </w:pPr>
                                  <w:r>
                                    <w:rPr>
                                      <w:rFonts w:ascii="Arial" w:hAnsi="Arial" w:cs="Arial"/>
                                      <w:sz w:val="16"/>
                                      <w:szCs w:val="16"/>
                                    </w:rPr>
                                    <w:t>A. T. Ozdemir and B. Barshan [26]</w:t>
                                  </w:r>
                                </w:p>
                              </w:txbxContent>
                            </wps:txbx>
                            <wps:bodyPr rot="0" vert="horz" wrap="square" lIns="91440" tIns="45720" rIns="91440" bIns="45720" anchor="ctr" anchorCtr="0" upright="1">
                              <a:noAutofit/>
                            </wps:bodyPr>
                          </wps:wsp>
                          <wps:wsp>
                            <wps:cNvPr id="209" name="Straight Connector 397"/>
                            <wps:cNvCnPr>
                              <a:cxnSpLocks noChangeShapeType="1"/>
                            </wps:cNvCnPr>
                            <wps:spPr bwMode="auto">
                              <a:xfrm>
                                <a:off x="34146" y="11885"/>
                                <a:ext cx="0" cy="2053"/>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s:wsp>
                          <wps:cNvPr id="210" name="Rectangle 393"/>
                          <wps:cNvSpPr>
                            <a:spLocks noChangeArrowheads="1"/>
                          </wps:cNvSpPr>
                          <wps:spPr bwMode="auto">
                            <a:xfrm>
                              <a:off x="31577" y="12805"/>
                              <a:ext cx="5036" cy="2858"/>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C90B876" w14:textId="77777777" w:rsidR="004A2FAC" w:rsidRDefault="004A2FAC" w:rsidP="00167BF4">
                                <w:pPr>
                                  <w:pStyle w:val="NormalWeb"/>
                                  <w:spacing w:before="0" w:beforeAutospacing="0" w:after="200" w:afterAutospacing="0" w:line="276" w:lineRule="auto"/>
                                </w:pPr>
                                <w:r>
                                  <w:rPr>
                                    <w:rFonts w:cs="Arial"/>
                                    <w:b/>
                                    <w:bCs/>
                                    <w:sz w:val="22"/>
                                    <w:szCs w:val="22"/>
                                  </w:rPr>
                                  <w:t>2014</w:t>
                                </w:r>
                              </w:p>
                            </w:txbxContent>
                          </wps:txbx>
                          <wps:bodyPr rot="0" vert="horz" wrap="square" lIns="91440" tIns="45720" rIns="91440" bIns="45720" anchor="ctr" anchorCtr="0" upright="1">
                            <a:noAutofit/>
                          </wps:bodyPr>
                        </wps:wsp>
                      </wpg:wgp>
                      <wpg:wgp>
                        <wpg:cNvPr id="211" name="Group 419"/>
                        <wpg:cNvGrpSpPr>
                          <a:grpSpLocks/>
                        </wpg:cNvGrpSpPr>
                        <wpg:grpSpPr bwMode="auto">
                          <a:xfrm>
                            <a:off x="4497289" y="194100"/>
                            <a:ext cx="1344446" cy="1181100"/>
                            <a:chOff x="0" y="0"/>
                            <a:chExt cx="13447" cy="11816"/>
                          </a:xfrm>
                        </wpg:grpSpPr>
                        <wps:wsp>
                          <wps:cNvPr id="212" name="Rectangle 420"/>
                          <wps:cNvSpPr>
                            <a:spLocks noChangeArrowheads="1"/>
                          </wps:cNvSpPr>
                          <wps:spPr bwMode="auto">
                            <a:xfrm>
                              <a:off x="106" y="0"/>
                              <a:ext cx="13341" cy="11816"/>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2B0A4FE0" w14:textId="77777777" w:rsidR="004A2FAC" w:rsidRDefault="004A2FAC" w:rsidP="00167BF4">
                                <w:pPr>
                                  <w:pStyle w:val="NormalWeb"/>
                                  <w:spacing w:before="0" w:beforeAutospacing="0" w:after="200" w:afterAutospacing="0" w:line="276" w:lineRule="auto"/>
                                  <w:jc w:val="center"/>
                                </w:pPr>
                                <w:r>
                                  <w:rPr>
                                    <w:rFonts w:cs="Arial"/>
                                    <w:sz w:val="12"/>
                                    <w:szCs w:val="12"/>
                                  </w:rPr>
                                  <w:t>"Measutring gait using a ground laser range sensor,"</w:t>
                                </w:r>
                              </w:p>
                              <w:p w14:paraId="45A712AD"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"Development of a Wearable-Sensor-Based Fall Detection System,"</w:t>
                                </w:r>
                              </w:p>
                            </w:txbxContent>
                          </wps:txbx>
                          <wps:bodyPr rot="0" vert="horz" wrap="square" lIns="91440" tIns="45720" rIns="91440" bIns="45720" anchor="ctr" anchorCtr="0" upright="1">
                            <a:noAutofit/>
                          </wps:bodyPr>
                        </wps:wsp>
                        <wps:wsp>
                          <wps:cNvPr id="213" name="Rectangle 421"/>
                          <wps:cNvSpPr>
                            <a:spLocks noChangeArrowheads="1"/>
                          </wps:cNvSpPr>
                          <wps:spPr bwMode="auto">
                            <a:xfrm>
                              <a:off x="0" y="106"/>
                              <a:ext cx="13322" cy="3295"/>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2F072DE6"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F. Wu, H. Zhao, Y. Zhao and H. Zhong [25]</w:t>
                                </w:r>
                              </w:p>
                            </w:txbxContent>
                          </wps:txbx>
                          <wps:bodyPr rot="0" vert="horz" wrap="square" lIns="91440" tIns="45720" rIns="91440" bIns="45720" anchor="ctr" anchorCtr="0" upright="1">
                            <a:noAutofit/>
                          </wps:bodyPr>
                        </wps:wsp>
                      </wpg:wgp>
                      <wps:wsp>
                        <wps:cNvPr id="214" name="Straight Connector 424"/>
                        <wps:cNvCnPr>
                          <a:cxnSpLocks noChangeShapeType="1"/>
                        </wps:cNvCnPr>
                        <wps:spPr bwMode="auto">
                          <a:xfrm>
                            <a:off x="2290949" y="1367800"/>
                            <a:ext cx="0" cy="142300"/>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46728A1" id="Canvas 215" o:spid="_x0000_s1052" editas="canvas" style="width:521.6pt;height:252pt;mso-position-horizontal-relative:char;mso-position-vertical-relative:line" coordsize="66243,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">
                <v:shape id="_x0000_s1053" type="#_x0000_t75" style="position:absolute;width:66243;height:32004;visibility:visible;mso-wrap-style:square">
                  <v:fill o:detectmouseclick="t"/>
                  <v:path o:connecttype="none"/>
                </v:shape>
                <v:group id="Group 391" o:spid="_x0000_s1054" style="position:absolute;left:1800;top:1800;width:58527;height:28530" coordsize="58527,2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group id="Group 392" o:spid="_x0000_s1055" style="position:absolute;width:58527;height:28534" coordsize="58527,2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group id="Group 394" o:spid="_x0000_s1056" style="position:absolute;width:58527;height:28534" coordsize="58533,2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group id="Group 398" o:spid="_x0000_s1057" style="position:absolute;width:58533;height:15767" coordsize="58533,15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407" o:spid="_x0000_s1058" style="position:absolute;left:526;top:12624;width:58007;height:3143" coordorigin="526,12624" coordsize="58007,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5" o:spid="_x0000_s1059" type="#_x0000_t13" style="position:absolute;left:526;top:13672;width:58007;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" adj="21440" fillcolor="black [3213]" stroked="f" strokeweight="2pt"/>
                          <v:rect id="Rectangle 416" o:spid="_x0000_s1060" style="position:absolute;left:4336;top:12624;width:5035;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" fillcolor="white [3201]" stroked="f" strokeweight="2pt">
                            <v:textbox>
                              <w:txbxContent>
                                <w:p w14:paraId="330DD436" w14:textId="77777777" w:rsidR="004A2FAC" w:rsidRDefault="004A2FAC" w:rsidP="00167BF4">
                                  <w:pPr>
                                    <w:pStyle w:val="NormalWeb"/>
                                    <w:spacing w:before="0" w:beforeAutospacing="0" w:after="200" w:afterAutospacing="0" w:line="276" w:lineRule="auto"/>
                                  </w:pPr>
                                  <w:r>
                                    <w:rPr>
                                      <w:rFonts w:cs="Arial"/>
                                      <w:b/>
                                      <w:bCs/>
                                      <w:sz w:val="22"/>
                                      <w:szCs w:val="22"/>
                                    </w:rPr>
                                    <w:t>2009</w:t>
                                  </w:r>
                                </w:p>
                              </w:txbxContent>
                            </v:textbox>
                          </v:rect>
                          <v:rect id="Rectangle 417" o:spid="_x0000_s1061" style="position:absolute;left:18909;top:12624;width:5035;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" fillcolor="white [3201]" stroked="f" strokeweight="2pt">
                            <v:textbox>
                              <w:txbxContent>
                                <w:p w14:paraId="053E36E9" w14:textId="77777777" w:rsidR="004A2FAC" w:rsidRDefault="004A2FAC" w:rsidP="00167BF4">
                                  <w:pPr>
                                    <w:pStyle w:val="NormalWeb"/>
                                    <w:spacing w:before="0" w:beforeAutospacing="0" w:after="200" w:afterAutospacing="0" w:line="276" w:lineRule="auto"/>
                                  </w:pPr>
                                  <w:r>
                                    <w:rPr>
                                      <w:rFonts w:cs="Arial"/>
                                      <w:b/>
                                      <w:bCs/>
                                      <w:sz w:val="22"/>
                                      <w:szCs w:val="22"/>
                                    </w:rPr>
                                    <w:t>2012</w:t>
                                  </w:r>
                                </w:p>
                              </w:txbxContent>
                            </v:textbox>
                          </v:rect>
                          <v:rect id="Rectangle 418" o:spid="_x0000_s1062" style="position:absolute;left:43769;top:12910;width:503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" fillcolor="white [3201]" stroked="f" strokeweight="2pt">
                            <v:textbox>
                              <w:txbxContent>
                                <w:p w14:paraId="6514C593" w14:textId="77777777" w:rsidR="004A2FAC" w:rsidRDefault="004A2FAC" w:rsidP="00167BF4">
                                  <w:pPr>
                                    <w:pStyle w:val="NormalWeb"/>
                                    <w:spacing w:before="0" w:beforeAutospacing="0" w:after="200" w:afterAutospacing="0" w:line="276" w:lineRule="auto"/>
                                  </w:pPr>
                                  <w:r>
                                    <w:rPr>
                                      <w:rFonts w:cs="Arial"/>
                                      <w:b/>
                                      <w:bCs/>
                                      <w:sz w:val="22"/>
                                      <w:szCs w:val="22"/>
                                    </w:rPr>
                                    <w:t>2015</w:t>
                                  </w:r>
                                </w:p>
                              </w:txbxContent>
                            </v:textbox>
                          </v:rect>
                        </v:group>
                        <v:group id="Group 408" o:spid="_x0000_s1063" style="position:absolute;width:13930;height:11796" coordsize="12043,1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413" o:spid="_x0000_s1064" style="position:absolute;top:58;width:12043;height:10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" fillcolor="white [3201]" strokecolor="#5b9bd5 [3204]" strokeweight=".25pt">
                            <v:textbox>
                              <w:txbxContent>
                                <w:p w14:paraId="555FBE3C" w14:textId="77777777" w:rsidR="004A2FAC" w:rsidRDefault="004A2FAC" w:rsidP="00167BF4">
                                  <w:pPr>
                                    <w:pStyle w:val="NormalWeb"/>
                                    <w:spacing w:before="0" w:beforeAutospacing="0" w:after="0" w:afterAutospacing="0" w:line="276" w:lineRule="auto"/>
                                    <w:jc w:val="center"/>
                                  </w:pPr>
                                  <w:r>
                                    <w:rPr>
                                      <w:rFonts w:cs="Arial"/>
                                      <w:sz w:val="12"/>
                                      <w:szCs w:val="12"/>
                                    </w:rPr>
                                    <w:t>"Measutring gait using a ground laser range sen</w:t>
                                  </w:r>
                                </w:p>
                                <w:p w14:paraId="5511D5C4" w14:textId="77777777" w:rsidR="004A2FAC" w:rsidRDefault="004A2FAC" w:rsidP="00167BF4">
                                  <w:pPr>
                                    <w:pStyle w:val="NormalWeb"/>
                                    <w:spacing w:before="0" w:beforeAutospacing="0" w:after="0" w:afterAutospacing="0" w:line="276" w:lineRule="auto"/>
                                    <w:jc w:val="center"/>
                                  </w:pPr>
                                  <w:r>
                                    <w:rPr>
                                      <w:rFonts w:cs="Arial"/>
                                      <w:sz w:val="12"/>
                                      <w:szCs w:val="12"/>
                                    </w:rPr>
                                    <w:t> </w:t>
                                  </w:r>
                                </w:p>
                                <w:p w14:paraId="2842B578" w14:textId="77777777" w:rsidR="004A2FAC" w:rsidRDefault="004A2FAC" w:rsidP="00167BF4">
                                  <w:pPr>
                                    <w:pStyle w:val="NormalWeb"/>
                                    <w:spacing w:before="0" w:beforeAutospacing="0" w:after="0" w:afterAutospacing="0" w:line="276" w:lineRule="auto"/>
                                    <w:jc w:val="center"/>
                                  </w:pPr>
                                  <w:r>
                                    <w:rPr>
                                      <w:rFonts w:cs="Arial"/>
                                      <w:sz w:val="12"/>
                                      <w:szCs w:val="12"/>
                                    </w:rPr>
                                    <w:t> </w:t>
                                  </w:r>
                                </w:p>
                                <w:p w14:paraId="22387A56" w14:textId="77777777" w:rsidR="004A2FAC" w:rsidRDefault="004A2FAC" w:rsidP="00167BF4">
                                  <w:pPr>
                                    <w:pStyle w:val="NormalWeb"/>
                                    <w:spacing w:before="0" w:beforeAutospacing="0" w:after="0" w:afterAutospacing="0" w:line="276" w:lineRule="auto"/>
                                    <w:jc w:val="center"/>
                                  </w:pPr>
                                  <w:r>
                                    <w:rPr>
                                      <w:rFonts w:cs="Arial"/>
                                      <w:sz w:val="12"/>
                                      <w:szCs w:val="12"/>
                                    </w:rPr>
                                    <w:t> </w:t>
                                  </w:r>
                                </w:p>
                                <w:p w14:paraId="6BBA027E" w14:textId="77777777" w:rsidR="004A2FAC" w:rsidRDefault="004A2FAC" w:rsidP="00167BF4">
                                  <w:pPr>
                                    <w:pStyle w:val="NormalWeb"/>
                                    <w:spacing w:before="0" w:beforeAutospacing="0" w:after="200" w:afterAutospacing="0" w:line="276" w:lineRule="auto"/>
                                    <w:ind w:hanging="187"/>
                                    <w:jc w:val="center"/>
                                  </w:pPr>
                                  <w:r>
                                    <w:rPr>
                                      <w:rFonts w:ascii="Arial" w:hAnsi="Arial" w:cs="Arial"/>
                                      <w:sz w:val="16"/>
                                      <w:szCs w:val="16"/>
                                    </w:rPr>
                                    <w:t>Accurate Fast Fall Detection Using Gyroscopes and accelerometer derived posture information"</w:t>
                                  </w:r>
                                </w:p>
                              </w:txbxContent>
                            </v:textbox>
                          </v:rect>
                          <v:rect id="Rectangle 414" o:spid="_x0000_s1065" style="position:absolute;left:1;width:12042;height:4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" fillcolor="#5b9bd5 [3204]" strokecolor="#1f4d78 [1604]" strokeweight=".25pt">
                            <v:textbox>
                              <w:txbxContent>
                                <w:p w14:paraId="138267E2" w14:textId="77777777" w:rsidR="004A2FAC" w:rsidRDefault="004A2FAC" w:rsidP="00167BF4">
                                  <w:pPr>
                                    <w:pStyle w:val="NormalWeb"/>
                                    <w:spacing w:before="0" w:beforeAutospacing="0" w:after="200" w:afterAutospacing="0" w:line="276" w:lineRule="auto"/>
                                    <w:ind w:right="86"/>
                                    <w:jc w:val="center"/>
                                  </w:pPr>
                                  <w:r>
                                    <w:rPr>
                                      <w:rFonts w:ascii="Arial" w:hAnsi="Arial" w:cs="Arial"/>
                                      <w:sz w:val="16"/>
                                      <w:szCs w:val="16"/>
                                    </w:rPr>
                                    <w:t>Q. Li, J. Stankovic, M. Hanson, A. Barth and B. Lach [27]</w:t>
                                  </w:r>
                                </w:p>
                              </w:txbxContent>
                            </v:textbox>
                          </v:rect>
                        </v:group>
                        <v:line id="Straight Connector 409" o:spid="_x0000_s1066" style="position:absolute;visibility:visible;mso-wrap-style:square" from="6870,11880" to="6870,13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" strokecolor="#4e92d1 [3044]"/>
                        <v:group id="Group 410" o:spid="_x0000_s1067" style="position:absolute;left:14518;top:67;width:13379;height:11818" coordorigin="14518,67" coordsize="11658,10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rect id="Rectangle 411" o:spid="_x0000_s1068" style="position:absolute;left:14556;top:67;width:11621;height:10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" fillcolor="white [3212]" strokecolor="#5b9bd5 [3204]" strokeweight=".25pt">
                            <v:textbox>
                              <w:txbxContent>
                                <w:p w14:paraId="576B8FA2" w14:textId="77777777" w:rsidR="004A2FAC" w:rsidRDefault="004A2FAC" w:rsidP="00167BF4">
                                  <w:pPr>
                                    <w:pStyle w:val="NormalWeb"/>
                                    <w:spacing w:before="0" w:beforeAutospacing="0" w:after="0" w:afterAutospacing="0" w:line="276" w:lineRule="auto"/>
                                  </w:pPr>
                                  <w:r>
                                    <w:rPr>
                                      <w:rFonts w:cs="Arial"/>
                                      <w:sz w:val="12"/>
                                      <w:szCs w:val="12"/>
                                    </w:rPr>
                                    <w:t> </w:t>
                                  </w:r>
                                </w:p>
                                <w:p w14:paraId="54720F92" w14:textId="77777777" w:rsidR="004A2FAC" w:rsidRDefault="004A2FAC" w:rsidP="00167BF4">
                                  <w:pPr>
                                    <w:pStyle w:val="NormalWeb"/>
                                    <w:spacing w:before="0" w:beforeAutospacing="0" w:after="0" w:afterAutospacing="0" w:line="276" w:lineRule="auto"/>
                                    <w:jc w:val="center"/>
                                  </w:pPr>
                                  <w:r>
                                    <w:rPr>
                                      <w:rFonts w:ascii="Arial" w:hAnsi="Arial" w:cs="Arial"/>
                                      <w:sz w:val="10"/>
                                      <w:szCs w:val="10"/>
                                    </w:rPr>
                                    <w:t>"</w:t>
                                  </w:r>
                                </w:p>
                                <w:p w14:paraId="36CC2616" w14:textId="77777777" w:rsidR="004A2FAC" w:rsidRDefault="004A2FAC" w:rsidP="00167BF4">
                                  <w:pPr>
                                    <w:pStyle w:val="NormalWeb"/>
                                    <w:spacing w:before="0" w:beforeAutospacing="0" w:after="0" w:afterAutospacing="0" w:line="276" w:lineRule="auto"/>
                                    <w:jc w:val="center"/>
                                  </w:pPr>
                                  <w:r>
                                    <w:rPr>
                                      <w:rFonts w:ascii="Arial" w:hAnsi="Arial" w:cs="Arial"/>
                                      <w:sz w:val="16"/>
                                      <w:szCs w:val="16"/>
                                    </w:rPr>
                                    <w:t> </w:t>
                                  </w:r>
                                </w:p>
                                <w:p w14:paraId="50DDEFDC"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"Design and implementation of fall detection system using compressive sensing and shimmer technology"</w:t>
                                  </w:r>
                                </w:p>
                              </w:txbxContent>
                            </v:textbox>
                          </v:rect>
                          <v:rect id="Rectangle 412" o:spid="_x0000_s1069" style="position:absolute;left:14518;top:67;width:11526;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" fillcolor="#5b9bd5 [3204]" strokecolor="#1f4d78 [1604]" strokeweight=".25pt">
                            <v:textbox>
                              <w:txbxContent>
                                <w:p w14:paraId="717453E7" w14:textId="77777777" w:rsidR="004A2FAC" w:rsidRDefault="004A2FAC" w:rsidP="00167BF4">
                                  <w:pPr>
                                    <w:pStyle w:val="NormalWeb"/>
                                    <w:spacing w:before="0" w:beforeAutospacing="0" w:after="200" w:afterAutospacing="0" w:line="276" w:lineRule="auto"/>
                                    <w:ind w:firstLine="187"/>
                                    <w:jc w:val="center"/>
                                  </w:pPr>
                                  <w:r>
                                    <w:rPr>
                                      <w:rFonts w:ascii="Arial" w:hAnsi="Arial" w:cs="Arial"/>
                                      <w:sz w:val="16"/>
                                      <w:szCs w:val="16"/>
                                    </w:rPr>
                                    <w:t>H. Rabah, A. Amira and A. A. [19]</w:t>
                                  </w:r>
                                </w:p>
                              </w:txbxContent>
                            </v:textbox>
                          </v:rect>
                        </v:group>
                      </v:group>
                      <v:group id="Group 399" o:spid="_x0000_s1070" style="position:absolute;left:15194;top:18051;width:13348;height:10483" coordorigin="15194,18051" coordsize="11541,8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rect id="Rectangle 405" o:spid="_x0000_s1071" style="position:absolute;left:15194;top:18072;width:11542;height:8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" fillcolor="white [3201]" strokecolor="#5b9bd5 [3204]" strokeweight=".25pt">
                          <v:textbox>
                            <w:txbxContent>
                              <w:p w14:paraId="70767C1C" w14:textId="77777777" w:rsidR="004A2FAC" w:rsidRDefault="004A2FAC" w:rsidP="00167BF4">
                                <w:pPr>
                                  <w:pStyle w:val="NormalWeb"/>
                                  <w:spacing w:before="0" w:beforeAutospacing="0" w:after="200" w:afterAutospacing="0" w:line="276" w:lineRule="auto"/>
                                  <w:jc w:val="center"/>
                                </w:pPr>
                                <w:r>
                                  <w:rPr>
                                    <w:rFonts w:cs="Arial"/>
                                    <w:sz w:val="12"/>
                                    <w:szCs w:val="12"/>
                                  </w:rPr>
                                  <w:t>"Measutring gait using a ground lasernge sensor,"</w:t>
                                </w:r>
                              </w:p>
                              <w:p w14:paraId="0C842307" w14:textId="77777777" w:rsidR="004A2FAC" w:rsidRDefault="004A2FAC" w:rsidP="00167BF4">
                                <w:pPr>
                                  <w:pStyle w:val="NormalWeb"/>
                                  <w:spacing w:before="0" w:beforeAutospacing="0" w:after="0" w:afterAutospacing="0" w:line="276" w:lineRule="auto"/>
                                  <w:jc w:val="center"/>
                                </w:pPr>
                                <w:r>
                                  <w:rPr>
                                    <w:rFonts w:ascii="Arial" w:hAnsi="Arial" w:cs="Arial"/>
                                    <w:sz w:val="16"/>
                                    <w:szCs w:val="16"/>
                                  </w:rPr>
                                  <w:t xml:space="preserve"> "Fall Detection on Embedded Platform Using Kinect and Wireless Accelerometer"</w:t>
                                </w:r>
                              </w:p>
                            </w:txbxContent>
                          </v:textbox>
                        </v:rect>
                        <v:rect id="Rectangle 406" o:spid="_x0000_s1072" style="position:absolute;left:15194;top:18051;width:11525;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" fillcolor="#5b9bd5 [3204]" strokecolor="#1f4d78 [1604]" strokeweight=".25pt">
                          <v:textbox>
                            <w:txbxContent>
                              <w:p w14:paraId="7AF72BE5" w14:textId="77777777" w:rsidR="004A2FAC" w:rsidRDefault="004A2FAC" w:rsidP="00167BF4">
                                <w:pPr>
                                  <w:pStyle w:val="NormalWeb"/>
                                  <w:spacing w:before="0" w:beforeAutospacing="0" w:after="200" w:afterAutospacing="0" w:line="276" w:lineRule="auto"/>
                                  <w:ind w:firstLine="86"/>
                                  <w:jc w:val="center"/>
                                </w:pPr>
                                <w:r>
                                  <w:rPr>
                                    <w:rFonts w:ascii="Arial" w:hAnsi="Arial" w:cs="Arial"/>
                                    <w:sz w:val="16"/>
                                    <w:szCs w:val="16"/>
                                  </w:rPr>
                                  <w:t>M. Kepski and B. Kwolek [20]</w:t>
                                </w:r>
                              </w:p>
                            </w:txbxContent>
                          </v:textbox>
                        </v:rect>
                      </v:group>
                      <v:line id="Straight Connector 400" o:spid="_x0000_s1073" style="position:absolute;visibility:visible;mso-wrap-style:square" from="21290,14815" to="21290,1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" strokecolor="#4e92d1 [3044]"/>
                      <v:group id="Group 401" o:spid="_x0000_s1074" style="position:absolute;left:40150;top:18434;width:13347;height:10100" coordorigin="40150,18434" coordsize="11541,7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angle 403" o:spid="_x0000_s1075" style="position:absolute;left:40150;top:18522;width:11541;height:7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" fillcolor="white [3201]" strokecolor="#5b9bd5 [3204]" strokeweight=".25pt">
                          <v:textbox>
                            <w:txbxContent>
                              <w:p w14:paraId="1CA969DF" w14:textId="77777777" w:rsidR="004A2FAC" w:rsidRDefault="004A2FAC" w:rsidP="00167BF4">
                                <w:pPr>
                                  <w:pStyle w:val="NormalWeb"/>
                                  <w:spacing w:before="0" w:beforeAutospacing="0" w:after="200" w:afterAutospacing="0" w:line="276" w:lineRule="auto"/>
                                  <w:jc w:val="center"/>
                                </w:pPr>
                                <w:r>
                                  <w:rPr>
                                    <w:rFonts w:cs="Arial"/>
                                    <w:sz w:val="12"/>
                                    <w:szCs w:val="12"/>
                                  </w:rPr>
                                  <w:t>"Measutring gait using a ground laser range sensor,"</w:t>
                                </w:r>
                              </w:p>
                              <w:p w14:paraId="2A4F5DB7"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"Development of a Wearable-Sensor-Based Fall Detection System,"</w:t>
                                </w:r>
                              </w:p>
                            </w:txbxContent>
                          </v:textbox>
                        </v:rect>
                        <v:rect id="Rectangle 404" o:spid="_x0000_s1076" style="position:absolute;left:40150;top:18434;width:11525;height:3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" fillcolor="#5b9bd5 [3204]" strokecolor="#1f4d78 [1604]" strokeweight=".25pt">
                          <v:textbox>
                            <w:txbxContent>
                              <w:p w14:paraId="226B98C1"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F. Wu, H. Zhao, Y. Zhao and H. Zhong [25]</w:t>
                                </w:r>
                              </w:p>
                            </w:txbxContent>
                          </v:textbox>
                        </v:rect>
                      </v:group>
                      <v:line id="Straight Connector 402" o:spid="_x0000_s1077" style="position:absolute;visibility:visible;mso-wrap-style:square" from="46150,15291" to="46150,1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" strokecolor="#4e92d1 [3044]"/>
                    </v:group>
                    <v:rect id="Rectangle 395" o:spid="_x0000_s1078" style="position:absolute;left:28520;top:67;width:13329;height:11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" fillcolor="white [3201]" strokecolor="#5b9bd5 [3204]" strokeweight=".25pt">
                      <v:textbox>
                        <w:txbxContent>
                          <w:p w14:paraId="053825E7" w14:textId="77777777" w:rsidR="004A2FAC" w:rsidRDefault="004A2FAC" w:rsidP="00167BF4">
                            <w:pPr>
                              <w:pStyle w:val="NormalWeb"/>
                              <w:spacing w:before="0" w:beforeAutospacing="0" w:after="0" w:afterAutospacing="0" w:line="276" w:lineRule="auto"/>
                            </w:pPr>
                            <w:r>
                              <w:rPr>
                                <w:rFonts w:cs="Arial"/>
                                <w:sz w:val="12"/>
                                <w:szCs w:val="12"/>
                              </w:rPr>
                              <w:t> </w:t>
                            </w:r>
                          </w:p>
                          <w:p w14:paraId="5612B4FB" w14:textId="77777777" w:rsidR="004A2FAC" w:rsidRDefault="004A2FAC" w:rsidP="00167BF4">
                            <w:pPr>
                              <w:pStyle w:val="NormalWeb"/>
                              <w:spacing w:before="0" w:beforeAutospacing="0" w:after="0" w:afterAutospacing="0" w:line="276" w:lineRule="auto"/>
                              <w:jc w:val="center"/>
                            </w:pPr>
                            <w:r>
                              <w:rPr>
                                <w:rFonts w:ascii="Arial" w:hAnsi="Arial" w:cs="Arial"/>
                                <w:sz w:val="10"/>
                                <w:szCs w:val="10"/>
                              </w:rPr>
                              <w:t>"</w:t>
                            </w:r>
                          </w:p>
                          <w:p w14:paraId="26B5E584" w14:textId="77777777" w:rsidR="004A2FAC" w:rsidRDefault="004A2FAC" w:rsidP="00167BF4">
                            <w:pPr>
                              <w:pStyle w:val="NormalWeb"/>
                              <w:spacing w:before="0" w:beforeAutospacing="0" w:after="0" w:afterAutospacing="0" w:line="276" w:lineRule="auto"/>
                              <w:jc w:val="center"/>
                            </w:pPr>
                            <w:r>
                              <w:rPr>
                                <w:rFonts w:ascii="Arial" w:hAnsi="Arial" w:cs="Arial"/>
                                <w:sz w:val="16"/>
                                <w:szCs w:val="16"/>
                              </w:rPr>
                              <w:t> </w:t>
                            </w:r>
                          </w:p>
                          <w:p w14:paraId="2B32B4BF"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"Detecting Falls with Wearable Sensors Using Machine Learning Techniques,"</w:t>
                            </w:r>
                          </w:p>
                        </w:txbxContent>
                      </v:textbox>
                    </v:rect>
                    <v:rect id="Rectangle 396" o:spid="_x0000_s1079" style="position:absolute;left:28520;width:13221;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" fillcolor="#5b9bd5 [3204]" strokecolor="#1f4d78 [1604]" strokeweight=".25pt">
                      <v:textbox>
                        <w:txbxContent>
                          <w:p w14:paraId="46850F1B" w14:textId="77777777" w:rsidR="004A2FAC" w:rsidRDefault="004A2FAC" w:rsidP="00167BF4">
                            <w:pPr>
                              <w:pStyle w:val="NormalWeb"/>
                              <w:spacing w:before="0" w:beforeAutospacing="0" w:after="200" w:afterAutospacing="0" w:line="276" w:lineRule="auto"/>
                              <w:ind w:firstLine="187"/>
                              <w:jc w:val="center"/>
                            </w:pPr>
                            <w:r>
                              <w:rPr>
                                <w:rFonts w:ascii="Arial" w:hAnsi="Arial" w:cs="Arial"/>
                                <w:sz w:val="16"/>
                                <w:szCs w:val="16"/>
                              </w:rPr>
                              <w:t>A. T. Ozdemir and B. Barshan [26]</w:t>
                            </w:r>
                          </w:p>
                        </w:txbxContent>
                      </v:textbox>
                    </v:rect>
                    <v:line id="Straight Connector 397" o:spid="_x0000_s1080" style="position:absolute;visibility:visible;mso-wrap-style:square" from="34146,11885" to="34146,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" strokecolor="#4e92d1 [3044]"/>
                  </v:group>
                  <v:rect id="Rectangle 393" o:spid="_x0000_s1081" style="position:absolute;left:31577;top:12805;width:503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" fillcolor="white [3201]" stroked="f" strokeweight="2pt">
                    <v:textbox>
                      <w:txbxContent>
                        <w:p w14:paraId="3C90B876" w14:textId="77777777" w:rsidR="004A2FAC" w:rsidRDefault="004A2FAC" w:rsidP="00167BF4">
                          <w:pPr>
                            <w:pStyle w:val="NormalWeb"/>
                            <w:spacing w:before="0" w:beforeAutospacing="0" w:after="200" w:afterAutospacing="0" w:line="276" w:lineRule="auto"/>
                          </w:pPr>
                          <w:r>
                            <w:rPr>
                              <w:rFonts w:cs="Arial"/>
                              <w:b/>
                              <w:bCs/>
                              <w:sz w:val="22"/>
                              <w:szCs w:val="22"/>
                            </w:rPr>
                            <w:t>2014</w:t>
                          </w:r>
                        </w:p>
                      </w:txbxContent>
                    </v:textbox>
                  </v:rect>
                </v:group>
                <v:group id="Group 419" o:spid="_x0000_s1082" style="position:absolute;left:44972;top:1941;width:13445;height:11811" coordsize="13447,1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420" o:spid="_x0000_s1083" style="position:absolute;left:106;width:13341;height:1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" fillcolor="white [3201]" strokecolor="#5b9bd5 [3204]" strokeweight=".25pt">
                    <v:textbox>
                      <w:txbxContent>
                        <w:p w14:paraId="2B0A4FE0" w14:textId="77777777" w:rsidR="004A2FAC" w:rsidRDefault="004A2FAC" w:rsidP="00167BF4">
                          <w:pPr>
                            <w:pStyle w:val="NormalWeb"/>
                            <w:spacing w:before="0" w:beforeAutospacing="0" w:after="200" w:afterAutospacing="0" w:line="276" w:lineRule="auto"/>
                            <w:jc w:val="center"/>
                          </w:pPr>
                          <w:r>
                            <w:rPr>
                              <w:rFonts w:cs="Arial"/>
                              <w:sz w:val="12"/>
                              <w:szCs w:val="12"/>
                            </w:rPr>
                            <w:t>"Measutring gait using a ground laser range sensor,"</w:t>
                          </w:r>
                        </w:p>
                        <w:p w14:paraId="45A712AD"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"Development of a Wearable-Sensor-Based Fall Detection System,"</w:t>
                          </w:r>
                        </w:p>
                      </w:txbxContent>
                    </v:textbox>
                  </v:rect>
                  <v:rect id="Rectangle 421" o:spid="_x0000_s1084" style="position:absolute;top:106;width:1332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" fillcolor="#5b9bd5 [3204]" strokecolor="#1f4d78 [1604]" strokeweight=".25pt">
                    <v:textbox>
                      <w:txbxContent>
                        <w:p w14:paraId="2F072DE6" w14:textId="77777777" w:rsidR="004A2FAC" w:rsidRDefault="004A2FAC" w:rsidP="00167BF4">
                          <w:pPr>
                            <w:pStyle w:val="NormalWeb"/>
                            <w:spacing w:before="0" w:beforeAutospacing="0" w:after="200" w:afterAutospacing="0" w:line="276" w:lineRule="auto"/>
                            <w:jc w:val="center"/>
                          </w:pPr>
                          <w:r>
                            <w:rPr>
                              <w:rFonts w:ascii="Arial" w:hAnsi="Arial" w:cs="Arial"/>
                              <w:sz w:val="16"/>
                              <w:szCs w:val="16"/>
                            </w:rPr>
                            <w:t>F. Wu, H. Zhao, Y. Zhao and H. Zhong [25]</w:t>
                          </w:r>
                        </w:p>
                      </w:txbxContent>
                    </v:textbox>
                  </v:rect>
                </v:group>
                <v:line id="Straight Connector 424" o:spid="_x0000_s1085" style="position:absolute;visibility:visible;mso-wrap-style:square" from="22909,13678" to="22909,15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" strokecolor="#4e92d1 [3044]"/>
                <w10:anchorlock/>
              </v:group>
            </w:pict>
          </mc:Fallback>
        </mc:AlternateContent>
      </w:r>
    </w:p>
    <w:p w14:paraId="0771939D" w14:textId="77777777" w:rsidR="00167BF4" w:rsidRDefault="00167BF4" w:rsidP="00167BF4">
      <w:pPr>
        <w:pStyle w:val="Caption"/>
        <w:spacing w:after="0"/>
        <w:jc w:val="center"/>
        <w:rPr>
          <w:rFonts w:ascii="CMU Serif" w:hAnsi="CMU Serif" w:cs="CMU Serif"/>
        </w:rPr>
      </w:pPr>
      <w:bookmarkStart w:id="46" w:name="_Toc452984947"/>
      <w:r>
        <w:rPr>
          <w:rFonts w:ascii="CMU Serif" w:hAnsi="CMU Serif" w:cs="CMU Serif"/>
        </w:rPr>
        <w:t xml:space="preserve">Figure </w:t>
      </w:r>
      <w:r>
        <w:rPr>
          <w:rFonts w:ascii="CMU Serif" w:hAnsi="CMU Serif" w:cs="CMU Serif"/>
        </w:rPr>
        <w:fldChar w:fldCharType="begin"/>
      </w:r>
      <w:r>
        <w:rPr>
          <w:rFonts w:ascii="CMU Serif" w:hAnsi="CMU Serif" w:cs="CMU Serif"/>
        </w:rPr>
        <w:instrText xml:space="preserve"> SEQ Figure \* ARABIC </w:instrText>
      </w:r>
      <w:r>
        <w:rPr>
          <w:rFonts w:ascii="CMU Serif" w:hAnsi="CMU Serif" w:cs="CMU Serif"/>
        </w:rPr>
        <w:fldChar w:fldCharType="separate"/>
      </w:r>
      <w:r w:rsidR="00532846">
        <w:rPr>
          <w:rFonts w:ascii="CMU Serif" w:hAnsi="CMU Serif" w:cs="CMU Serif"/>
          <w:noProof/>
        </w:rPr>
        <w:t>10</w:t>
      </w:r>
      <w:r>
        <w:rPr>
          <w:rFonts w:ascii="CMU Serif" w:hAnsi="CMU Serif" w:cs="CMU Serif"/>
        </w:rPr>
        <w:fldChar w:fldCharType="end"/>
      </w:r>
      <w:r>
        <w:rPr>
          <w:rFonts w:ascii="CMU Serif" w:hAnsi="CMU Serif" w:cs="CMU Serif"/>
        </w:rPr>
        <w:t xml:space="preserve"> Survey on fall detection using various technologies</w:t>
      </w:r>
      <w:bookmarkEnd w:id="46"/>
    </w:p>
    <w:p w14:paraId="2B38A6FB" w14:textId="77777777" w:rsidR="00167BF4" w:rsidRDefault="00167BF4" w:rsidP="00167BF4">
      <w:pPr>
        <w:pStyle w:val="Heading3"/>
        <w:ind w:left="1260"/>
        <w:rPr>
          <w:rFonts w:ascii="CMU Serif" w:hAnsi="CMU Serif" w:cs="CMU Serif"/>
          <w:sz w:val="24"/>
          <w:szCs w:val="24"/>
        </w:rPr>
      </w:pPr>
      <w:bookmarkStart w:id="47" w:name="_Toc453620428"/>
      <w:r>
        <w:rPr>
          <w:rFonts w:ascii="CMU Serif" w:hAnsi="CMU Serif" w:cs="CMU Serif"/>
          <w:sz w:val="24"/>
          <w:szCs w:val="24"/>
        </w:rPr>
        <w:t>2.2.3 ECG Acquisition and Analysis</w:t>
      </w:r>
      <w:bookmarkEnd w:id="47"/>
      <w:r>
        <w:rPr>
          <w:rFonts w:ascii="CMU Serif" w:hAnsi="CMU Serif" w:cs="CMU Serif"/>
          <w:sz w:val="24"/>
          <w:szCs w:val="24"/>
        </w:rPr>
        <w:t xml:space="preserve"> </w:t>
      </w:r>
    </w:p>
    <w:p w14:paraId="376AC6D2" w14:textId="77777777" w:rsidR="00167BF4" w:rsidRDefault="00167BF4" w:rsidP="00B951F0">
      <w:pPr>
        <w:pStyle w:val="Heading5"/>
        <w:spacing w:after="200"/>
        <w:rPr>
          <w:rFonts w:ascii="CMU Serif" w:hAnsi="CMU Serif" w:cs="CMU Serif"/>
          <w:b/>
          <w:bCs/>
          <w:sz w:val="24"/>
          <w:szCs w:val="24"/>
        </w:rPr>
      </w:pPr>
      <w:r>
        <w:rPr>
          <w:rFonts w:ascii="CMU Serif" w:hAnsi="CMU Serif" w:cs="CMU Serif"/>
          <w:b/>
          <w:bCs/>
          <w:sz w:val="24"/>
          <w:szCs w:val="24"/>
        </w:rPr>
        <w:t>2.2.3.1 Automated ECG delineation using KNN classification</w:t>
      </w:r>
    </w:p>
    <w:p w14:paraId="165A45C0" w14:textId="77777777" w:rsidR="00167BF4" w:rsidRDefault="00167BF4" w:rsidP="00167BF4">
      <w:pPr>
        <w:jc w:val="both"/>
        <w:rPr>
          <w:rFonts w:ascii="CMU Serif" w:hAnsi="CMU Serif" w:cs="CMU Serif"/>
          <w:sz w:val="24"/>
          <w:szCs w:val="24"/>
        </w:rPr>
      </w:pPr>
      <w:r>
        <w:rPr>
          <w:rFonts w:ascii="CMU Serif" w:hAnsi="CMU Serif" w:cs="CMU Serif"/>
          <w:noProof/>
          <w:sz w:val="24"/>
          <w:szCs w:val="24"/>
        </w:rPr>
        <w:t>Automated electrocardiogram delineation system aims to detect reliably and extract the fundamental ECG components; P-duration, PR-interval, QT-interval, and QRS-duration. One approach is using the supervised machine learning algorithm; K-nearest neighbor (KNN), essentially by finding the exact location of the main reference points, that is, onset and offset points of P, QRS, and T-waves.</w:t>
      </w:r>
      <w:r>
        <w:rPr>
          <w:rFonts w:ascii="CMU Serif" w:hAnsi="CMU Serif" w:cs="CMU Serif"/>
          <w:sz w:val="24"/>
          <w:szCs w:val="24"/>
        </w:rPr>
        <w:t xml:space="preserve"> The </w:t>
      </w:r>
      <w:r w:rsidRPr="00215562">
        <w:rPr>
          <w:rFonts w:ascii="CMU Serif" w:hAnsi="CMU Serif" w:cs="CMU Serif"/>
          <w:noProof/>
          <w:sz w:val="24"/>
          <w:szCs w:val="24"/>
        </w:rPr>
        <w:t>main</w:t>
      </w:r>
      <w:r>
        <w:rPr>
          <w:rFonts w:ascii="CMU Serif" w:hAnsi="CMU Serif" w:cs="CMU Serif"/>
          <w:sz w:val="24"/>
          <w:szCs w:val="24"/>
        </w:rPr>
        <w:t xml:space="preserve"> method used in </w:t>
      </w:r>
      <w:sdt>
        <w:sdtPr>
          <w:rPr>
            <w:rFonts w:ascii="CMU Serif" w:hAnsi="CMU Serif" w:cs="CMU Serif"/>
            <w:sz w:val="24"/>
            <w:szCs w:val="24"/>
          </w:rPr>
          <w:id w:val="862938961"/>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Sai14 \l 1033 </w:instrText>
          </w:r>
          <w:r>
            <w:rPr>
              <w:rFonts w:ascii="CMU Serif" w:hAnsi="CMU Serif" w:cs="CMU Serif"/>
              <w:sz w:val="24"/>
              <w:szCs w:val="24"/>
            </w:rPr>
            <w:fldChar w:fldCharType="separate"/>
          </w:r>
          <w:r>
            <w:rPr>
              <w:rFonts w:ascii="CMU Serif" w:hAnsi="CMU Serif" w:cs="CMU Serif"/>
              <w:noProof/>
              <w:sz w:val="24"/>
              <w:szCs w:val="24"/>
            </w:rPr>
            <w:t>[26]</w:t>
          </w:r>
          <w:r>
            <w:rPr>
              <w:rFonts w:ascii="CMU Serif" w:hAnsi="CMU Serif" w:cs="CMU Serif"/>
              <w:sz w:val="24"/>
              <w:szCs w:val="24"/>
            </w:rPr>
            <w:fldChar w:fldCharType="end"/>
          </w:r>
        </w:sdtContent>
      </w:sdt>
      <w:r>
        <w:rPr>
          <w:rFonts w:ascii="CMU Serif" w:hAnsi="CMU Serif" w:cs="CMU Serif"/>
          <w:sz w:val="24"/>
          <w:szCs w:val="24"/>
        </w:rPr>
        <w:t xml:space="preserve"> is first to acquire and condition ECG signals by passing the signals through a band-pass filter, which reduce the influence of muscle noise, baseline wander, and T-wave interferences. Then, the slope of the signal is calculated and used as a feature vector, used </w:t>
      </w:r>
      <w:r>
        <w:rPr>
          <w:rFonts w:ascii="CMU Serif" w:hAnsi="CMU Serif" w:cs="CMU Serif"/>
          <w:noProof/>
          <w:sz w:val="24"/>
          <w:szCs w:val="24"/>
        </w:rPr>
        <w:t>afterward</w:t>
      </w:r>
      <w:r>
        <w:rPr>
          <w:rFonts w:ascii="CMU Serif" w:hAnsi="CMU Serif" w:cs="CMU Serif"/>
          <w:sz w:val="24"/>
          <w:szCs w:val="24"/>
        </w:rPr>
        <w:t xml:space="preserve"> for KNN classifier training. If the </w:t>
      </w:r>
      <w:r w:rsidRPr="00215562">
        <w:rPr>
          <w:rFonts w:ascii="CMU Serif" w:hAnsi="CMU Serif" w:cs="CMU Serif"/>
          <w:noProof/>
          <w:sz w:val="24"/>
          <w:szCs w:val="24"/>
        </w:rPr>
        <w:t>training</w:t>
      </w:r>
      <w:r>
        <w:rPr>
          <w:rFonts w:ascii="CMU Serif" w:hAnsi="CMU Serif" w:cs="CMU Serif"/>
          <w:sz w:val="24"/>
          <w:szCs w:val="24"/>
        </w:rPr>
        <w:t xml:space="preserve"> set belongs to QRS region, the label is set to 1, otherwise -1. The system </w:t>
      </w:r>
      <w:r>
        <w:rPr>
          <w:rFonts w:ascii="CMU Serif" w:hAnsi="CMU Serif" w:cs="CMU Serif"/>
          <w:noProof/>
          <w:sz w:val="24"/>
          <w:szCs w:val="24"/>
        </w:rPr>
        <w:t>is then tested,</w:t>
      </w:r>
      <w:r>
        <w:rPr>
          <w:rFonts w:ascii="CMU Serif" w:hAnsi="CMU Serif" w:cs="CMU Serif"/>
          <w:sz w:val="24"/>
          <w:szCs w:val="24"/>
        </w:rPr>
        <w:t xml:space="preserve"> and a train of 1’s </w:t>
      </w:r>
      <w:r>
        <w:rPr>
          <w:rFonts w:ascii="CMU Serif" w:hAnsi="CMU Serif" w:cs="CMU Serif"/>
          <w:noProof/>
          <w:sz w:val="24"/>
          <w:szCs w:val="24"/>
        </w:rPr>
        <w:t>is obtained</w:t>
      </w:r>
      <w:r>
        <w:rPr>
          <w:rFonts w:ascii="CMU Serif" w:hAnsi="CMU Serif" w:cs="CMU Serif"/>
          <w:sz w:val="24"/>
          <w:szCs w:val="24"/>
        </w:rPr>
        <w:t xml:space="preserve"> at the output of the classifier, and pulse duration of it </w:t>
      </w:r>
      <w:r>
        <w:rPr>
          <w:rFonts w:ascii="CMU Serif" w:hAnsi="CMU Serif" w:cs="CMU Serif"/>
          <w:noProof/>
          <w:sz w:val="24"/>
          <w:szCs w:val="24"/>
        </w:rPr>
        <w:t>is averaged</w:t>
      </w:r>
      <w:r>
        <w:rPr>
          <w:rFonts w:ascii="CMU Serif" w:hAnsi="CMU Serif" w:cs="CMU Serif"/>
          <w:sz w:val="24"/>
          <w:szCs w:val="24"/>
        </w:rPr>
        <w:t xml:space="preserve">. If the </w:t>
      </w:r>
      <w:r>
        <w:rPr>
          <w:rFonts w:ascii="CMU Serif" w:hAnsi="CMU Serif" w:cs="CMU Serif"/>
          <w:noProof/>
          <w:sz w:val="24"/>
          <w:szCs w:val="24"/>
        </w:rPr>
        <w:t>length</w:t>
      </w:r>
      <w:r>
        <w:rPr>
          <w:rFonts w:ascii="CMU Serif" w:hAnsi="CMU Serif" w:cs="CMU Serif"/>
          <w:sz w:val="24"/>
          <w:szCs w:val="24"/>
        </w:rPr>
        <w:t xml:space="preserve"> of the train is more than the average, it is classified as QRS-complex and removed from ECG signal whereas others </w:t>
      </w:r>
      <w:r>
        <w:rPr>
          <w:rFonts w:ascii="CMU Serif" w:hAnsi="CMU Serif" w:cs="CMU Serif"/>
          <w:noProof/>
          <w:sz w:val="24"/>
          <w:szCs w:val="24"/>
        </w:rPr>
        <w:t>are discarded</w:t>
      </w:r>
      <w:r>
        <w:rPr>
          <w:rFonts w:ascii="CMU Serif" w:hAnsi="CMU Serif" w:cs="CMU Serif"/>
          <w:sz w:val="24"/>
          <w:szCs w:val="24"/>
        </w:rPr>
        <w:t xml:space="preserve">. Similarly, the ECG signal is </w:t>
      </w:r>
      <w:r w:rsidRPr="00215562">
        <w:rPr>
          <w:rFonts w:ascii="CMU Serif" w:hAnsi="CMU Serif" w:cs="CMU Serif"/>
          <w:noProof/>
          <w:sz w:val="24"/>
          <w:szCs w:val="24"/>
        </w:rPr>
        <w:t>trained</w:t>
      </w:r>
      <w:r>
        <w:rPr>
          <w:rFonts w:ascii="CMU Serif" w:hAnsi="CMU Serif" w:cs="CMU Serif"/>
          <w:sz w:val="24"/>
          <w:szCs w:val="24"/>
        </w:rPr>
        <w:t xml:space="preserve"> and tested for P and T-waves. </w:t>
      </w:r>
    </w:p>
    <w:p w14:paraId="203299F7" w14:textId="77777777" w:rsidR="00167BF4" w:rsidRDefault="00167BF4" w:rsidP="00720B7B">
      <w:pPr>
        <w:pStyle w:val="Heading5"/>
        <w:spacing w:after="200"/>
        <w:rPr>
          <w:rFonts w:ascii="CMU Serif" w:hAnsi="CMU Serif" w:cs="CMU Serif"/>
          <w:b/>
          <w:bCs/>
          <w:sz w:val="24"/>
          <w:szCs w:val="24"/>
        </w:rPr>
      </w:pPr>
      <w:r>
        <w:rPr>
          <w:rFonts w:ascii="CMU Serif" w:hAnsi="CMU Serif" w:cs="CMU Serif"/>
          <w:b/>
          <w:bCs/>
          <w:sz w:val="24"/>
          <w:szCs w:val="24"/>
        </w:rPr>
        <w:t xml:space="preserve">2.2.3.2 Analyzing ECG signals for different heart ailments </w:t>
      </w:r>
    </w:p>
    <w:p w14:paraId="50494995" w14:textId="63CED17C" w:rsidR="00167BF4" w:rsidRDefault="00167BF4" w:rsidP="00167BF4">
      <w:pPr>
        <w:jc w:val="both"/>
        <w:rPr>
          <w:rFonts w:ascii="CMU Serif" w:hAnsi="CMU Serif" w:cs="CMU Serif"/>
          <w:sz w:val="24"/>
          <w:szCs w:val="24"/>
        </w:rPr>
      </w:pPr>
      <w:r>
        <w:rPr>
          <w:rFonts w:ascii="CMU Serif" w:hAnsi="CMU Serif" w:cs="CMU Serif"/>
          <w:sz w:val="24"/>
          <w:szCs w:val="24"/>
        </w:rPr>
        <w:t xml:space="preserve">ECG sensor measures cardiac electrical signals resulting from muscle contractions </w:t>
      </w:r>
      <w:r>
        <w:rPr>
          <w:rFonts w:ascii="CMU Serif" w:hAnsi="CMU Serif" w:cs="CMU Serif"/>
          <w:noProof/>
          <w:sz w:val="24"/>
          <w:szCs w:val="24"/>
        </w:rPr>
        <w:t>regarding</w:t>
      </w:r>
      <w:r>
        <w:rPr>
          <w:rFonts w:ascii="CMU Serif" w:hAnsi="CMU Serif" w:cs="CMU Serif"/>
          <w:sz w:val="24"/>
          <w:szCs w:val="24"/>
        </w:rPr>
        <w:t xml:space="preserve"> </w:t>
      </w:r>
      <w:r>
        <w:rPr>
          <w:rFonts w:ascii="CMU Serif" w:hAnsi="CMU Serif" w:cs="CMU Serif"/>
          <w:noProof/>
          <w:sz w:val="24"/>
          <w:szCs w:val="24"/>
        </w:rPr>
        <w:t>voltages; these</w:t>
      </w:r>
      <w:r>
        <w:rPr>
          <w:rFonts w:ascii="CMU Serif" w:hAnsi="CMU Serif" w:cs="CMU Serif"/>
          <w:sz w:val="24"/>
          <w:szCs w:val="24"/>
        </w:rPr>
        <w:t xml:space="preserve"> sensors </w:t>
      </w:r>
      <w:r>
        <w:rPr>
          <w:rFonts w:ascii="CMU Serif" w:hAnsi="CMU Serif" w:cs="CMU Serif"/>
          <w:noProof/>
          <w:sz w:val="24"/>
          <w:szCs w:val="24"/>
        </w:rPr>
        <w:t>are placed</w:t>
      </w:r>
      <w:r>
        <w:rPr>
          <w:rFonts w:ascii="CMU Serif" w:hAnsi="CMU Serif" w:cs="CMU Serif"/>
          <w:sz w:val="24"/>
          <w:szCs w:val="24"/>
        </w:rPr>
        <w:t xml:space="preserve"> on the five auscultation areas: mitral valve area, pulmonary area, aortic area, secondary aortic area, and tricuspid area. In </w:t>
      </w:r>
      <w:sdt>
        <w:sdtPr>
          <w:rPr>
            <w:rFonts w:ascii="CMU Serif" w:hAnsi="CMU Serif" w:cs="CMU Serif"/>
            <w:sz w:val="24"/>
            <w:szCs w:val="24"/>
          </w:rPr>
          <w:id w:val="-253056565"/>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Sra15 \l 1033 </w:instrText>
          </w:r>
          <w:r>
            <w:rPr>
              <w:rFonts w:ascii="CMU Serif" w:hAnsi="CMU Serif" w:cs="CMU Serif"/>
              <w:sz w:val="24"/>
              <w:szCs w:val="24"/>
            </w:rPr>
            <w:fldChar w:fldCharType="separate"/>
          </w:r>
          <w:r>
            <w:rPr>
              <w:rFonts w:ascii="CMU Serif" w:hAnsi="CMU Serif" w:cs="CMU Serif"/>
              <w:noProof/>
              <w:sz w:val="24"/>
              <w:szCs w:val="24"/>
            </w:rPr>
            <w:t>[27]</w:t>
          </w:r>
          <w:r>
            <w:rPr>
              <w:rFonts w:ascii="CMU Serif" w:hAnsi="CMU Serif" w:cs="CMU Serif"/>
              <w:sz w:val="24"/>
              <w:szCs w:val="24"/>
            </w:rPr>
            <w:fldChar w:fldCharType="end"/>
          </w:r>
        </w:sdtContent>
      </w:sdt>
      <w:r>
        <w:rPr>
          <w:rFonts w:ascii="CMU Serif" w:hAnsi="CMU Serif" w:cs="CMU Serif"/>
          <w:sz w:val="24"/>
          <w:szCs w:val="24"/>
        </w:rPr>
        <w:t xml:space="preserve"> this kind of sensors were used to acquire ECG signals and analyze them </w:t>
      </w:r>
      <w:r>
        <w:rPr>
          <w:rFonts w:ascii="CMU Serif" w:hAnsi="CMU Serif" w:cs="CMU Serif"/>
          <w:noProof/>
          <w:sz w:val="24"/>
          <w:szCs w:val="24"/>
        </w:rPr>
        <w:t>to</w:t>
      </w:r>
      <w:r>
        <w:rPr>
          <w:rFonts w:ascii="CMU Serif" w:hAnsi="CMU Serif" w:cs="CMU Serif"/>
          <w:sz w:val="24"/>
          <w:szCs w:val="24"/>
        </w:rPr>
        <w:t xml:space="preserve"> detect cardiac diseases. Each heart disease has specific characteristics in its ECG waveform response weather in amplitude level or time interval. For instance, for right atrial enlargement, P-wave height exceeds 2.5mm, </w:t>
      </w:r>
      <w:r>
        <w:rPr>
          <w:rFonts w:ascii="CMU Serif" w:hAnsi="CMU Serif" w:cs="CMU Serif"/>
          <w:noProof/>
          <w:sz w:val="24"/>
          <w:szCs w:val="24"/>
        </w:rPr>
        <w:t>whereas,</w:t>
      </w:r>
      <w:r>
        <w:rPr>
          <w:rFonts w:ascii="CMU Serif" w:hAnsi="CMU Serif" w:cs="CMU Serif"/>
          <w:sz w:val="24"/>
          <w:szCs w:val="24"/>
        </w:rPr>
        <w:t xml:space="preserve"> </w:t>
      </w:r>
      <w:r>
        <w:rPr>
          <w:rFonts w:ascii="CMU Serif" w:hAnsi="CMU Serif" w:cs="CMU Serif"/>
          <w:noProof/>
          <w:sz w:val="24"/>
          <w:szCs w:val="24"/>
        </w:rPr>
        <w:t>for left atrial enlargement,</w:t>
      </w:r>
      <w:r>
        <w:rPr>
          <w:rFonts w:ascii="CMU Serif" w:hAnsi="CMU Serif" w:cs="CMU Serif"/>
          <w:sz w:val="24"/>
          <w:szCs w:val="24"/>
        </w:rPr>
        <w:t xml:space="preserve"> P-wave width exceeds 0.08s. As a result, by extracting the fundamental components and compare them to the predefined features, the system will be able to distinguish between healthy and diseased heart, identify heart ailment, and notify the doctor through mail attaching ECG report.</w:t>
      </w:r>
      <w:r w:rsidR="005E6D48">
        <w:rPr>
          <w:rFonts w:ascii="CMU Serif" w:hAnsi="CMU Serif" w:cs="CMU Serif"/>
          <w:sz w:val="24"/>
          <w:szCs w:val="24"/>
        </w:rPr>
        <w:t xml:space="preserve"> The hard system diagram shows in figure 11.</w:t>
      </w:r>
    </w:p>
    <w:p w14:paraId="2698C374" w14:textId="77777777" w:rsidR="00167BF4" w:rsidRDefault="00167BF4" w:rsidP="00167BF4">
      <w:pPr>
        <w:jc w:val="both"/>
        <w:rPr>
          <w:rFonts w:ascii="CMU Serif" w:hAnsi="CMU Serif" w:cs="CMU Serif"/>
        </w:rPr>
      </w:pPr>
      <w:r>
        <w:rPr>
          <w:rFonts w:ascii="CMU Serif" w:hAnsi="CMU Serif" w:cs="CMU Serif"/>
          <w:noProof/>
        </w:rPr>
        <w:drawing>
          <wp:inline distT="0" distB="0" distL="0" distR="0" wp14:anchorId="195BAB80" wp14:editId="594BCA06">
            <wp:extent cx="5943600" cy="2619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4D8F0950" w14:textId="71D08236" w:rsidR="00167BF4" w:rsidRDefault="00167BF4" w:rsidP="00167BF4">
      <w:pPr>
        <w:pStyle w:val="Caption"/>
        <w:jc w:val="center"/>
        <w:rPr>
          <w:rFonts w:ascii="CMU Serif" w:hAnsi="CMU Serif" w:cs="CMU Serif"/>
        </w:rPr>
      </w:pPr>
      <w:bookmarkStart w:id="48" w:name="_Toc452984948"/>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11</w:t>
      </w:r>
      <w:r>
        <w:fldChar w:fldCharType="end"/>
      </w:r>
      <w:r>
        <w:rPr>
          <w:rFonts w:ascii="CMU Serif" w:hAnsi="CMU Serif" w:cs="CMU Serif"/>
        </w:rPr>
        <w:t xml:space="preserve"> Hardware System Diagram</w:t>
      </w:r>
      <w:r w:rsidR="0047173E">
        <w:rPr>
          <w:rFonts w:ascii="CMU Serif" w:hAnsi="CMU Serif" w:cs="CMU Serif"/>
        </w:rPr>
        <w:t>[27]</w:t>
      </w:r>
      <w:bookmarkEnd w:id="48"/>
    </w:p>
    <w:p w14:paraId="0365298B" w14:textId="77777777" w:rsidR="00167BF4" w:rsidRDefault="00167BF4" w:rsidP="00167BF4">
      <w:pPr>
        <w:pStyle w:val="Heading3"/>
        <w:spacing w:after="200"/>
        <w:ind w:left="1260"/>
        <w:rPr>
          <w:rFonts w:ascii="CMU Serif" w:hAnsi="CMU Serif" w:cs="CMU Serif"/>
          <w:sz w:val="24"/>
          <w:szCs w:val="24"/>
        </w:rPr>
      </w:pPr>
      <w:bookmarkStart w:id="49" w:name="_Toc453620429"/>
      <w:r>
        <w:rPr>
          <w:rFonts w:ascii="CMU Serif" w:hAnsi="CMU Serif" w:cs="CMU Serif"/>
          <w:sz w:val="24"/>
          <w:szCs w:val="24"/>
        </w:rPr>
        <w:t>2.2.4 FPGA device based connected health systems</w:t>
      </w:r>
      <w:bookmarkEnd w:id="49"/>
      <w:r>
        <w:rPr>
          <w:rFonts w:ascii="CMU Serif" w:hAnsi="CMU Serif" w:cs="CMU Serif"/>
          <w:sz w:val="24"/>
          <w:szCs w:val="24"/>
        </w:rPr>
        <w:t xml:space="preserve"> </w:t>
      </w:r>
    </w:p>
    <w:p w14:paraId="5AF7670D" w14:textId="77777777" w:rsidR="00167BF4" w:rsidRDefault="00167BF4" w:rsidP="00167BF4">
      <w:pPr>
        <w:pStyle w:val="Heading5"/>
        <w:spacing w:after="200"/>
        <w:rPr>
          <w:rStyle w:val="Strong"/>
        </w:rPr>
      </w:pPr>
      <w:r>
        <w:rPr>
          <w:rStyle w:val="Strong"/>
          <w:rFonts w:ascii="CMU Serif" w:hAnsi="CMU Serif" w:cs="CMU Serif"/>
          <w:sz w:val="24"/>
          <w:szCs w:val="24"/>
        </w:rPr>
        <w:t>2.2.4.1 FPGA Device Based ECG Monitoring Systems</w:t>
      </w:r>
    </w:p>
    <w:p w14:paraId="60394858" w14:textId="6EEA3914" w:rsidR="00167BF4" w:rsidRDefault="00167BF4" w:rsidP="00167BF4">
      <w:pPr>
        <w:spacing w:after="0"/>
        <w:jc w:val="both"/>
      </w:pPr>
      <w:r>
        <w:rPr>
          <w:rFonts w:ascii="CMU Serif" w:hAnsi="CMU Serif" w:cs="CMU Serif"/>
          <w:noProof/>
          <w:sz w:val="24"/>
          <w:szCs w:val="24"/>
        </w:rPr>
        <w:t>Telemedicine is now having a great impact in patients monitoring which are located in non-clinical environments such homes and elder communities. Thus, real-time systems have to be adapted to provide a fast response by the doctor who captures the patient’s information instantly and remotely make a diagnose, and provide an immediate assistance when needed.</w:t>
      </w:r>
      <w:r>
        <w:rPr>
          <w:rFonts w:ascii="CMU Serif" w:hAnsi="CMU Serif" w:cs="CMU Serif"/>
          <w:sz w:val="24"/>
          <w:szCs w:val="24"/>
        </w:rPr>
        <w:t xml:space="preserve"> Such real-time systems can be entirely implemented using Field Programmable Gate Array (FPGA) that is known for its fast manufacturing turnaround time, low power consumption and ease of design changes. A system based on Spartan-3 XC3S400-4TQ144C FPGA is proposed in </w:t>
      </w:r>
      <w:sdt>
        <w:sdtPr>
          <w:rPr>
            <w:rFonts w:ascii="CMU Serif" w:hAnsi="CMU Serif" w:cs="CMU Serif"/>
            <w:sz w:val="24"/>
            <w:szCs w:val="24"/>
          </w:rPr>
          <w:id w:val="-2034641428"/>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Yan071 \l 1033 </w:instrText>
          </w:r>
          <w:r>
            <w:rPr>
              <w:rFonts w:ascii="CMU Serif" w:hAnsi="CMU Serif" w:cs="CMU Serif"/>
              <w:sz w:val="24"/>
              <w:szCs w:val="24"/>
            </w:rPr>
            <w:fldChar w:fldCharType="separate"/>
          </w:r>
          <w:r>
            <w:rPr>
              <w:rFonts w:ascii="CMU Serif" w:hAnsi="CMU Serif" w:cs="CMU Serif"/>
              <w:noProof/>
              <w:sz w:val="24"/>
              <w:szCs w:val="24"/>
            </w:rPr>
            <w:t>[28]</w:t>
          </w:r>
          <w:r>
            <w:rPr>
              <w:rFonts w:ascii="CMU Serif" w:hAnsi="CMU Serif" w:cs="CMU Serif"/>
              <w:sz w:val="24"/>
              <w:szCs w:val="24"/>
            </w:rPr>
            <w:fldChar w:fldCharType="end"/>
          </w:r>
        </w:sdtContent>
      </w:sdt>
      <w:r>
        <w:rPr>
          <w:rFonts w:ascii="CMU Serif" w:hAnsi="CMU Serif" w:cs="CMU Serif"/>
          <w:sz w:val="24"/>
          <w:szCs w:val="24"/>
        </w:rPr>
        <w:t xml:space="preserve">  that centralizes its </w:t>
      </w:r>
      <w:r w:rsidR="00215562">
        <w:rPr>
          <w:rFonts w:ascii="CMU Serif" w:hAnsi="CMU Serif" w:cs="CMU Serif"/>
          <w:noProof/>
          <w:sz w:val="24"/>
          <w:szCs w:val="24"/>
        </w:rPr>
        <w:t>primary</w:t>
      </w:r>
      <w:r>
        <w:rPr>
          <w:rFonts w:ascii="CMU Serif" w:hAnsi="CMU Serif" w:cs="CMU Serif"/>
          <w:sz w:val="24"/>
          <w:szCs w:val="24"/>
        </w:rPr>
        <w:t xml:space="preserve"> processing as well as the digital filtering and data compression arithmetic on the FPGA device itself. This system acquires real-time ECG signals, amplifies and filters the signal, compresses it for storage and then transmits the signal to </w:t>
      </w:r>
      <w:r>
        <w:rPr>
          <w:rFonts w:ascii="CMU Serif" w:hAnsi="CMU Serif" w:cs="CMU Serif"/>
          <w:noProof/>
          <w:sz w:val="24"/>
          <w:szCs w:val="24"/>
        </w:rPr>
        <w:t xml:space="preserve">the </w:t>
      </w:r>
      <w:r w:rsidRPr="00215562">
        <w:rPr>
          <w:rFonts w:ascii="CMU Serif" w:hAnsi="CMU Serif" w:cs="CMU Serif"/>
          <w:noProof/>
          <w:sz w:val="24"/>
          <w:szCs w:val="24"/>
        </w:rPr>
        <w:t>main</w:t>
      </w:r>
      <w:r>
        <w:rPr>
          <w:rFonts w:ascii="CMU Serif" w:hAnsi="CMU Serif" w:cs="CMU Serif"/>
          <w:sz w:val="24"/>
          <w:szCs w:val="24"/>
        </w:rPr>
        <w:t xml:space="preserve"> computer. The system showed advantages as high integration density, </w:t>
      </w:r>
      <w:r w:rsidRPr="00215562">
        <w:rPr>
          <w:rFonts w:ascii="CMU Serif" w:hAnsi="CMU Serif" w:cs="CMU Serif"/>
          <w:noProof/>
          <w:sz w:val="24"/>
          <w:szCs w:val="24"/>
        </w:rPr>
        <w:t>powerful</w:t>
      </w:r>
      <w:r>
        <w:rPr>
          <w:rFonts w:ascii="CMU Serif" w:hAnsi="CMU Serif" w:cs="CMU Serif"/>
          <w:sz w:val="24"/>
          <w:szCs w:val="24"/>
        </w:rPr>
        <w:t xml:space="preserve"> functionality, low cost and convenience to carry around. A similar proposed system for ECG monitoring in </w:t>
      </w:r>
      <w:sdt>
        <w:sdtPr>
          <w:rPr>
            <w:rFonts w:ascii="CMU Serif" w:hAnsi="CMU Serif" w:cs="CMU Serif"/>
            <w:sz w:val="24"/>
            <w:szCs w:val="24"/>
          </w:rPr>
          <w:id w:val="-1750348202"/>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Rav13 \l 1033 </w:instrText>
          </w:r>
          <w:r>
            <w:rPr>
              <w:rFonts w:ascii="CMU Serif" w:hAnsi="CMU Serif" w:cs="CMU Serif"/>
              <w:sz w:val="24"/>
              <w:szCs w:val="24"/>
            </w:rPr>
            <w:fldChar w:fldCharType="separate"/>
          </w:r>
          <w:r>
            <w:rPr>
              <w:rFonts w:ascii="CMU Serif" w:hAnsi="CMU Serif" w:cs="CMU Serif"/>
              <w:noProof/>
              <w:sz w:val="24"/>
              <w:szCs w:val="24"/>
            </w:rPr>
            <w:t>[29]</w:t>
          </w:r>
          <w:r>
            <w:rPr>
              <w:rFonts w:ascii="CMU Serif" w:hAnsi="CMU Serif" w:cs="CMU Serif"/>
              <w:sz w:val="24"/>
              <w:szCs w:val="24"/>
            </w:rPr>
            <w:fldChar w:fldCharType="end"/>
          </w:r>
        </w:sdtContent>
      </w:sdt>
      <w:r>
        <w:rPr>
          <w:rFonts w:ascii="CMU Serif" w:hAnsi="CMU Serif" w:cs="CMU Serif"/>
          <w:sz w:val="24"/>
          <w:szCs w:val="24"/>
        </w:rPr>
        <w:t xml:space="preserve"> uses a different approach; a Cheetah ARM SoC platform featuring an FPGA </w:t>
      </w:r>
      <w:r>
        <w:rPr>
          <w:rFonts w:ascii="CMU Serif" w:hAnsi="CMU Serif" w:cs="CMU Serif"/>
          <w:noProof/>
          <w:sz w:val="24"/>
          <w:szCs w:val="24"/>
        </w:rPr>
        <w:t>was used</w:t>
      </w:r>
      <w:r>
        <w:rPr>
          <w:rFonts w:ascii="CMU Serif" w:hAnsi="CMU Serif" w:cs="CMU Serif"/>
          <w:sz w:val="24"/>
          <w:szCs w:val="24"/>
        </w:rPr>
        <w:t xml:space="preserve">, this system provides an </w:t>
      </w:r>
      <w:r>
        <w:rPr>
          <w:rFonts w:ascii="CMU Serif" w:hAnsi="CMU Serif" w:cs="CMU Serif"/>
          <w:noProof/>
          <w:sz w:val="24"/>
          <w:szCs w:val="24"/>
        </w:rPr>
        <w:t>on-demand</w:t>
      </w:r>
      <w:r>
        <w:rPr>
          <w:rFonts w:ascii="CMU Serif" w:hAnsi="CMU Serif" w:cs="CMU Serif"/>
          <w:sz w:val="24"/>
          <w:szCs w:val="24"/>
        </w:rPr>
        <w:t xml:space="preserve"> wireless data transmission of ECG signals to a terminal device, and it performs a time-frequency HRV analysis on the acquired signals. This system can be used in personal and healthcare applications to provide an inexpensive, portable and immediate reaction for real-time ECG signals. </w:t>
      </w:r>
    </w:p>
    <w:p w14:paraId="10994405" w14:textId="77777777" w:rsidR="00167BF4" w:rsidRDefault="00167BF4" w:rsidP="00167BF4">
      <w:pPr>
        <w:spacing w:after="0"/>
        <w:jc w:val="both"/>
        <w:rPr>
          <w:rFonts w:ascii="CMU Serif" w:hAnsi="CMU Serif" w:cs="CMU Serif"/>
          <w:sz w:val="24"/>
          <w:szCs w:val="24"/>
        </w:rPr>
      </w:pPr>
      <w:r>
        <w:rPr>
          <w:rFonts w:ascii="CMU Serif" w:hAnsi="CMU Serif" w:cs="CMU Serif"/>
          <w:sz w:val="24"/>
          <w:szCs w:val="24"/>
        </w:rPr>
        <w:t xml:space="preserve">Further work has </w:t>
      </w:r>
      <w:r>
        <w:rPr>
          <w:rFonts w:ascii="CMU Serif" w:hAnsi="CMU Serif" w:cs="CMU Serif"/>
          <w:noProof/>
          <w:sz w:val="24"/>
          <w:szCs w:val="24"/>
        </w:rPr>
        <w:t>been employed</w:t>
      </w:r>
      <w:r>
        <w:rPr>
          <w:rFonts w:ascii="CMU Serif" w:hAnsi="CMU Serif" w:cs="CMU Serif"/>
          <w:sz w:val="24"/>
          <w:szCs w:val="24"/>
        </w:rPr>
        <w:t xml:space="preserve"> in </w:t>
      </w:r>
      <w:sdt>
        <w:sdtPr>
          <w:rPr>
            <w:rFonts w:ascii="CMU Serif" w:hAnsi="CMU Serif" w:cs="CMU Serif"/>
            <w:sz w:val="24"/>
            <w:szCs w:val="24"/>
          </w:rPr>
          <w:id w:val="1211689823"/>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Akk13 \l 1033 </w:instrText>
          </w:r>
          <w:r>
            <w:rPr>
              <w:rFonts w:ascii="CMU Serif" w:hAnsi="CMU Serif" w:cs="CMU Serif"/>
              <w:sz w:val="24"/>
              <w:szCs w:val="24"/>
            </w:rPr>
            <w:fldChar w:fldCharType="separate"/>
          </w:r>
          <w:r>
            <w:rPr>
              <w:rFonts w:ascii="CMU Serif" w:hAnsi="CMU Serif" w:cs="CMU Serif"/>
              <w:noProof/>
              <w:sz w:val="24"/>
              <w:szCs w:val="24"/>
            </w:rPr>
            <w:t>[30]</w:t>
          </w:r>
          <w:r>
            <w:rPr>
              <w:rFonts w:ascii="CMU Serif" w:hAnsi="CMU Serif" w:cs="CMU Serif"/>
              <w:sz w:val="24"/>
              <w:szCs w:val="24"/>
            </w:rPr>
            <w:fldChar w:fldCharType="end"/>
          </w:r>
        </w:sdtContent>
      </w:sdt>
      <w:r>
        <w:rPr>
          <w:rFonts w:ascii="CMU Serif" w:hAnsi="CMU Serif" w:cs="CMU Serif"/>
          <w:sz w:val="24"/>
          <w:szCs w:val="24"/>
        </w:rPr>
        <w:t xml:space="preserve"> to diagnose and classify ECG signals in normal, atrial flutter and ventricular tachycardia conditions. Particle Swarm Optimization (PSO) and Artificial Neural Networks ANN </w:t>
      </w:r>
      <w:r>
        <w:rPr>
          <w:rFonts w:ascii="CMU Serif" w:hAnsi="CMU Serif" w:cs="CMU Serif"/>
          <w:noProof/>
          <w:sz w:val="24"/>
          <w:szCs w:val="24"/>
        </w:rPr>
        <w:t>were used</w:t>
      </w:r>
      <w:r>
        <w:rPr>
          <w:rFonts w:ascii="CMU Serif" w:hAnsi="CMU Serif" w:cs="CMU Serif"/>
          <w:sz w:val="24"/>
          <w:szCs w:val="24"/>
        </w:rPr>
        <w:t xml:space="preserve"> for beat classification. The system was designed using VHDL on FPGA-Spartan 6 evaluation board, and the system </w:t>
      </w:r>
      <w:r>
        <w:rPr>
          <w:rFonts w:ascii="CMU Serif" w:hAnsi="CMU Serif" w:cs="CMU Serif"/>
          <w:noProof/>
          <w:sz w:val="24"/>
          <w:szCs w:val="24"/>
        </w:rPr>
        <w:t>showed,</w:t>
      </w:r>
      <w:r>
        <w:rPr>
          <w:rFonts w:ascii="CMU Serif" w:hAnsi="CMU Serif" w:cs="CMU Serif"/>
          <w:sz w:val="24"/>
          <w:szCs w:val="24"/>
        </w:rPr>
        <w:t xml:space="preserve"> and effectiveness reached to 100%.</w:t>
      </w:r>
    </w:p>
    <w:p w14:paraId="2C6BC219" w14:textId="43ACFDEB" w:rsidR="00FB24D4" w:rsidRPr="002E7952" w:rsidRDefault="00FB24D4" w:rsidP="00FB24D4">
      <w:pPr>
        <w:keepNext/>
        <w:spacing w:after="0"/>
        <w:rPr>
          <w:rFonts w:ascii="CMU Serif" w:hAnsi="CMU Serif" w:cs="CMU Serif"/>
          <w:sz w:val="24"/>
          <w:szCs w:val="24"/>
        </w:rPr>
      </w:pPr>
      <w:r>
        <w:rPr>
          <w:rFonts w:ascii="CMU Serif" w:hAnsi="CMU Serif" w:cs="CMU Serif"/>
          <w:sz w:val="24"/>
          <w:szCs w:val="24"/>
        </w:rPr>
        <w:t>Figure 12</w:t>
      </w:r>
      <w:r w:rsidRPr="002E7952">
        <w:rPr>
          <w:rFonts w:ascii="CMU Serif" w:hAnsi="CMU Serif" w:cs="CMU Serif"/>
          <w:sz w:val="24"/>
          <w:szCs w:val="24"/>
        </w:rPr>
        <w:t xml:space="preserve"> </w:t>
      </w:r>
      <w:r w:rsidRPr="002E7952">
        <w:rPr>
          <w:rFonts w:ascii="CMU Serif" w:hAnsi="CMU Serif" w:cs="CMU Serif"/>
          <w:noProof/>
          <w:sz w:val="24"/>
          <w:szCs w:val="24"/>
        </w:rPr>
        <mc:AlternateContent>
          <mc:Choice Requires="wps">
            <w:drawing>
              <wp:anchor distT="0" distB="0" distL="114300" distR="114300" simplePos="0" relativeHeight="251658240" behindDoc="0" locked="0" layoutInCell="1" allowOverlap="1" wp14:anchorId="3D02024A" wp14:editId="4B9233ED">
                <wp:simplePos x="0" y="0"/>
                <wp:positionH relativeFrom="column">
                  <wp:posOffset>4853305</wp:posOffset>
                </wp:positionH>
                <wp:positionV relativeFrom="paragraph">
                  <wp:posOffset>1354455</wp:posOffset>
                </wp:positionV>
                <wp:extent cx="0" cy="142240"/>
                <wp:effectExtent l="0" t="0" r="19050" b="29210"/>
                <wp:wrapNone/>
                <wp:docPr id="42" name="Straight Connector 42"/>
                <wp:cNvGraphicFramePr/>
                <a:graphic xmlns:a="http://schemas.openxmlformats.org/drawingml/2006/main">
                  <a:graphicData uri="http://schemas.microsoft.com/office/word/2010/wordprocessingShape">
                    <wps:wsp>
                      <wps:cNvCnPr/>
                      <wps:spPr>
                        <a:xfrm>
                          <a:off x="0" y="0"/>
                          <a:ext cx="0" cy="142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9E7FFDA" id="Straight Connector 4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82.15pt,106.65pt" to="382.15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" strokecolor="#5b9bd5 [3204]" strokeweight=".5pt">
                <v:stroke joinstyle="miter"/>
              </v:line>
            </w:pict>
          </mc:Fallback>
        </mc:AlternateContent>
      </w:r>
      <w:r w:rsidRPr="002E7952">
        <w:rPr>
          <w:rFonts w:ascii="CMU Serif" w:hAnsi="CMU Serif" w:cs="CMU Serif"/>
          <w:sz w:val="24"/>
          <w:szCs w:val="24"/>
        </w:rPr>
        <w:t xml:space="preserve">summarizes the previously mentioned related work for </w:t>
      </w:r>
      <w:r>
        <w:rPr>
          <w:rFonts w:ascii="CMU Serif" w:hAnsi="CMU Serif" w:cs="CMU Serif"/>
          <w:sz w:val="24"/>
          <w:szCs w:val="24"/>
        </w:rPr>
        <w:t xml:space="preserve">ECG </w:t>
      </w:r>
      <w:r w:rsidRPr="00FB24D4">
        <w:rPr>
          <w:rFonts w:ascii="CMU Serif" w:hAnsi="CMU Serif" w:cs="CMU Serif"/>
          <w:sz w:val="24"/>
          <w:szCs w:val="24"/>
        </w:rPr>
        <w:t>acquisition and analysis systems</w:t>
      </w:r>
      <w:r w:rsidRPr="002E7952">
        <w:rPr>
          <w:rFonts w:ascii="CMU Serif" w:hAnsi="CMU Serif" w:cs="CMU Serif"/>
          <w:sz w:val="24"/>
          <w:szCs w:val="24"/>
        </w:rPr>
        <w:t>.</w:t>
      </w:r>
    </w:p>
    <w:p w14:paraId="10D3E7AE" w14:textId="77777777" w:rsidR="00FB24D4" w:rsidRDefault="00FB24D4" w:rsidP="00167BF4">
      <w:pPr>
        <w:spacing w:after="0"/>
        <w:jc w:val="both"/>
        <w:rPr>
          <w:rFonts w:ascii="CMU Serif" w:hAnsi="CMU Serif" w:cs="CMU Serif"/>
          <w:sz w:val="24"/>
          <w:szCs w:val="24"/>
        </w:rPr>
      </w:pPr>
    </w:p>
    <w:p w14:paraId="62D32471" w14:textId="77777777" w:rsidR="00167BF4" w:rsidRDefault="00167BF4" w:rsidP="00167BF4">
      <w:pPr>
        <w:spacing w:after="0"/>
        <w:jc w:val="both"/>
        <w:rPr>
          <w:rFonts w:ascii="CMU Serif" w:hAnsi="CMU Serif" w:cs="CMU Serif"/>
          <w:sz w:val="24"/>
          <w:szCs w:val="24"/>
        </w:rPr>
      </w:pPr>
    </w:p>
    <w:p w14:paraId="4ECE9FE4" w14:textId="77777777" w:rsidR="00FB24D4" w:rsidRDefault="00FB24D4" w:rsidP="00167BF4">
      <w:pPr>
        <w:spacing w:after="0"/>
        <w:jc w:val="both"/>
        <w:rPr>
          <w:rFonts w:ascii="CMU Serif" w:hAnsi="CMU Serif" w:cs="CMU Serif"/>
          <w:sz w:val="24"/>
          <w:szCs w:val="24"/>
        </w:rPr>
      </w:pPr>
    </w:p>
    <w:p w14:paraId="5929FED5" w14:textId="39089278" w:rsidR="00167BF4" w:rsidRDefault="00167BF4" w:rsidP="00167BF4">
      <w:pPr>
        <w:pStyle w:val="Caption"/>
        <w:jc w:val="center"/>
        <w:rPr>
          <w:rFonts w:ascii="CMU Serif" w:hAnsi="CMU Serif" w:cs="CMU Serif"/>
        </w:rPr>
      </w:pPr>
    </w:p>
    <w:p w14:paraId="6E148C22" w14:textId="77777777" w:rsidR="00FB24D4" w:rsidRDefault="00FB24D4" w:rsidP="00167BF4">
      <w:pPr>
        <w:pStyle w:val="Caption"/>
        <w:jc w:val="center"/>
        <w:rPr>
          <w:rFonts w:ascii="CMU Serif" w:hAnsi="CMU Serif" w:cs="CMU Serif"/>
        </w:rPr>
      </w:pPr>
    </w:p>
    <w:p w14:paraId="2550D888" w14:textId="77777777" w:rsidR="00FB24D4" w:rsidRDefault="00FB24D4" w:rsidP="00167BF4">
      <w:pPr>
        <w:pStyle w:val="Caption"/>
        <w:jc w:val="center"/>
        <w:rPr>
          <w:color w:val="auto"/>
          <w:sz w:val="22"/>
          <w:szCs w:val="22"/>
        </w:rPr>
      </w:pPr>
    </w:p>
    <w:p w14:paraId="298FADB4" w14:textId="77777777" w:rsidR="00FB24D4" w:rsidRDefault="00FB24D4" w:rsidP="00167BF4">
      <w:pPr>
        <w:pStyle w:val="Caption"/>
        <w:jc w:val="center"/>
        <w:rPr>
          <w:color w:val="auto"/>
          <w:sz w:val="22"/>
          <w:szCs w:val="22"/>
        </w:rPr>
      </w:pPr>
    </w:p>
    <w:p w14:paraId="08079322" w14:textId="77777777" w:rsidR="00FB24D4" w:rsidRDefault="00FB24D4" w:rsidP="00167BF4">
      <w:pPr>
        <w:pStyle w:val="Caption"/>
        <w:jc w:val="center"/>
        <w:rPr>
          <w:color w:val="auto"/>
          <w:sz w:val="22"/>
          <w:szCs w:val="22"/>
        </w:rPr>
      </w:pPr>
    </w:p>
    <w:p w14:paraId="25A4306E" w14:textId="77777777" w:rsidR="00FB24D4" w:rsidRPr="00FB24D4" w:rsidRDefault="00FB24D4" w:rsidP="00FB24D4"/>
    <w:p w14:paraId="0E6108BF" w14:textId="425D8EA0" w:rsidR="00FB24D4" w:rsidRDefault="00FB24D4" w:rsidP="00167BF4">
      <w:pPr>
        <w:pStyle w:val="Caption"/>
        <w:jc w:val="center"/>
        <w:rPr>
          <w:rFonts w:ascii="CMU Serif" w:hAnsi="CMU Serif" w:cs="CMU Serif"/>
        </w:rPr>
      </w:pPr>
      <w:r>
        <w:rPr>
          <w:noProof/>
        </w:rPr>
        <mc:AlternateContent>
          <mc:Choice Requires="wpg">
            <w:drawing>
              <wp:inline distT="0" distB="0" distL="0" distR="0" wp14:anchorId="1A356686" wp14:editId="42DEEC94">
                <wp:extent cx="5857240" cy="2810510"/>
                <wp:effectExtent l="9525" t="9525" r="635" b="8890"/>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7240" cy="2810510"/>
                          <a:chOff x="0" y="0"/>
                          <a:chExt cx="58572" cy="28108"/>
                        </a:xfrm>
                      </wpg:grpSpPr>
                      <wpg:grpSp>
                        <wpg:cNvPr id="155" name="Group 240"/>
                        <wpg:cNvGrpSpPr>
                          <a:grpSpLocks/>
                        </wpg:cNvGrpSpPr>
                        <wpg:grpSpPr bwMode="auto">
                          <a:xfrm>
                            <a:off x="0" y="0"/>
                            <a:ext cx="58572" cy="28108"/>
                            <a:chOff x="0" y="0"/>
                            <a:chExt cx="58572" cy="28108"/>
                          </a:xfrm>
                        </wpg:grpSpPr>
                        <wpg:grpSp>
                          <wpg:cNvPr id="156" name="Group 210"/>
                          <wpg:cNvGrpSpPr>
                            <a:grpSpLocks/>
                          </wpg:cNvGrpSpPr>
                          <wpg:grpSpPr bwMode="auto">
                            <a:xfrm>
                              <a:off x="0" y="0"/>
                              <a:ext cx="58572" cy="28108"/>
                              <a:chOff x="-571" y="-9"/>
                              <a:chExt cx="58578" cy="28108"/>
                            </a:xfrm>
                          </wpg:grpSpPr>
                          <wpg:grpSp>
                            <wpg:cNvPr id="157" name="Group 211"/>
                            <wpg:cNvGrpSpPr>
                              <a:grpSpLocks/>
                            </wpg:cNvGrpSpPr>
                            <wpg:grpSpPr bwMode="auto">
                              <a:xfrm>
                                <a:off x="-571" y="-9"/>
                                <a:ext cx="58578" cy="13629"/>
                                <a:chOff x="-571" y="-9"/>
                                <a:chExt cx="58578" cy="13630"/>
                              </a:xfrm>
                            </wpg:grpSpPr>
                            <wpg:grpSp>
                              <wpg:cNvPr id="158" name="Group 212"/>
                              <wpg:cNvGrpSpPr>
                                <a:grpSpLocks/>
                              </wpg:cNvGrpSpPr>
                              <wpg:grpSpPr bwMode="auto">
                                <a:xfrm>
                                  <a:off x="0" y="10477"/>
                                  <a:ext cx="58007" cy="3143"/>
                                  <a:chOff x="0" y="-190"/>
                                  <a:chExt cx="58007" cy="3143"/>
                                </a:xfrm>
                              </wpg:grpSpPr>
                              <wps:wsp>
                                <wps:cNvPr id="159" name="Right Arrow 213"/>
                                <wps:cNvSpPr>
                                  <a:spLocks noChangeArrowheads="1"/>
                                </wps:cNvSpPr>
                                <wps:spPr bwMode="auto">
                                  <a:xfrm>
                                    <a:off x="0" y="857"/>
                                    <a:ext cx="58007" cy="857"/>
                                  </a:xfrm>
                                  <a:prstGeom prst="rightArrow">
                                    <a:avLst>
                                      <a:gd name="adj1" fmla="val 50000"/>
                                      <a:gd name="adj2" fmla="val 50138"/>
                                    </a:avLst>
                                  </a:prstGeom>
                                  <a:solidFill>
                                    <a:schemeClr val="tx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160" name="Rectangle 214"/>
                                <wps:cNvSpPr>
                                  <a:spLocks noChangeArrowheads="1"/>
                                </wps:cNvSpPr>
                                <wps:spPr bwMode="auto">
                                  <a:xfrm>
                                    <a:off x="3810" y="-190"/>
                                    <a:ext cx="5035" cy="2857"/>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1E71DCD" w14:textId="77777777" w:rsidR="004A2FAC" w:rsidRDefault="004A2FAC" w:rsidP="00FB24D4">
                                      <w:pPr>
                                        <w:rPr>
                                          <w:b/>
                                          <w:bCs/>
                                        </w:rPr>
                                      </w:pPr>
                                      <w:r>
                                        <w:rPr>
                                          <w:b/>
                                          <w:bCs/>
                                        </w:rPr>
                                        <w:t>2007</w:t>
                                      </w:r>
                                    </w:p>
                                  </w:txbxContent>
                                </wps:txbx>
                                <wps:bodyPr rot="0" vert="horz" wrap="square" lIns="91440" tIns="45720" rIns="91440" bIns="45720" anchor="ctr" anchorCtr="0" upright="1">
                                  <a:noAutofit/>
                                </wps:bodyPr>
                              </wps:wsp>
                              <wps:wsp>
                                <wps:cNvPr id="161" name="Rectangle 215"/>
                                <wps:cNvSpPr>
                                  <a:spLocks noChangeArrowheads="1"/>
                                </wps:cNvSpPr>
                                <wps:spPr bwMode="auto">
                                  <a:xfrm>
                                    <a:off x="18383" y="-190"/>
                                    <a:ext cx="5035" cy="2857"/>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A6F2D99" w14:textId="77777777" w:rsidR="004A2FAC" w:rsidRDefault="004A2FAC" w:rsidP="00FB24D4">
                                      <w:pPr>
                                        <w:rPr>
                                          <w:b/>
                                          <w:bCs/>
                                        </w:rPr>
                                      </w:pPr>
                                      <w:r>
                                        <w:rPr>
                                          <w:b/>
                                          <w:bCs/>
                                        </w:rPr>
                                        <w:t>2013</w:t>
                                      </w:r>
                                    </w:p>
                                  </w:txbxContent>
                                </wps:txbx>
                                <wps:bodyPr rot="0" vert="horz" wrap="square" lIns="91440" tIns="45720" rIns="91440" bIns="45720" anchor="ctr" anchorCtr="0" upright="1">
                                  <a:noAutofit/>
                                </wps:bodyPr>
                              </wps:wsp>
                              <wps:wsp>
                                <wps:cNvPr id="162" name="Rectangle 216"/>
                                <wps:cNvSpPr>
                                  <a:spLocks noChangeArrowheads="1"/>
                                </wps:cNvSpPr>
                                <wps:spPr bwMode="auto">
                                  <a:xfrm>
                                    <a:off x="43243" y="95"/>
                                    <a:ext cx="5036" cy="2857"/>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634FE2F" w14:textId="77777777" w:rsidR="004A2FAC" w:rsidRDefault="004A2FAC" w:rsidP="00FB24D4">
                                      <w:pPr>
                                        <w:rPr>
                                          <w:b/>
                                          <w:bCs/>
                                        </w:rPr>
                                      </w:pPr>
                                      <w:r>
                                        <w:rPr>
                                          <w:b/>
                                          <w:bCs/>
                                        </w:rPr>
                                        <w:t>2015</w:t>
                                      </w:r>
                                    </w:p>
                                  </w:txbxContent>
                                </wps:txbx>
                                <wps:bodyPr rot="0" vert="horz" wrap="square" lIns="91440" tIns="45720" rIns="91440" bIns="45720" anchor="ctr" anchorCtr="0" upright="1">
                                  <a:noAutofit/>
                                </wps:bodyPr>
                              </wps:wsp>
                            </wpg:grpSp>
                            <wpg:grpSp>
                              <wpg:cNvPr id="163" name="Group 218"/>
                              <wpg:cNvGrpSpPr>
                                <a:grpSpLocks/>
                              </wpg:cNvGrpSpPr>
                              <wpg:grpSpPr bwMode="auto">
                                <a:xfrm>
                                  <a:off x="-571" y="0"/>
                                  <a:ext cx="13349" cy="8286"/>
                                  <a:chOff x="-494" y="0"/>
                                  <a:chExt cx="11541" cy="7509"/>
                                </a:xfrm>
                              </wpg:grpSpPr>
                              <wps:wsp>
                                <wps:cNvPr id="164" name="Rectangle 219"/>
                                <wps:cNvSpPr>
                                  <a:spLocks noChangeArrowheads="1"/>
                                </wps:cNvSpPr>
                                <wps:spPr bwMode="auto">
                                  <a:xfrm>
                                    <a:off x="-494" y="95"/>
                                    <a:ext cx="11541" cy="7414"/>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3A07FC02" w14:textId="77777777" w:rsidR="004A2FAC" w:rsidRDefault="004A2FAC" w:rsidP="00FB24D4">
                                      <w:pPr>
                                        <w:ind w:left="-180"/>
                                        <w:jc w:val="center"/>
                                        <w:rPr>
                                          <w:sz w:val="12"/>
                                          <w:szCs w:val="12"/>
                                        </w:rPr>
                                      </w:pPr>
                                      <w:r>
                                        <w:rPr>
                                          <w:sz w:val="12"/>
                                          <w:szCs w:val="12"/>
                                        </w:rPr>
                                        <w:t>"Measutring gait using a ground laser range sensor,"</w:t>
                                      </w:r>
                                    </w:p>
                                    <w:p w14:paraId="5F5BB5A3" w14:textId="77777777" w:rsidR="004A2FAC" w:rsidRDefault="004A2FAC" w:rsidP="00FB24D4">
                                      <w:pPr>
                                        <w:jc w:val="center"/>
                                        <w:rPr>
                                          <w:rFonts w:asciiTheme="minorBidi" w:hAnsiTheme="minorBidi"/>
                                          <w:sz w:val="16"/>
                                          <w:szCs w:val="16"/>
                                        </w:rPr>
                                      </w:pPr>
                                      <w:r>
                                        <w:rPr>
                                          <w:rFonts w:asciiTheme="minorBidi" w:hAnsiTheme="minorBidi"/>
                                          <w:sz w:val="16"/>
                                          <w:szCs w:val="16"/>
                                        </w:rPr>
                                        <w:t>"Real-Time ECG Monitoring System Based on FPGA"</w:t>
                                      </w:r>
                                    </w:p>
                                    <w:p w14:paraId="5C54110B" w14:textId="77777777" w:rsidR="004A2FAC" w:rsidRDefault="004A2FAC" w:rsidP="00FB24D4">
                                      <w:pPr>
                                        <w:jc w:val="center"/>
                                      </w:pPr>
                                    </w:p>
                                  </w:txbxContent>
                                </wps:txbx>
                                <wps:bodyPr rot="0" vert="horz" wrap="square" lIns="91440" tIns="45720" rIns="91440" bIns="45720" anchor="ctr" anchorCtr="0" upright="1">
                                  <a:noAutofit/>
                                </wps:bodyPr>
                              </wps:wsp>
                              <wps:wsp>
                                <wps:cNvPr id="165" name="Rectangle 220"/>
                                <wps:cNvSpPr>
                                  <a:spLocks noChangeArrowheads="1"/>
                                </wps:cNvSpPr>
                                <wps:spPr bwMode="auto">
                                  <a:xfrm>
                                    <a:off x="-494" y="0"/>
                                    <a:ext cx="11525" cy="3429"/>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201EC33E" w14:textId="77777777" w:rsidR="004A2FAC" w:rsidRDefault="004A2FAC" w:rsidP="00FB24D4">
                                      <w:pPr>
                                        <w:ind w:right="90"/>
                                        <w:jc w:val="center"/>
                                        <w:rPr>
                                          <w:rFonts w:asciiTheme="minorBidi" w:hAnsiTheme="minorBidi"/>
                                          <w:sz w:val="16"/>
                                          <w:szCs w:val="16"/>
                                        </w:rPr>
                                      </w:pPr>
                                      <w:r>
                                        <w:rPr>
                                          <w:rFonts w:asciiTheme="minorBidi" w:hAnsiTheme="minorBidi"/>
                                          <w:sz w:val="16"/>
                                          <w:szCs w:val="16"/>
                                        </w:rPr>
                                        <w:t>Y. Yang, X. Huang and X. Yu [31]</w:t>
                                      </w:r>
                                    </w:p>
                                  </w:txbxContent>
                                </wps:txbx>
                                <wps:bodyPr rot="0" vert="horz" wrap="square" lIns="91440" tIns="45720" rIns="91440" bIns="45720" anchor="ctr" anchorCtr="0" upright="1">
                                  <a:noAutofit/>
                                </wps:bodyPr>
                              </wps:wsp>
                            </wpg:grpSp>
                            <wps:wsp>
                              <wps:cNvPr id="166" name="Straight Connector 221"/>
                              <wps:cNvCnPr>
                                <a:cxnSpLocks noChangeShapeType="1"/>
                              </wps:cNvCnPr>
                              <wps:spPr bwMode="auto">
                                <a:xfrm>
                                  <a:off x="6286" y="8381"/>
                                  <a:ext cx="0" cy="274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g:cNvPr id="167" name="Group 222"/>
                              <wpg:cNvGrpSpPr>
                                <a:grpSpLocks/>
                              </wpg:cNvGrpSpPr>
                              <wpg:grpSpPr bwMode="auto">
                                <a:xfrm>
                                  <a:off x="13717" y="-9"/>
                                  <a:ext cx="13335" cy="8390"/>
                                  <a:chOff x="11455" y="-14777"/>
                                  <a:chExt cx="11620" cy="7608"/>
                                </a:xfrm>
                              </wpg:grpSpPr>
                              <wps:wsp>
                                <wps:cNvPr id="168" name="Rectangle 223"/>
                                <wps:cNvSpPr>
                                  <a:spLocks noChangeArrowheads="1"/>
                                </wps:cNvSpPr>
                                <wps:spPr bwMode="auto">
                                  <a:xfrm>
                                    <a:off x="11455" y="-14777"/>
                                    <a:ext cx="11621" cy="7608"/>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5734D8BF" w14:textId="77777777" w:rsidR="004A2FAC" w:rsidRDefault="004A2FAC" w:rsidP="00FB24D4">
                                      <w:pPr>
                                        <w:spacing w:after="0"/>
                                        <w:rPr>
                                          <w:sz w:val="12"/>
                                          <w:szCs w:val="12"/>
                                        </w:rPr>
                                      </w:pPr>
                                    </w:p>
                                    <w:p w14:paraId="216BEC35" w14:textId="77777777" w:rsidR="004A2FAC" w:rsidRDefault="004A2FAC" w:rsidP="00FB24D4">
                                      <w:pPr>
                                        <w:spacing w:after="0"/>
                                        <w:jc w:val="center"/>
                                        <w:rPr>
                                          <w:rFonts w:asciiTheme="minorBidi" w:hAnsiTheme="minorBidi"/>
                                          <w:sz w:val="10"/>
                                          <w:szCs w:val="10"/>
                                        </w:rPr>
                                      </w:pPr>
                                      <w:r>
                                        <w:rPr>
                                          <w:rFonts w:asciiTheme="minorBidi" w:hAnsiTheme="minorBidi"/>
                                          <w:sz w:val="10"/>
                                          <w:szCs w:val="10"/>
                                        </w:rPr>
                                        <w:t>"</w:t>
                                      </w:r>
                                    </w:p>
                                    <w:p w14:paraId="44517868" w14:textId="77777777" w:rsidR="004A2FAC" w:rsidRDefault="004A2FAC" w:rsidP="00FB24D4">
                                      <w:pPr>
                                        <w:spacing w:after="0"/>
                                        <w:jc w:val="center"/>
                                        <w:rPr>
                                          <w:rFonts w:asciiTheme="minorBidi" w:hAnsiTheme="minorBidi"/>
                                          <w:sz w:val="16"/>
                                          <w:szCs w:val="16"/>
                                        </w:rPr>
                                      </w:pPr>
                                    </w:p>
                                    <w:p w14:paraId="04850EBE" w14:textId="77777777" w:rsidR="004A2FAC" w:rsidRDefault="004A2FAC" w:rsidP="00FB24D4">
                                      <w:pPr>
                                        <w:jc w:val="center"/>
                                        <w:rPr>
                                          <w:sz w:val="16"/>
                                          <w:szCs w:val="16"/>
                                        </w:rPr>
                                      </w:pPr>
                                      <w:r>
                                        <w:rPr>
                                          <w:rFonts w:asciiTheme="minorBidi" w:hAnsiTheme="minorBidi"/>
                                          <w:sz w:val="16"/>
                                          <w:szCs w:val="16"/>
                                        </w:rPr>
                                        <w:t>"ECG Signal Diagnoses Using Intelligent Systems Based on FPGA"</w:t>
                                      </w:r>
                                    </w:p>
                                  </w:txbxContent>
                                </wps:txbx>
                                <wps:bodyPr rot="0" vert="horz" wrap="square" lIns="91440" tIns="45720" rIns="91440" bIns="45720" anchor="ctr" anchorCtr="0" upright="1">
                                  <a:noAutofit/>
                                </wps:bodyPr>
                              </wps:wsp>
                              <wps:wsp>
                                <wps:cNvPr id="169" name="Rectangle 224"/>
                                <wps:cNvSpPr>
                                  <a:spLocks noChangeArrowheads="1"/>
                                </wps:cNvSpPr>
                                <wps:spPr bwMode="auto">
                                  <a:xfrm>
                                    <a:off x="11551" y="-14672"/>
                                    <a:ext cx="11525" cy="3023"/>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7F934425" w14:textId="77777777" w:rsidR="004A2FAC" w:rsidRDefault="004A2FAC" w:rsidP="00FB24D4">
                                      <w:pPr>
                                        <w:ind w:left="-180" w:right="-105" w:firstLine="180"/>
                                        <w:jc w:val="center"/>
                                        <w:rPr>
                                          <w:rFonts w:asciiTheme="minorBidi" w:hAnsiTheme="minorBidi"/>
                                          <w:sz w:val="16"/>
                                          <w:szCs w:val="16"/>
                                        </w:rPr>
                                      </w:pPr>
                                      <w:r>
                                        <w:rPr>
                                          <w:rFonts w:asciiTheme="minorBidi" w:hAnsiTheme="minorBidi"/>
                                          <w:sz w:val="16"/>
                                          <w:szCs w:val="16"/>
                                        </w:rPr>
                                        <w:t>H. Akkar and A. Kareem [33]</w:t>
                                      </w:r>
                                    </w:p>
                                  </w:txbxContent>
                                </wps:txbx>
                                <wps:bodyPr rot="0" vert="horz" wrap="square" lIns="91440" tIns="45720" rIns="91440" bIns="45720" anchor="ctr" anchorCtr="0" upright="1">
                                  <a:noAutofit/>
                                </wps:bodyPr>
                              </wps:wsp>
                            </wpg:grpSp>
                            <wps:wsp>
                              <wps:cNvPr id="170" name="Straight Connector 225"/>
                              <wps:cNvCnPr>
                                <a:cxnSpLocks noChangeShapeType="1"/>
                              </wps:cNvCnPr>
                              <wps:spPr bwMode="auto">
                                <a:xfrm>
                                  <a:off x="20573" y="8362"/>
                                  <a:ext cx="0" cy="274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g:grpSp>
                            <wpg:cNvPr id="171" name="Group 226"/>
                            <wpg:cNvGrpSpPr>
                              <a:grpSpLocks/>
                            </wpg:cNvGrpSpPr>
                            <wpg:grpSpPr bwMode="auto">
                              <a:xfrm>
                                <a:off x="14668" y="15906"/>
                                <a:ext cx="13348" cy="12192"/>
                                <a:chOff x="-4776" y="-297"/>
                                <a:chExt cx="11541" cy="9516"/>
                              </a:xfrm>
                            </wpg:grpSpPr>
                            <wps:wsp>
                              <wps:cNvPr id="172" name="Rectangle 227"/>
                              <wps:cNvSpPr>
                                <a:spLocks noChangeArrowheads="1"/>
                              </wps:cNvSpPr>
                              <wps:spPr bwMode="auto">
                                <a:xfrm>
                                  <a:off x="-4776" y="-276"/>
                                  <a:ext cx="11540" cy="9495"/>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4FAA3753" w14:textId="77777777" w:rsidR="004A2FAC" w:rsidRDefault="004A2FAC" w:rsidP="00FB24D4">
                                    <w:pPr>
                                      <w:ind w:left="-180"/>
                                      <w:jc w:val="center"/>
                                      <w:rPr>
                                        <w:sz w:val="12"/>
                                        <w:szCs w:val="12"/>
                                      </w:rPr>
                                    </w:pPr>
                                    <w:r>
                                      <w:rPr>
                                        <w:sz w:val="12"/>
                                        <w:szCs w:val="12"/>
                                      </w:rPr>
                                      <w:t>"Measutring gait using a ground laser range sensor,"</w:t>
                                    </w:r>
                                  </w:p>
                                  <w:p w14:paraId="50195CF8" w14:textId="77777777" w:rsidR="004A2FAC" w:rsidRDefault="004A2FAC" w:rsidP="00FB24D4">
                                    <w:pPr>
                                      <w:jc w:val="center"/>
                                      <w:rPr>
                                        <w:rFonts w:asciiTheme="minorBidi" w:hAnsiTheme="minorBidi"/>
                                        <w:sz w:val="2"/>
                                        <w:szCs w:val="2"/>
                                      </w:rPr>
                                    </w:pPr>
                                  </w:p>
                                  <w:p w14:paraId="78106C8F" w14:textId="77777777" w:rsidR="004A2FAC" w:rsidRDefault="004A2FAC" w:rsidP="00FB24D4">
                                    <w:pPr>
                                      <w:spacing w:after="0"/>
                                      <w:jc w:val="center"/>
                                      <w:rPr>
                                        <w:rFonts w:asciiTheme="minorBidi" w:hAnsiTheme="minorBidi"/>
                                        <w:sz w:val="16"/>
                                        <w:szCs w:val="16"/>
                                      </w:rPr>
                                    </w:pPr>
                                    <w:r>
                                      <w:rPr>
                                        <w:rFonts w:asciiTheme="minorBidi" w:hAnsiTheme="minorBidi"/>
                                        <w:sz w:val="16"/>
                                        <w:szCs w:val="16"/>
                                      </w:rPr>
                                      <w:t>"A Novel Wireless Biomedical Monitoring System with Dedicated FPGA-based ECG Processor"</w:t>
                                    </w:r>
                                  </w:p>
                                </w:txbxContent>
                              </wps:txbx>
                              <wps:bodyPr rot="0" vert="horz" wrap="square" lIns="91440" tIns="45720" rIns="91440" bIns="45720" anchor="ctr" anchorCtr="0" upright="1">
                                <a:noAutofit/>
                              </wps:bodyPr>
                            </wps:wsp>
                            <wps:wsp>
                              <wps:cNvPr id="173" name="Rectangle 228"/>
                              <wps:cNvSpPr>
                                <a:spLocks noChangeArrowheads="1"/>
                              </wps:cNvSpPr>
                              <wps:spPr bwMode="auto">
                                <a:xfrm>
                                  <a:off x="-4776" y="-297"/>
                                  <a:ext cx="11524" cy="3791"/>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29219B51" w14:textId="77777777" w:rsidR="004A2FAC" w:rsidRDefault="004A2FAC" w:rsidP="00FB24D4">
                                    <w:pPr>
                                      <w:ind w:left="-90" w:right="-105" w:firstLine="90"/>
                                      <w:jc w:val="center"/>
                                      <w:rPr>
                                        <w:rFonts w:asciiTheme="minorBidi" w:hAnsiTheme="minorBidi"/>
                                        <w:sz w:val="16"/>
                                        <w:szCs w:val="16"/>
                                      </w:rPr>
                                    </w:pPr>
                                    <w:r>
                                      <w:rPr>
                                        <w:rFonts w:asciiTheme="minorBidi" w:hAnsiTheme="minorBidi"/>
                                        <w:sz w:val="16"/>
                                        <w:szCs w:val="16"/>
                                      </w:rPr>
                                      <w:t>K. Ravinder, M. Irfan-ur-Rahman, M. W. Hussain and M. Abdul Khader [32]</w:t>
                                    </w:r>
                                  </w:p>
                                </w:txbxContent>
                              </wps:txbx>
                              <wps:bodyPr rot="0" vert="horz" wrap="square" lIns="91440" tIns="45720" rIns="91440" bIns="45720" anchor="ctr" anchorCtr="0" upright="1">
                                <a:noAutofit/>
                              </wps:bodyPr>
                            </wps:wsp>
                          </wpg:grpSp>
                          <wps:wsp>
                            <wps:cNvPr id="174" name="Straight Connector 229"/>
                            <wps:cNvCnPr>
                              <a:cxnSpLocks noChangeShapeType="1"/>
                            </wps:cNvCnPr>
                            <wps:spPr bwMode="auto">
                              <a:xfrm>
                                <a:off x="20764" y="12668"/>
                                <a:ext cx="0" cy="333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g:cNvPr id="175" name="Group 230"/>
                            <wpg:cNvGrpSpPr>
                              <a:grpSpLocks/>
                            </wpg:cNvGrpSpPr>
                            <wpg:grpSpPr bwMode="auto">
                              <a:xfrm>
                                <a:off x="39624" y="16287"/>
                                <a:ext cx="13347" cy="11808"/>
                                <a:chOff x="0" y="0"/>
                                <a:chExt cx="11541" cy="9216"/>
                              </a:xfrm>
                            </wpg:grpSpPr>
                            <wps:wsp>
                              <wps:cNvPr id="176" name="Rectangle 231"/>
                              <wps:cNvSpPr>
                                <a:spLocks noChangeArrowheads="1"/>
                              </wps:cNvSpPr>
                              <wps:spPr bwMode="auto">
                                <a:xfrm>
                                  <a:off x="0" y="88"/>
                                  <a:ext cx="11541" cy="9128"/>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09504586" w14:textId="77777777" w:rsidR="004A2FAC" w:rsidRDefault="004A2FAC" w:rsidP="00FB24D4">
                                    <w:pPr>
                                      <w:ind w:left="-180"/>
                                      <w:jc w:val="center"/>
                                      <w:rPr>
                                        <w:sz w:val="12"/>
                                        <w:szCs w:val="12"/>
                                      </w:rPr>
                                    </w:pPr>
                                    <w:r>
                                      <w:rPr>
                                        <w:sz w:val="12"/>
                                        <w:szCs w:val="12"/>
                                      </w:rPr>
                                      <w:t>"Measutring gait using a ground laser range sensor,"</w:t>
                                    </w:r>
                                  </w:p>
                                  <w:p w14:paraId="6787EA03" w14:textId="77777777" w:rsidR="004A2FAC" w:rsidRDefault="004A2FAC" w:rsidP="00FB24D4">
                                    <w:pPr>
                                      <w:ind w:left="-90"/>
                                      <w:jc w:val="center"/>
                                      <w:rPr>
                                        <w:rFonts w:asciiTheme="minorBidi" w:hAnsiTheme="minorBidi"/>
                                        <w:sz w:val="16"/>
                                        <w:szCs w:val="16"/>
                                      </w:rPr>
                                    </w:pPr>
                                  </w:p>
                                  <w:p w14:paraId="6429681A" w14:textId="77777777" w:rsidR="004A2FAC" w:rsidRDefault="004A2FAC" w:rsidP="00FB24D4">
                                    <w:pPr>
                                      <w:ind w:left="-90"/>
                                      <w:jc w:val="center"/>
                                      <w:rPr>
                                        <w:rFonts w:asciiTheme="minorBidi" w:hAnsiTheme="minorBidi"/>
                                        <w:sz w:val="16"/>
                                        <w:szCs w:val="16"/>
                                      </w:rPr>
                                    </w:pPr>
                                    <w:r>
                                      <w:rPr>
                                        <w:rFonts w:asciiTheme="minorBidi" w:hAnsiTheme="minorBidi"/>
                                        <w:sz w:val="16"/>
                                        <w:szCs w:val="16"/>
                                      </w:rPr>
                                      <w:t xml:space="preserve"> “Acquiring ECG Signals and Analyzing For Different Heart Ailments”</w:t>
                                    </w:r>
                                  </w:p>
                                  <w:p w14:paraId="238BA6AE" w14:textId="77777777" w:rsidR="004A2FAC" w:rsidRDefault="004A2FAC" w:rsidP="00FB24D4">
                                    <w:pPr>
                                      <w:jc w:val="center"/>
                                      <w:rPr>
                                        <w:rFonts w:asciiTheme="minorBidi" w:hAnsiTheme="minorBidi"/>
                                        <w:sz w:val="2"/>
                                        <w:szCs w:val="2"/>
                                      </w:rPr>
                                    </w:pPr>
                                  </w:p>
                                </w:txbxContent>
                              </wps:txbx>
                              <wps:bodyPr rot="0" vert="horz" wrap="square" lIns="91440" tIns="45720" rIns="91440" bIns="45720" anchor="ctr" anchorCtr="0" upright="1">
                                <a:noAutofit/>
                              </wps:bodyPr>
                            </wps:wsp>
                            <wps:wsp>
                              <wps:cNvPr id="177" name="Rectangle 232"/>
                              <wps:cNvSpPr>
                                <a:spLocks noChangeArrowheads="1"/>
                              </wps:cNvSpPr>
                              <wps:spPr bwMode="auto">
                                <a:xfrm>
                                  <a:off x="0" y="0"/>
                                  <a:ext cx="11525" cy="3791"/>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3F863701" w14:textId="77777777" w:rsidR="004A2FAC" w:rsidRDefault="004A2FAC" w:rsidP="00FB24D4">
                                    <w:pPr>
                                      <w:ind w:left="-90" w:right="-105"/>
                                      <w:jc w:val="center"/>
                                      <w:rPr>
                                        <w:rFonts w:asciiTheme="minorBidi" w:hAnsiTheme="minorBidi"/>
                                        <w:sz w:val="16"/>
                                        <w:szCs w:val="16"/>
                                      </w:rPr>
                                    </w:pPr>
                                    <w:r>
                                      <w:rPr>
                                        <w:rFonts w:asciiTheme="minorBidi" w:hAnsiTheme="minorBidi"/>
                                        <w:sz w:val="16"/>
                                        <w:szCs w:val="16"/>
                                      </w:rPr>
                                      <w:t>B. Sravanthi, C. Sechukumar and G. Anusha [30]</w:t>
                                    </w:r>
                                  </w:p>
                                </w:txbxContent>
                              </wps:txbx>
                              <wps:bodyPr rot="0" vert="horz" wrap="square" lIns="91440" tIns="45720" rIns="91440" bIns="45720" anchor="ctr" anchorCtr="0" upright="1">
                                <a:noAutofit/>
                              </wps:bodyPr>
                            </wps:wsp>
                          </wpg:grpSp>
                          <wps:wsp>
                            <wps:cNvPr id="178" name="Straight Connector 233"/>
                            <wps:cNvCnPr>
                              <a:cxnSpLocks noChangeShapeType="1"/>
                            </wps:cNvCnPr>
                            <wps:spPr bwMode="auto">
                              <a:xfrm>
                                <a:off x="45624" y="13144"/>
                                <a:ext cx="0" cy="333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s:wsp>
                          <wps:cNvPr id="179" name="Rectangle 237"/>
                          <wps:cNvSpPr>
                            <a:spLocks noChangeArrowheads="1"/>
                          </wps:cNvSpPr>
                          <wps:spPr bwMode="auto">
                            <a:xfrm>
                              <a:off x="28575" y="0"/>
                              <a:ext cx="13328" cy="8388"/>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1AF8FA61" w14:textId="77777777" w:rsidR="004A2FAC" w:rsidRDefault="004A2FAC" w:rsidP="00FB24D4">
                                <w:pPr>
                                  <w:spacing w:after="0"/>
                                  <w:ind w:left="-90"/>
                                  <w:rPr>
                                    <w:sz w:val="12"/>
                                    <w:szCs w:val="12"/>
                                  </w:rPr>
                                </w:pPr>
                              </w:p>
                              <w:p w14:paraId="5CAA2CFC" w14:textId="77777777" w:rsidR="004A2FAC" w:rsidRDefault="004A2FAC" w:rsidP="00FB24D4">
                                <w:pPr>
                                  <w:spacing w:after="0"/>
                                  <w:ind w:left="-90"/>
                                  <w:jc w:val="center"/>
                                  <w:rPr>
                                    <w:rFonts w:asciiTheme="minorBidi" w:hAnsiTheme="minorBidi"/>
                                    <w:sz w:val="10"/>
                                    <w:szCs w:val="10"/>
                                  </w:rPr>
                                </w:pPr>
                                <w:r>
                                  <w:rPr>
                                    <w:rFonts w:asciiTheme="minorBidi" w:hAnsiTheme="minorBidi"/>
                                    <w:sz w:val="10"/>
                                    <w:szCs w:val="10"/>
                                  </w:rPr>
                                  <w:t>"</w:t>
                                </w:r>
                              </w:p>
                              <w:p w14:paraId="078C9FE9" w14:textId="77777777" w:rsidR="004A2FAC" w:rsidRDefault="004A2FAC" w:rsidP="00FB24D4">
                                <w:pPr>
                                  <w:spacing w:after="0"/>
                                  <w:ind w:left="-90"/>
                                  <w:jc w:val="center"/>
                                  <w:rPr>
                                    <w:rFonts w:asciiTheme="minorBidi" w:hAnsiTheme="minorBidi"/>
                                    <w:sz w:val="16"/>
                                    <w:szCs w:val="16"/>
                                  </w:rPr>
                                </w:pPr>
                              </w:p>
                              <w:p w14:paraId="38DF5163" w14:textId="77777777" w:rsidR="004A2FAC" w:rsidRDefault="004A2FAC" w:rsidP="00FB24D4">
                                <w:pPr>
                                  <w:ind w:left="-90"/>
                                  <w:jc w:val="center"/>
                                  <w:rPr>
                                    <w:sz w:val="16"/>
                                    <w:szCs w:val="16"/>
                                  </w:rPr>
                                </w:pPr>
                                <w:r>
                                  <w:rPr>
                                    <w:rFonts w:asciiTheme="minorBidi" w:hAnsiTheme="minorBidi"/>
                                    <w:sz w:val="16"/>
                                    <w:szCs w:val="16"/>
                                  </w:rPr>
                                  <w:t>"Automated ECG Delineation using Machine Learning Algorithms"</w:t>
                                </w:r>
                              </w:p>
                            </w:txbxContent>
                          </wps:txbx>
                          <wps:bodyPr rot="0" vert="horz" wrap="square" lIns="91440" tIns="45720" rIns="91440" bIns="45720" anchor="ctr" anchorCtr="0" upright="1">
                            <a:noAutofit/>
                          </wps:bodyPr>
                        </wps:wsp>
                        <wps:wsp>
                          <wps:cNvPr id="180" name="Rectangle 238"/>
                          <wps:cNvSpPr>
                            <a:spLocks noChangeArrowheads="1"/>
                          </wps:cNvSpPr>
                          <wps:spPr bwMode="auto">
                            <a:xfrm>
                              <a:off x="28670" y="0"/>
                              <a:ext cx="13220" cy="3327"/>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6A420F17" w14:textId="77777777" w:rsidR="004A2FAC" w:rsidRDefault="004A2FAC" w:rsidP="00FB24D4">
                                <w:pPr>
                                  <w:ind w:left="-180" w:right="-105" w:firstLine="180"/>
                                  <w:jc w:val="center"/>
                                  <w:rPr>
                                    <w:rFonts w:asciiTheme="minorBidi" w:hAnsiTheme="minorBidi"/>
                                    <w:sz w:val="16"/>
                                    <w:szCs w:val="16"/>
                                  </w:rPr>
                                </w:pPr>
                                <w:r>
                                  <w:rPr>
                                    <w:rFonts w:asciiTheme="minorBidi" w:hAnsiTheme="minorBidi"/>
                                    <w:sz w:val="16"/>
                                    <w:szCs w:val="16"/>
                                  </w:rPr>
                                  <w:t>I. Saini, D. Singh and A. Khosla [29]</w:t>
                                </w:r>
                              </w:p>
                            </w:txbxContent>
                          </wps:txbx>
                          <wps:bodyPr rot="0" vert="horz" wrap="square" lIns="91440" tIns="45720" rIns="91440" bIns="45720" anchor="ctr" anchorCtr="0" upright="1">
                            <a:noAutofit/>
                          </wps:bodyPr>
                        </wps:wsp>
                        <wps:wsp>
                          <wps:cNvPr id="181" name="Straight Connector 239"/>
                          <wps:cNvCnPr>
                            <a:cxnSpLocks noChangeShapeType="1"/>
                          </wps:cNvCnPr>
                          <wps:spPr bwMode="auto">
                            <a:xfrm>
                              <a:off x="34194" y="8477"/>
                              <a:ext cx="0" cy="2743"/>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s:wsp>
                        <wps:cNvPr id="182" name="Rectangle 234"/>
                        <wps:cNvSpPr>
                          <a:spLocks noChangeArrowheads="1"/>
                        </wps:cNvSpPr>
                        <wps:spPr bwMode="auto">
                          <a:xfrm>
                            <a:off x="31623" y="10668"/>
                            <a:ext cx="5035" cy="2857"/>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349D42E" w14:textId="77777777" w:rsidR="004A2FAC" w:rsidRDefault="004A2FAC" w:rsidP="00FB24D4">
                              <w:pPr>
                                <w:rPr>
                                  <w:b/>
                                  <w:bCs/>
                                </w:rPr>
                              </w:pPr>
                              <w:r>
                                <w:rPr>
                                  <w:b/>
                                  <w:bCs/>
                                </w:rPr>
                                <w:t>2014</w:t>
                              </w:r>
                            </w:p>
                          </w:txbxContent>
                        </wps:txbx>
                        <wps:bodyPr rot="0" vert="horz" wrap="square" lIns="91440" tIns="45720" rIns="91440" bIns="45720" anchor="ctr" anchorCtr="0" upright="1">
                          <a:noAutofit/>
                        </wps:bodyPr>
                      </wps:wsp>
                    </wpg:wgp>
                  </a:graphicData>
                </a:graphic>
              </wp:inline>
            </w:drawing>
          </mc:Choice>
          <mc:Fallback>
            <w:pict>
              <v:group w14:anchorId="1A356686" id="Group 154" o:spid="_x0000_s1086" style="width:461.2pt;height:221.3pt;mso-position-horizontal-relative:char;mso-position-vertical-relative:line" coordsize="58572,28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">
                <v:group id="Group 240" o:spid="_x0000_s1087" style="position:absolute;width:58572;height:28108" coordsize="58572,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210" o:spid="_x0000_s1088" style="position:absolute;width:58572;height:28108" coordorigin="-571,-9" coordsize="58578,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oup 211" o:spid="_x0000_s1089" style="position:absolute;left:-571;top:-9;width:58578;height:13629" coordorigin="-571,-9" coordsize="58578,1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Group 212" o:spid="_x0000_s1090" style="position:absolute;top:10477;width:58007;height:3143" coordorigin=",-190" coordsize="58007,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Right Arrow 213" o:spid="_x0000_s1091" type="#_x0000_t13" style="position:absolute;top:857;width:58007;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" adj="21440" fillcolor="black [3213]" stroked="f" strokeweight="2pt"/>
                        <v:rect id="Rectangle 214" o:spid="_x0000_s1092" style="position:absolute;left:3810;top:-190;width:5035;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" fillcolor="white [3201]" stroked="f" strokeweight="2pt">
                          <v:textbox>
                            <w:txbxContent>
                              <w:p w14:paraId="51E71DCD" w14:textId="77777777" w:rsidR="004A2FAC" w:rsidRDefault="004A2FAC" w:rsidP="00FB24D4">
                                <w:pPr>
                                  <w:rPr>
                                    <w:b/>
                                    <w:bCs/>
                                  </w:rPr>
                                </w:pPr>
                                <w:r>
                                  <w:rPr>
                                    <w:b/>
                                    <w:bCs/>
                                  </w:rPr>
                                  <w:t>2007</w:t>
                                </w:r>
                              </w:p>
                            </w:txbxContent>
                          </v:textbox>
                        </v:rect>
                        <v:rect id="Rectangle 215" o:spid="_x0000_s1093" style="position:absolute;left:18383;top:-190;width:5035;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" fillcolor="white [3201]" stroked="f" strokeweight="2pt">
                          <v:textbox>
                            <w:txbxContent>
                              <w:p w14:paraId="2A6F2D99" w14:textId="77777777" w:rsidR="004A2FAC" w:rsidRDefault="004A2FAC" w:rsidP="00FB24D4">
                                <w:pPr>
                                  <w:rPr>
                                    <w:b/>
                                    <w:bCs/>
                                  </w:rPr>
                                </w:pPr>
                                <w:r>
                                  <w:rPr>
                                    <w:b/>
                                    <w:bCs/>
                                  </w:rPr>
                                  <w:t>2013</w:t>
                                </w:r>
                              </w:p>
                            </w:txbxContent>
                          </v:textbox>
                        </v:rect>
                        <v:rect id="Rectangle 216" o:spid="_x0000_s1094" style="position:absolute;left:43243;top:95;width:503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" fillcolor="white [3201]" stroked="f" strokeweight="2pt">
                          <v:textbox>
                            <w:txbxContent>
                              <w:p w14:paraId="0634FE2F" w14:textId="77777777" w:rsidR="004A2FAC" w:rsidRDefault="004A2FAC" w:rsidP="00FB24D4">
                                <w:pPr>
                                  <w:rPr>
                                    <w:b/>
                                    <w:bCs/>
                                  </w:rPr>
                                </w:pPr>
                                <w:r>
                                  <w:rPr>
                                    <w:b/>
                                    <w:bCs/>
                                  </w:rPr>
                                  <w:t>2015</w:t>
                                </w:r>
                              </w:p>
                            </w:txbxContent>
                          </v:textbox>
                        </v:rect>
                      </v:group>
                      <v:group id="Group 218" o:spid="_x0000_s1095" style="position:absolute;left:-571;width:13349;height:8286" coordorigin="-494" coordsize="11541,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ect id="Rectangle 219" o:spid="_x0000_s1096" style="position:absolute;left:-494;top:95;width:11541;height:7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" fillcolor="white [3201]" strokecolor="#5b9bd5 [3204]" strokeweight=".25pt">
                          <v:textbox>
                            <w:txbxContent>
                              <w:p w14:paraId="3A07FC02" w14:textId="77777777" w:rsidR="004A2FAC" w:rsidRDefault="004A2FAC" w:rsidP="00FB24D4">
                                <w:pPr>
                                  <w:ind w:left="-180"/>
                                  <w:jc w:val="center"/>
                                  <w:rPr>
                                    <w:sz w:val="12"/>
                                    <w:szCs w:val="12"/>
                                  </w:rPr>
                                </w:pPr>
                                <w:r>
                                  <w:rPr>
                                    <w:sz w:val="12"/>
                                    <w:szCs w:val="12"/>
                                  </w:rPr>
                                  <w:t>"Measutring gait using a ground laser range sensor,"</w:t>
                                </w:r>
                              </w:p>
                              <w:p w14:paraId="5F5BB5A3" w14:textId="77777777" w:rsidR="004A2FAC" w:rsidRDefault="004A2FAC" w:rsidP="00FB24D4">
                                <w:pPr>
                                  <w:jc w:val="center"/>
                                  <w:rPr>
                                    <w:rFonts w:asciiTheme="minorBidi" w:hAnsiTheme="minorBidi"/>
                                    <w:sz w:val="16"/>
                                    <w:szCs w:val="16"/>
                                  </w:rPr>
                                </w:pPr>
                                <w:r>
                                  <w:rPr>
                                    <w:rFonts w:asciiTheme="minorBidi" w:hAnsiTheme="minorBidi"/>
                                    <w:sz w:val="16"/>
                                    <w:szCs w:val="16"/>
                                  </w:rPr>
                                  <w:t>"Real-Time ECG Monitoring System Based on FPGA"</w:t>
                                </w:r>
                              </w:p>
                              <w:p w14:paraId="5C54110B" w14:textId="77777777" w:rsidR="004A2FAC" w:rsidRDefault="004A2FAC" w:rsidP="00FB24D4">
                                <w:pPr>
                                  <w:jc w:val="center"/>
                                </w:pPr>
                              </w:p>
                            </w:txbxContent>
                          </v:textbox>
                        </v:rect>
                        <v:rect id="Rectangle 220" o:spid="_x0000_s1097" style="position:absolute;left:-494;width:115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" fillcolor="#5b9bd5 [3204]" strokecolor="#1f4d78 [1604]" strokeweight=".25pt">
                          <v:textbox>
                            <w:txbxContent>
                              <w:p w14:paraId="201EC33E" w14:textId="77777777" w:rsidR="004A2FAC" w:rsidRDefault="004A2FAC" w:rsidP="00FB24D4">
                                <w:pPr>
                                  <w:ind w:right="90"/>
                                  <w:jc w:val="center"/>
                                  <w:rPr>
                                    <w:rFonts w:asciiTheme="minorBidi" w:hAnsiTheme="minorBidi"/>
                                    <w:sz w:val="16"/>
                                    <w:szCs w:val="16"/>
                                  </w:rPr>
                                </w:pPr>
                                <w:r>
                                  <w:rPr>
                                    <w:rFonts w:asciiTheme="minorBidi" w:hAnsiTheme="minorBidi"/>
                                    <w:sz w:val="16"/>
                                    <w:szCs w:val="16"/>
                                  </w:rPr>
                                  <w:t>Y. Yang, X. Huang and X. Yu [31]</w:t>
                                </w:r>
                              </w:p>
                            </w:txbxContent>
                          </v:textbox>
                        </v:rect>
                      </v:group>
                      <v:line id="Straight Connector 221" o:spid="_x0000_s1098" style="position:absolute;visibility:visible;mso-wrap-style:square" from="6286,8381" to="6286,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" strokecolor="#4e92d1 [3044]"/>
                      <v:group id="Group 222" o:spid="_x0000_s1099" style="position:absolute;left:13717;top:-9;width:13335;height:8390" coordorigin="11455,-14777" coordsize="11620,7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ctangle 223" o:spid="_x0000_s1100" style="position:absolute;left:11455;top:-14777;width:11621;height: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" fillcolor="white [3201]" strokecolor="#5b9bd5 [3204]" strokeweight=".25pt">
                          <v:textbox>
                            <w:txbxContent>
                              <w:p w14:paraId="5734D8BF" w14:textId="77777777" w:rsidR="004A2FAC" w:rsidRDefault="004A2FAC" w:rsidP="00FB24D4">
                                <w:pPr>
                                  <w:spacing w:after="0"/>
                                  <w:rPr>
                                    <w:sz w:val="12"/>
                                    <w:szCs w:val="12"/>
                                  </w:rPr>
                                </w:pPr>
                              </w:p>
                              <w:p w14:paraId="216BEC35" w14:textId="77777777" w:rsidR="004A2FAC" w:rsidRDefault="004A2FAC" w:rsidP="00FB24D4">
                                <w:pPr>
                                  <w:spacing w:after="0"/>
                                  <w:jc w:val="center"/>
                                  <w:rPr>
                                    <w:rFonts w:asciiTheme="minorBidi" w:hAnsiTheme="minorBidi"/>
                                    <w:sz w:val="10"/>
                                    <w:szCs w:val="10"/>
                                  </w:rPr>
                                </w:pPr>
                                <w:r>
                                  <w:rPr>
                                    <w:rFonts w:asciiTheme="minorBidi" w:hAnsiTheme="minorBidi"/>
                                    <w:sz w:val="10"/>
                                    <w:szCs w:val="10"/>
                                  </w:rPr>
                                  <w:t>"</w:t>
                                </w:r>
                              </w:p>
                              <w:p w14:paraId="44517868" w14:textId="77777777" w:rsidR="004A2FAC" w:rsidRDefault="004A2FAC" w:rsidP="00FB24D4">
                                <w:pPr>
                                  <w:spacing w:after="0"/>
                                  <w:jc w:val="center"/>
                                  <w:rPr>
                                    <w:rFonts w:asciiTheme="minorBidi" w:hAnsiTheme="minorBidi"/>
                                    <w:sz w:val="16"/>
                                    <w:szCs w:val="16"/>
                                  </w:rPr>
                                </w:pPr>
                              </w:p>
                              <w:p w14:paraId="04850EBE" w14:textId="77777777" w:rsidR="004A2FAC" w:rsidRDefault="004A2FAC" w:rsidP="00FB24D4">
                                <w:pPr>
                                  <w:jc w:val="center"/>
                                  <w:rPr>
                                    <w:sz w:val="16"/>
                                    <w:szCs w:val="16"/>
                                  </w:rPr>
                                </w:pPr>
                                <w:r>
                                  <w:rPr>
                                    <w:rFonts w:asciiTheme="minorBidi" w:hAnsiTheme="minorBidi"/>
                                    <w:sz w:val="16"/>
                                    <w:szCs w:val="16"/>
                                  </w:rPr>
                                  <w:t>"ECG Signal Diagnoses Using Intelligent Systems Based on FPGA"</w:t>
                                </w:r>
                              </w:p>
                            </w:txbxContent>
                          </v:textbox>
                        </v:rect>
                        <v:rect id="Rectangle 224" o:spid="_x0000_s1101" style="position:absolute;left:11551;top:-14672;width:11525;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" fillcolor="#5b9bd5 [3204]" strokecolor="#1f4d78 [1604]" strokeweight=".25pt">
                          <v:textbox>
                            <w:txbxContent>
                              <w:p w14:paraId="7F934425" w14:textId="77777777" w:rsidR="004A2FAC" w:rsidRDefault="004A2FAC" w:rsidP="00FB24D4">
                                <w:pPr>
                                  <w:ind w:left="-180" w:right="-105" w:firstLine="180"/>
                                  <w:jc w:val="center"/>
                                  <w:rPr>
                                    <w:rFonts w:asciiTheme="minorBidi" w:hAnsiTheme="minorBidi"/>
                                    <w:sz w:val="16"/>
                                    <w:szCs w:val="16"/>
                                  </w:rPr>
                                </w:pPr>
                                <w:r>
                                  <w:rPr>
                                    <w:rFonts w:asciiTheme="minorBidi" w:hAnsiTheme="minorBidi"/>
                                    <w:sz w:val="16"/>
                                    <w:szCs w:val="16"/>
                                  </w:rPr>
                                  <w:t>H. Akkar and A. Kareem [33]</w:t>
                                </w:r>
                              </w:p>
                            </w:txbxContent>
                          </v:textbox>
                        </v:rect>
                      </v:group>
                      <v:line id="Straight Connector 225" o:spid="_x0000_s1102" style="position:absolute;visibility:visible;mso-wrap-style:square" from="20573,8362" to="20573,1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" strokecolor="#4e92d1 [3044]"/>
                    </v:group>
                    <v:group id="Group 226" o:spid="_x0000_s1103" style="position:absolute;left:14668;top:15906;width:13348;height:12192" coordorigin="-4776,-297" coordsize="11541,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227" o:spid="_x0000_s1104" style="position:absolute;left:-4776;top:-276;width:11540;height:9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" fillcolor="white [3201]" strokecolor="#5b9bd5 [3204]" strokeweight=".25pt">
                        <v:textbox>
                          <w:txbxContent>
                            <w:p w14:paraId="4FAA3753" w14:textId="77777777" w:rsidR="004A2FAC" w:rsidRDefault="004A2FAC" w:rsidP="00FB24D4">
                              <w:pPr>
                                <w:ind w:left="-180"/>
                                <w:jc w:val="center"/>
                                <w:rPr>
                                  <w:sz w:val="12"/>
                                  <w:szCs w:val="12"/>
                                </w:rPr>
                              </w:pPr>
                              <w:r>
                                <w:rPr>
                                  <w:sz w:val="12"/>
                                  <w:szCs w:val="12"/>
                                </w:rPr>
                                <w:t>"Measutring gait using a ground laser range sensor,"</w:t>
                              </w:r>
                            </w:p>
                            <w:p w14:paraId="50195CF8" w14:textId="77777777" w:rsidR="004A2FAC" w:rsidRDefault="004A2FAC" w:rsidP="00FB24D4">
                              <w:pPr>
                                <w:jc w:val="center"/>
                                <w:rPr>
                                  <w:rFonts w:asciiTheme="minorBidi" w:hAnsiTheme="minorBidi"/>
                                  <w:sz w:val="2"/>
                                  <w:szCs w:val="2"/>
                                </w:rPr>
                              </w:pPr>
                            </w:p>
                            <w:p w14:paraId="78106C8F" w14:textId="77777777" w:rsidR="004A2FAC" w:rsidRDefault="004A2FAC" w:rsidP="00FB24D4">
                              <w:pPr>
                                <w:spacing w:after="0"/>
                                <w:jc w:val="center"/>
                                <w:rPr>
                                  <w:rFonts w:asciiTheme="minorBidi" w:hAnsiTheme="minorBidi"/>
                                  <w:sz w:val="16"/>
                                  <w:szCs w:val="16"/>
                                </w:rPr>
                              </w:pPr>
                              <w:r>
                                <w:rPr>
                                  <w:rFonts w:asciiTheme="minorBidi" w:hAnsiTheme="minorBidi"/>
                                  <w:sz w:val="16"/>
                                  <w:szCs w:val="16"/>
                                </w:rPr>
                                <w:t>"A Novel Wireless Biomedical Monitoring System with Dedicated FPGA-based ECG Processor"</w:t>
                              </w:r>
                            </w:p>
                          </w:txbxContent>
                        </v:textbox>
                      </v:rect>
                      <v:rect id="Rectangle 228" o:spid="_x0000_s1105" style="position:absolute;left:-4776;top:-297;width:11524;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" fillcolor="#5b9bd5 [3204]" strokecolor="#1f4d78 [1604]" strokeweight=".25pt">
                        <v:textbox>
                          <w:txbxContent>
                            <w:p w14:paraId="29219B51" w14:textId="77777777" w:rsidR="004A2FAC" w:rsidRDefault="004A2FAC" w:rsidP="00FB24D4">
                              <w:pPr>
                                <w:ind w:left="-90" w:right="-105" w:firstLine="90"/>
                                <w:jc w:val="center"/>
                                <w:rPr>
                                  <w:rFonts w:asciiTheme="minorBidi" w:hAnsiTheme="minorBidi"/>
                                  <w:sz w:val="16"/>
                                  <w:szCs w:val="16"/>
                                </w:rPr>
                              </w:pPr>
                              <w:r>
                                <w:rPr>
                                  <w:rFonts w:asciiTheme="minorBidi" w:hAnsiTheme="minorBidi"/>
                                  <w:sz w:val="16"/>
                                  <w:szCs w:val="16"/>
                                </w:rPr>
                                <w:t>K. Ravinder, M. Irfan-ur-Rahman, M. W. Hussain and M. Abdul Khader [32]</w:t>
                              </w:r>
                            </w:p>
                          </w:txbxContent>
                        </v:textbox>
                      </v:rect>
                    </v:group>
                    <v:line id="Straight Connector 229" o:spid="_x0000_s1106" style="position:absolute;visibility:visible;mso-wrap-style:square" from="20764,12668" to="20764,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" strokecolor="#4e92d1 [3044]"/>
                    <v:group id="Group 230" o:spid="_x0000_s1107" style="position:absolute;left:39624;top:16287;width:13347;height:11808" coordsize="11541,9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ect id="Rectangle 231" o:spid="_x0000_s1108" style="position:absolute;top:88;width:11541;height:9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" fillcolor="white [3201]" strokecolor="#5b9bd5 [3204]" strokeweight=".25pt">
                        <v:textbox>
                          <w:txbxContent>
                            <w:p w14:paraId="09504586" w14:textId="77777777" w:rsidR="004A2FAC" w:rsidRDefault="004A2FAC" w:rsidP="00FB24D4">
                              <w:pPr>
                                <w:ind w:left="-180"/>
                                <w:jc w:val="center"/>
                                <w:rPr>
                                  <w:sz w:val="12"/>
                                  <w:szCs w:val="12"/>
                                </w:rPr>
                              </w:pPr>
                              <w:r>
                                <w:rPr>
                                  <w:sz w:val="12"/>
                                  <w:szCs w:val="12"/>
                                </w:rPr>
                                <w:t>"Measutring gait using a ground laser range sensor,"</w:t>
                              </w:r>
                            </w:p>
                            <w:p w14:paraId="6787EA03" w14:textId="77777777" w:rsidR="004A2FAC" w:rsidRDefault="004A2FAC" w:rsidP="00FB24D4">
                              <w:pPr>
                                <w:ind w:left="-90"/>
                                <w:jc w:val="center"/>
                                <w:rPr>
                                  <w:rFonts w:asciiTheme="minorBidi" w:hAnsiTheme="minorBidi"/>
                                  <w:sz w:val="16"/>
                                  <w:szCs w:val="16"/>
                                </w:rPr>
                              </w:pPr>
                            </w:p>
                            <w:p w14:paraId="6429681A" w14:textId="77777777" w:rsidR="004A2FAC" w:rsidRDefault="004A2FAC" w:rsidP="00FB24D4">
                              <w:pPr>
                                <w:ind w:left="-90"/>
                                <w:jc w:val="center"/>
                                <w:rPr>
                                  <w:rFonts w:asciiTheme="minorBidi" w:hAnsiTheme="minorBidi"/>
                                  <w:sz w:val="16"/>
                                  <w:szCs w:val="16"/>
                                </w:rPr>
                              </w:pPr>
                              <w:r>
                                <w:rPr>
                                  <w:rFonts w:asciiTheme="minorBidi" w:hAnsiTheme="minorBidi"/>
                                  <w:sz w:val="16"/>
                                  <w:szCs w:val="16"/>
                                </w:rPr>
                                <w:t xml:space="preserve"> “Acquiring ECG Signals and Analyzing For Different Heart Ailments”</w:t>
                              </w:r>
                            </w:p>
                            <w:p w14:paraId="238BA6AE" w14:textId="77777777" w:rsidR="004A2FAC" w:rsidRDefault="004A2FAC" w:rsidP="00FB24D4">
                              <w:pPr>
                                <w:jc w:val="center"/>
                                <w:rPr>
                                  <w:rFonts w:asciiTheme="minorBidi" w:hAnsiTheme="minorBidi"/>
                                  <w:sz w:val="2"/>
                                  <w:szCs w:val="2"/>
                                </w:rPr>
                              </w:pPr>
                            </w:p>
                          </w:txbxContent>
                        </v:textbox>
                      </v:rect>
                      <v:rect id="Rectangle 232" o:spid="_x0000_s1109" style="position:absolute;width:11525;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" fillcolor="#5b9bd5 [3204]" strokecolor="#1f4d78 [1604]" strokeweight=".25pt">
                        <v:textbox>
                          <w:txbxContent>
                            <w:p w14:paraId="3F863701" w14:textId="77777777" w:rsidR="004A2FAC" w:rsidRDefault="004A2FAC" w:rsidP="00FB24D4">
                              <w:pPr>
                                <w:ind w:left="-90" w:right="-105"/>
                                <w:jc w:val="center"/>
                                <w:rPr>
                                  <w:rFonts w:asciiTheme="minorBidi" w:hAnsiTheme="minorBidi"/>
                                  <w:sz w:val="16"/>
                                  <w:szCs w:val="16"/>
                                </w:rPr>
                              </w:pPr>
                              <w:r>
                                <w:rPr>
                                  <w:rFonts w:asciiTheme="minorBidi" w:hAnsiTheme="minorBidi"/>
                                  <w:sz w:val="16"/>
                                  <w:szCs w:val="16"/>
                                </w:rPr>
                                <w:t>B. Sravanthi, C. Sechukumar and G. Anusha [30]</w:t>
                              </w:r>
                            </w:p>
                          </w:txbxContent>
                        </v:textbox>
                      </v:rect>
                    </v:group>
                    <v:line id="Straight Connector 233" o:spid="_x0000_s1110" style="position:absolute;visibility:visible;mso-wrap-style:square" from="45624,13144" to="45624,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" strokecolor="#4e92d1 [3044]"/>
                  </v:group>
                  <v:rect id="Rectangle 237" o:spid="_x0000_s1111" style="position:absolute;left:28575;width:13328;height:8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" fillcolor="white [3201]" strokecolor="#5b9bd5 [3204]" strokeweight=".25pt">
                    <v:textbox>
                      <w:txbxContent>
                        <w:p w14:paraId="1AF8FA61" w14:textId="77777777" w:rsidR="004A2FAC" w:rsidRDefault="004A2FAC" w:rsidP="00FB24D4">
                          <w:pPr>
                            <w:spacing w:after="0"/>
                            <w:ind w:left="-90"/>
                            <w:rPr>
                              <w:sz w:val="12"/>
                              <w:szCs w:val="12"/>
                            </w:rPr>
                          </w:pPr>
                        </w:p>
                        <w:p w14:paraId="5CAA2CFC" w14:textId="77777777" w:rsidR="004A2FAC" w:rsidRDefault="004A2FAC" w:rsidP="00FB24D4">
                          <w:pPr>
                            <w:spacing w:after="0"/>
                            <w:ind w:left="-90"/>
                            <w:jc w:val="center"/>
                            <w:rPr>
                              <w:rFonts w:asciiTheme="minorBidi" w:hAnsiTheme="minorBidi"/>
                              <w:sz w:val="10"/>
                              <w:szCs w:val="10"/>
                            </w:rPr>
                          </w:pPr>
                          <w:r>
                            <w:rPr>
                              <w:rFonts w:asciiTheme="minorBidi" w:hAnsiTheme="minorBidi"/>
                              <w:sz w:val="10"/>
                              <w:szCs w:val="10"/>
                            </w:rPr>
                            <w:t>"</w:t>
                          </w:r>
                        </w:p>
                        <w:p w14:paraId="078C9FE9" w14:textId="77777777" w:rsidR="004A2FAC" w:rsidRDefault="004A2FAC" w:rsidP="00FB24D4">
                          <w:pPr>
                            <w:spacing w:after="0"/>
                            <w:ind w:left="-90"/>
                            <w:jc w:val="center"/>
                            <w:rPr>
                              <w:rFonts w:asciiTheme="minorBidi" w:hAnsiTheme="minorBidi"/>
                              <w:sz w:val="16"/>
                              <w:szCs w:val="16"/>
                            </w:rPr>
                          </w:pPr>
                        </w:p>
                        <w:p w14:paraId="38DF5163" w14:textId="77777777" w:rsidR="004A2FAC" w:rsidRDefault="004A2FAC" w:rsidP="00FB24D4">
                          <w:pPr>
                            <w:ind w:left="-90"/>
                            <w:jc w:val="center"/>
                            <w:rPr>
                              <w:sz w:val="16"/>
                              <w:szCs w:val="16"/>
                            </w:rPr>
                          </w:pPr>
                          <w:r>
                            <w:rPr>
                              <w:rFonts w:asciiTheme="minorBidi" w:hAnsiTheme="minorBidi"/>
                              <w:sz w:val="16"/>
                              <w:szCs w:val="16"/>
                            </w:rPr>
                            <w:t>"Automated ECG Delineation using Machine Learning Algorithms"</w:t>
                          </w:r>
                        </w:p>
                      </w:txbxContent>
                    </v:textbox>
                  </v:rect>
                  <v:rect id="Rectangle 238" o:spid="_x0000_s1112" style="position:absolute;left:28670;width:13220;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" fillcolor="#5b9bd5 [3204]" strokecolor="#1f4d78 [1604]" strokeweight=".25pt">
                    <v:textbox>
                      <w:txbxContent>
                        <w:p w14:paraId="6A420F17" w14:textId="77777777" w:rsidR="004A2FAC" w:rsidRDefault="004A2FAC" w:rsidP="00FB24D4">
                          <w:pPr>
                            <w:ind w:left="-180" w:right="-105" w:firstLine="180"/>
                            <w:jc w:val="center"/>
                            <w:rPr>
                              <w:rFonts w:asciiTheme="minorBidi" w:hAnsiTheme="minorBidi"/>
                              <w:sz w:val="16"/>
                              <w:szCs w:val="16"/>
                            </w:rPr>
                          </w:pPr>
                          <w:r>
                            <w:rPr>
                              <w:rFonts w:asciiTheme="minorBidi" w:hAnsiTheme="minorBidi"/>
                              <w:sz w:val="16"/>
                              <w:szCs w:val="16"/>
                            </w:rPr>
                            <w:t>I. Saini, D. Singh and A. Khosla [29]</w:t>
                          </w:r>
                        </w:p>
                      </w:txbxContent>
                    </v:textbox>
                  </v:rect>
                  <v:line id="Straight Connector 239" o:spid="_x0000_s1113" style="position:absolute;visibility:visible;mso-wrap-style:square" from="34194,8477" to="34194,11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" strokecolor="#4e92d1 [3044]"/>
                </v:group>
                <v:rect id="Rectangle 234" o:spid="_x0000_s1114" style="position:absolute;left:31623;top:10668;width:5035;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" fillcolor="white [3201]" stroked="f" strokeweight="2pt">
                  <v:textbox>
                    <w:txbxContent>
                      <w:p w14:paraId="0349D42E" w14:textId="77777777" w:rsidR="004A2FAC" w:rsidRDefault="004A2FAC" w:rsidP="00FB24D4">
                        <w:pPr>
                          <w:rPr>
                            <w:b/>
                            <w:bCs/>
                          </w:rPr>
                        </w:pPr>
                        <w:r>
                          <w:rPr>
                            <w:b/>
                            <w:bCs/>
                          </w:rPr>
                          <w:t>2014</w:t>
                        </w:r>
                      </w:p>
                    </w:txbxContent>
                  </v:textbox>
                </v:rect>
                <w10:anchorlock/>
              </v:group>
            </w:pict>
          </mc:Fallback>
        </mc:AlternateContent>
      </w:r>
    </w:p>
    <w:p w14:paraId="3B220DEA" w14:textId="77777777" w:rsidR="00167BF4" w:rsidRDefault="00167BF4" w:rsidP="00167BF4">
      <w:pPr>
        <w:pStyle w:val="Caption"/>
        <w:jc w:val="center"/>
        <w:rPr>
          <w:rFonts w:ascii="CMU Serif" w:hAnsi="CMU Serif" w:cs="CMU Serif"/>
        </w:rPr>
      </w:pPr>
      <w:bookmarkStart w:id="50" w:name="_Toc452984949"/>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12</w:t>
      </w:r>
      <w:r>
        <w:fldChar w:fldCharType="end"/>
      </w:r>
      <w:r>
        <w:rPr>
          <w:rFonts w:ascii="CMU Serif" w:hAnsi="CMU Serif" w:cs="CMU Serif"/>
        </w:rPr>
        <w:t xml:space="preserve"> Survey on ECG acquisition and analysis systems</w:t>
      </w:r>
      <w:bookmarkEnd w:id="50"/>
    </w:p>
    <w:p w14:paraId="6C7E7AFE" w14:textId="77777777" w:rsidR="00167BF4" w:rsidRDefault="00167BF4" w:rsidP="00167BF4">
      <w:pPr>
        <w:pStyle w:val="Heading5"/>
        <w:spacing w:after="200"/>
        <w:rPr>
          <w:rStyle w:val="Strong"/>
          <w:rFonts w:ascii="CMU Serif" w:hAnsi="CMU Serif" w:cs="CMU Serif"/>
          <w:sz w:val="24"/>
          <w:szCs w:val="24"/>
        </w:rPr>
      </w:pPr>
      <w:r>
        <w:rPr>
          <w:rStyle w:val="Strong"/>
          <w:rFonts w:ascii="CMU Serif" w:hAnsi="CMU Serif" w:cs="CMU Serif"/>
          <w:sz w:val="24"/>
          <w:szCs w:val="24"/>
        </w:rPr>
        <w:t>2.2.4.1 Falling Detection on Heterogeneous Computing Platforms</w:t>
      </w:r>
    </w:p>
    <w:p w14:paraId="4B4148B3" w14:textId="77777777" w:rsidR="00167BF4" w:rsidRDefault="00167BF4" w:rsidP="00167BF4">
      <w:pPr>
        <w:autoSpaceDE w:val="0"/>
        <w:autoSpaceDN w:val="0"/>
        <w:adjustRightInd w:val="0"/>
        <w:spacing w:after="0"/>
        <w:jc w:val="both"/>
      </w:pPr>
      <w:r>
        <w:rPr>
          <w:rFonts w:ascii="CMU Serif" w:hAnsi="CMU Serif" w:cs="CMU Serif"/>
          <w:sz w:val="24"/>
          <w:szCs w:val="24"/>
        </w:rPr>
        <w:t xml:space="preserve">A fall detection application on a heterogeneous computing platform, Zynq- 7000 SoC </w:t>
      </w:r>
      <w:r>
        <w:rPr>
          <w:rFonts w:ascii="CMU Serif" w:hAnsi="CMU Serif" w:cs="CMU Serif"/>
          <w:noProof/>
          <w:sz w:val="24"/>
          <w:szCs w:val="24"/>
        </w:rPr>
        <w:t>was deployed</w:t>
      </w:r>
      <w:r>
        <w:rPr>
          <w:rFonts w:ascii="CMU Serif" w:hAnsi="CMU Serif" w:cs="CMU Serif"/>
          <w:sz w:val="24"/>
          <w:szCs w:val="24"/>
        </w:rPr>
        <w:t xml:space="preserve"> in </w:t>
      </w:r>
      <w:sdt>
        <w:sdtPr>
          <w:rPr>
            <w:rFonts w:ascii="CMU Serif" w:hAnsi="CMU Serif" w:cs="CMU Serif"/>
            <w:sz w:val="24"/>
            <w:szCs w:val="24"/>
          </w:rPr>
          <w:id w:val="786931520"/>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Ngu14 \l 1033 </w:instrText>
          </w:r>
          <w:r>
            <w:rPr>
              <w:rFonts w:ascii="CMU Serif" w:hAnsi="CMU Serif" w:cs="CMU Serif"/>
              <w:sz w:val="24"/>
              <w:szCs w:val="24"/>
            </w:rPr>
            <w:fldChar w:fldCharType="separate"/>
          </w:r>
          <w:r>
            <w:rPr>
              <w:rFonts w:ascii="CMU Serif" w:hAnsi="CMU Serif" w:cs="CMU Serif"/>
              <w:noProof/>
              <w:sz w:val="24"/>
              <w:szCs w:val="24"/>
            </w:rPr>
            <w:t>[31]</w:t>
          </w:r>
          <w:r>
            <w:rPr>
              <w:rFonts w:ascii="CMU Serif" w:hAnsi="CMU Serif" w:cs="CMU Serif"/>
              <w:sz w:val="24"/>
              <w:szCs w:val="24"/>
            </w:rPr>
            <w:fldChar w:fldCharType="end"/>
          </w:r>
        </w:sdtContent>
      </w:sdt>
      <w:r>
        <w:rPr>
          <w:rFonts w:ascii="CMU Serif" w:hAnsi="CMU Serif" w:cs="CMU Serif"/>
          <w:sz w:val="24"/>
          <w:szCs w:val="24"/>
        </w:rPr>
        <w:t xml:space="preserve">. The proposed solution in this system aims to use the power of the ARM </w:t>
      </w:r>
      <w:r>
        <w:rPr>
          <w:rFonts w:ascii="CMU Serif" w:hAnsi="CMU Serif" w:cs="CMU Serif"/>
          <w:noProof/>
          <w:sz w:val="24"/>
          <w:szCs w:val="24"/>
        </w:rPr>
        <w:t>Cortex</w:t>
      </w:r>
      <w:r>
        <w:rPr>
          <w:rFonts w:ascii="CMU Serif" w:hAnsi="CMU Serif" w:cs="CMU Serif"/>
          <w:sz w:val="24"/>
          <w:szCs w:val="24"/>
        </w:rPr>
        <w:t xml:space="preserve"> A9 processor of the Zynq platform together with the OpenCV libraries to achieve an efficient solution </w:t>
      </w:r>
      <w:r>
        <w:rPr>
          <w:rFonts w:ascii="CMU Serif" w:hAnsi="CMU Serif" w:cs="CMU Serif"/>
          <w:noProof/>
          <w:sz w:val="24"/>
          <w:szCs w:val="24"/>
        </w:rPr>
        <w:t>regarding</w:t>
      </w:r>
      <w:r>
        <w:rPr>
          <w:rFonts w:ascii="CMU Serif" w:hAnsi="CMU Serif" w:cs="CMU Serif"/>
          <w:sz w:val="24"/>
          <w:szCs w:val="24"/>
        </w:rPr>
        <w:t xml:space="preserve"> power consumption and execution time of the fall detection algorithm deployed in the system. The system design will </w:t>
      </w:r>
      <w:r>
        <w:rPr>
          <w:rFonts w:ascii="CMU Serif" w:hAnsi="CMU Serif" w:cs="CMU Serif"/>
          <w:noProof/>
          <w:sz w:val="24"/>
          <w:szCs w:val="24"/>
        </w:rPr>
        <w:t>be partitioned</w:t>
      </w:r>
      <w:r>
        <w:rPr>
          <w:rFonts w:ascii="CMU Serif" w:hAnsi="CMU Serif" w:cs="CMU Serif"/>
          <w:sz w:val="24"/>
          <w:szCs w:val="24"/>
        </w:rPr>
        <w:t xml:space="preserve"> between the Field Programmable Gate Array (FPGA) existing in the Zynq SoC, the Cortex A9 processor and the Graphical Processing Unit’s (GPU) that will </w:t>
      </w:r>
      <w:r>
        <w:rPr>
          <w:rFonts w:ascii="CMU Serif" w:hAnsi="CMU Serif" w:cs="CMU Serif"/>
          <w:noProof/>
          <w:sz w:val="24"/>
          <w:szCs w:val="24"/>
        </w:rPr>
        <w:t>also be deployed</w:t>
      </w:r>
      <w:r>
        <w:rPr>
          <w:rFonts w:ascii="CMU Serif" w:hAnsi="CMU Serif" w:cs="CMU Serif"/>
          <w:sz w:val="24"/>
          <w:szCs w:val="24"/>
        </w:rPr>
        <w:t xml:space="preserve"> for computer vision. In this study, the power consumption and the execution time of the fall detection implementation </w:t>
      </w:r>
      <w:r>
        <w:rPr>
          <w:rFonts w:ascii="CMU Serif" w:hAnsi="CMU Serif" w:cs="CMU Serif"/>
          <w:noProof/>
          <w:sz w:val="24"/>
          <w:szCs w:val="24"/>
        </w:rPr>
        <w:t>were</w:t>
      </w:r>
      <w:r>
        <w:rPr>
          <w:rFonts w:ascii="CMU Serif" w:hAnsi="CMU Serif" w:cs="CMU Serif"/>
          <w:sz w:val="24"/>
          <w:szCs w:val="24"/>
        </w:rPr>
        <w:t xml:space="preserve"> extracted by first using the ARM processor of the Zynq </w:t>
      </w:r>
      <w:r>
        <w:rPr>
          <w:rFonts w:ascii="CMU Serif" w:hAnsi="CMU Serif" w:cs="CMU Serif"/>
          <w:noProof/>
          <w:sz w:val="24"/>
          <w:szCs w:val="24"/>
        </w:rPr>
        <w:t>SoC</w:t>
      </w:r>
      <w:r>
        <w:rPr>
          <w:rFonts w:ascii="CMU Serif" w:hAnsi="CMU Serif" w:cs="CMU Serif"/>
          <w:sz w:val="24"/>
          <w:szCs w:val="24"/>
        </w:rPr>
        <w:t xml:space="preserve"> and then decide on the modules that will take the most execution time of the fall detection application and then implement it on hardware (on FPGA). After performing several test and evaluation them, the software implementation of the system showed and average accuracy of 80% </w:t>
      </w:r>
      <w:r>
        <w:rPr>
          <w:rFonts w:ascii="CMU Serif" w:hAnsi="CMU Serif" w:cs="CMU Serif"/>
          <w:noProof/>
          <w:sz w:val="24"/>
          <w:szCs w:val="24"/>
        </w:rPr>
        <w:t>under</w:t>
      </w:r>
      <w:r>
        <w:rPr>
          <w:rFonts w:ascii="CMU Serif" w:hAnsi="CMU Serif" w:cs="CMU Serif"/>
          <w:sz w:val="24"/>
          <w:szCs w:val="24"/>
        </w:rPr>
        <w:t xml:space="preserve"> different testing conditions. For the hardware part which implemented a Sobel filter, and some measurement </w:t>
      </w:r>
      <w:r>
        <w:rPr>
          <w:rFonts w:ascii="CMU Serif" w:hAnsi="CMU Serif" w:cs="CMU Serif"/>
          <w:noProof/>
          <w:sz w:val="24"/>
          <w:szCs w:val="24"/>
        </w:rPr>
        <w:t>of</w:t>
      </w:r>
      <w:r>
        <w:rPr>
          <w:rFonts w:ascii="CMU Serif" w:hAnsi="CMU Serif" w:cs="CMU Serif"/>
          <w:sz w:val="24"/>
          <w:szCs w:val="24"/>
        </w:rPr>
        <w:t xml:space="preserve"> the power consumption, execution </w:t>
      </w:r>
      <w:r>
        <w:rPr>
          <w:rFonts w:ascii="CMU Serif" w:hAnsi="CMU Serif" w:cs="CMU Serif"/>
          <w:noProof/>
          <w:sz w:val="24"/>
          <w:szCs w:val="24"/>
        </w:rPr>
        <w:t>time,</w:t>
      </w:r>
      <w:r>
        <w:rPr>
          <w:rFonts w:ascii="CMU Serif" w:hAnsi="CMU Serif" w:cs="CMU Serif"/>
          <w:sz w:val="24"/>
          <w:szCs w:val="24"/>
        </w:rPr>
        <w:t xml:space="preserve"> and energy </w:t>
      </w:r>
      <w:r>
        <w:rPr>
          <w:rFonts w:ascii="CMU Serif" w:hAnsi="CMU Serif" w:cs="CMU Serif"/>
          <w:noProof/>
          <w:sz w:val="24"/>
          <w:szCs w:val="24"/>
        </w:rPr>
        <w:t>were estimated</w:t>
      </w:r>
      <w:r>
        <w:rPr>
          <w:rFonts w:ascii="CMU Serif" w:hAnsi="CMU Serif" w:cs="CMU Serif"/>
          <w:sz w:val="24"/>
          <w:szCs w:val="24"/>
        </w:rPr>
        <w:t xml:space="preserve"> by using Vivado </w:t>
      </w:r>
      <w:r>
        <w:rPr>
          <w:rFonts w:ascii="CMU Serif" w:hAnsi="CMU Serif" w:cs="CMU Serif"/>
          <w:noProof/>
          <w:sz w:val="24"/>
          <w:szCs w:val="24"/>
        </w:rPr>
        <w:t>High-Level</w:t>
      </w:r>
      <w:r>
        <w:rPr>
          <w:rFonts w:ascii="CMU Serif" w:hAnsi="CMU Serif" w:cs="CMU Serif"/>
          <w:sz w:val="24"/>
          <w:szCs w:val="24"/>
        </w:rPr>
        <w:t xml:space="preserve"> Synthesis tool (HLS). The </w:t>
      </w:r>
      <w:r>
        <w:rPr>
          <w:rFonts w:ascii="CMU Serif" w:hAnsi="CMU Serif" w:cs="CMU Serif"/>
          <w:noProof/>
          <w:sz w:val="24"/>
          <w:szCs w:val="24"/>
        </w:rPr>
        <w:t>conclusion</w:t>
      </w:r>
      <w:r>
        <w:rPr>
          <w:rFonts w:ascii="CMU Serif" w:hAnsi="CMU Serif" w:cs="CMU Serif"/>
          <w:sz w:val="24"/>
          <w:szCs w:val="24"/>
        </w:rPr>
        <w:t xml:space="preserve"> of this system design </w:t>
      </w:r>
      <w:r>
        <w:rPr>
          <w:rFonts w:ascii="CMU Serif" w:hAnsi="CMU Serif" w:cs="CMU Serif"/>
          <w:noProof/>
          <w:sz w:val="24"/>
          <w:szCs w:val="24"/>
        </w:rPr>
        <w:t>suggests</w:t>
      </w:r>
      <w:r>
        <w:rPr>
          <w:rFonts w:ascii="CMU Serif" w:hAnsi="CMU Serif" w:cs="CMU Serif"/>
          <w:sz w:val="24"/>
          <w:szCs w:val="24"/>
        </w:rPr>
        <w:t xml:space="preserve"> employing HW/SW co-design to take advantages of the FPGA features which accelerates digital signals processing algorithms and </w:t>
      </w:r>
      <w:r>
        <w:rPr>
          <w:rFonts w:ascii="CMU Serif" w:hAnsi="CMU Serif" w:cs="CMU Serif"/>
          <w:noProof/>
          <w:sz w:val="24"/>
          <w:szCs w:val="24"/>
        </w:rPr>
        <w:t>performs</w:t>
      </w:r>
      <w:r>
        <w:rPr>
          <w:rFonts w:ascii="CMU Serif" w:hAnsi="CMU Serif" w:cs="CMU Serif"/>
          <w:sz w:val="24"/>
          <w:szCs w:val="24"/>
        </w:rPr>
        <w:t xml:space="preserve"> </w:t>
      </w:r>
      <w:r w:rsidRPr="00215562">
        <w:rPr>
          <w:rFonts w:ascii="CMU Serif" w:hAnsi="CMU Serif" w:cs="CMU Serif"/>
          <w:noProof/>
          <w:sz w:val="24"/>
          <w:szCs w:val="24"/>
        </w:rPr>
        <w:t>effectively</w:t>
      </w:r>
      <w:r>
        <w:rPr>
          <w:rFonts w:ascii="CMU Serif" w:hAnsi="CMU Serif" w:cs="CMU Serif"/>
          <w:sz w:val="24"/>
          <w:szCs w:val="24"/>
        </w:rPr>
        <w:t xml:space="preserve"> in image processing. </w:t>
      </w:r>
    </w:p>
    <w:p w14:paraId="228EE08F" w14:textId="77777777" w:rsidR="00167BF4" w:rsidRDefault="00167BF4" w:rsidP="00167BF4">
      <w:pPr>
        <w:autoSpaceDE w:val="0"/>
        <w:autoSpaceDN w:val="0"/>
        <w:adjustRightInd w:val="0"/>
        <w:spacing w:after="0"/>
        <w:jc w:val="both"/>
        <w:rPr>
          <w:rFonts w:ascii="CMU Serif" w:hAnsi="CMU Serif" w:cs="CMU Serif"/>
          <w:noProof/>
        </w:rPr>
      </w:pPr>
      <w:r>
        <w:rPr>
          <w:rFonts w:ascii="CMU Serif" w:hAnsi="CMU Serif" w:cs="CMU Serif"/>
          <w:noProof/>
          <w:sz w:val="24"/>
          <w:szCs w:val="24"/>
        </w:rPr>
        <w:t>Further,</w:t>
      </w:r>
      <w:r>
        <w:rPr>
          <w:rFonts w:ascii="CMU Serif" w:hAnsi="CMU Serif" w:cs="CMU Serif"/>
          <w:sz w:val="24"/>
          <w:szCs w:val="24"/>
        </w:rPr>
        <w:t xml:space="preserve"> similar heterogeneous systems were also developed according to Driessen in </w:t>
      </w:r>
      <w:sdt>
        <w:sdtPr>
          <w:rPr>
            <w:rFonts w:ascii="CMU Serif" w:hAnsi="CMU Serif" w:cs="CMU Serif"/>
            <w:sz w:val="24"/>
            <w:szCs w:val="24"/>
          </w:rPr>
          <w:id w:val="-1264919737"/>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Dri15 \l 1033 </w:instrText>
          </w:r>
          <w:r>
            <w:rPr>
              <w:rFonts w:ascii="CMU Serif" w:hAnsi="CMU Serif" w:cs="CMU Serif"/>
              <w:sz w:val="24"/>
              <w:szCs w:val="24"/>
            </w:rPr>
            <w:fldChar w:fldCharType="separate"/>
          </w:r>
          <w:r>
            <w:rPr>
              <w:rFonts w:ascii="CMU Serif" w:hAnsi="CMU Serif" w:cs="CMU Serif"/>
              <w:noProof/>
              <w:sz w:val="24"/>
              <w:szCs w:val="24"/>
            </w:rPr>
            <w:t>[32]</w:t>
          </w:r>
          <w:r>
            <w:rPr>
              <w:rFonts w:ascii="CMU Serif" w:hAnsi="CMU Serif" w:cs="CMU Serif"/>
              <w:sz w:val="24"/>
              <w:szCs w:val="24"/>
            </w:rPr>
            <w:fldChar w:fldCharType="end"/>
          </w:r>
        </w:sdtContent>
      </w:sdt>
      <w:r>
        <w:rPr>
          <w:rFonts w:ascii="CMU Serif" w:hAnsi="CMU Serif" w:cs="CMU Serif"/>
          <w:sz w:val="24"/>
          <w:szCs w:val="24"/>
        </w:rPr>
        <w:t xml:space="preserve">, as a combination of embedded processors and customized accelerators on </w:t>
      </w:r>
      <w:r w:rsidRPr="00215562">
        <w:rPr>
          <w:rFonts w:ascii="CMU Serif" w:hAnsi="CMU Serif" w:cs="CMU Serif"/>
          <w:noProof/>
          <w:sz w:val="24"/>
          <w:szCs w:val="24"/>
        </w:rPr>
        <w:t>heterogeneous</w:t>
      </w:r>
      <w:r>
        <w:rPr>
          <w:rFonts w:ascii="CMU Serif" w:hAnsi="CMU Serif" w:cs="CMU Serif"/>
          <w:sz w:val="24"/>
          <w:szCs w:val="24"/>
        </w:rPr>
        <w:t xml:space="preserve"> computing platform – Zynq 7000 programmable system-on-chip (SOC) </w:t>
      </w:r>
      <w:r>
        <w:rPr>
          <w:rFonts w:ascii="CMU Serif" w:hAnsi="CMU Serif" w:cs="CMU Serif"/>
          <w:noProof/>
          <w:sz w:val="24"/>
          <w:szCs w:val="24"/>
        </w:rPr>
        <w:t>were used</w:t>
      </w:r>
      <w:r>
        <w:rPr>
          <w:rFonts w:ascii="CMU Serif" w:hAnsi="CMU Serif" w:cs="CMU Serif"/>
          <w:sz w:val="24"/>
          <w:szCs w:val="24"/>
        </w:rPr>
        <w:t xml:space="preserve">. The Zynq SoC combines both </w:t>
      </w:r>
      <w:r w:rsidRPr="00215562">
        <w:rPr>
          <w:rFonts w:ascii="CMU Serif" w:hAnsi="CMU Serif" w:cs="CMU Serif"/>
          <w:noProof/>
          <w:sz w:val="24"/>
          <w:szCs w:val="24"/>
        </w:rPr>
        <w:t>great</w:t>
      </w:r>
      <w:r>
        <w:rPr>
          <w:rFonts w:ascii="CMU Serif" w:hAnsi="CMU Serif" w:cs="CMU Serif"/>
          <w:sz w:val="24"/>
          <w:szCs w:val="24"/>
        </w:rPr>
        <w:t xml:space="preserve"> embedded processor with field programmable gate array (FPGA) reconfigurable logic. Another system </w:t>
      </w:r>
      <w:r>
        <w:rPr>
          <w:rFonts w:ascii="CMU Serif" w:hAnsi="CMU Serif" w:cs="CMU Serif"/>
          <w:noProof/>
          <w:sz w:val="24"/>
          <w:szCs w:val="24"/>
        </w:rPr>
        <w:t>was implemented</w:t>
      </w:r>
      <w:r>
        <w:rPr>
          <w:rFonts w:ascii="CMU Serif" w:hAnsi="CMU Serif" w:cs="CMU Serif"/>
          <w:sz w:val="24"/>
          <w:szCs w:val="24"/>
        </w:rPr>
        <w:t xml:space="preserve"> on Terasic’s DE2- 115 development board</w:t>
      </w:r>
      <w:r>
        <w:rPr>
          <w:rFonts w:ascii="CMU Serif" w:hAnsi="CMU Serif" w:cs="CMU Serif"/>
          <w:sz w:val="20"/>
          <w:szCs w:val="20"/>
        </w:rPr>
        <w:t xml:space="preserve"> </w:t>
      </w:r>
      <w:r>
        <w:rPr>
          <w:rFonts w:ascii="CMU Serif" w:hAnsi="CMU Serif" w:cs="CMU Serif"/>
          <w:sz w:val="24"/>
          <w:szCs w:val="24"/>
        </w:rPr>
        <w:t xml:space="preserve">including Altera Cyclone IV (EP4CE115) FPGA device, a 5 megapixels CMOS camera sensor and </w:t>
      </w:r>
      <w:r>
        <w:rPr>
          <w:rFonts w:ascii="CMU Serif" w:hAnsi="CMU Serif" w:cs="CMU Serif"/>
          <w:noProof/>
          <w:sz w:val="24"/>
          <w:szCs w:val="24"/>
        </w:rPr>
        <w:t>an LCD</w:t>
      </w:r>
      <w:r>
        <w:rPr>
          <w:rFonts w:ascii="CMU Serif" w:hAnsi="CMU Serif" w:cs="CMU Serif"/>
          <w:sz w:val="24"/>
          <w:szCs w:val="24"/>
        </w:rPr>
        <w:t xml:space="preserve"> touch panel.</w:t>
      </w:r>
      <w:r>
        <w:rPr>
          <w:rFonts w:ascii="CMU Serif" w:hAnsi="CMU Serif" w:cs="CMU Serif"/>
          <w:sz w:val="20"/>
          <w:szCs w:val="20"/>
        </w:rPr>
        <w:t xml:space="preserve"> </w:t>
      </w:r>
      <w:r>
        <w:rPr>
          <w:rFonts w:ascii="CMU Serif" w:hAnsi="CMU Serif" w:cs="CMU Serif"/>
          <w:sz w:val="24"/>
          <w:szCs w:val="24"/>
        </w:rPr>
        <w:t xml:space="preserve">This system was designed taking the most advantage of the parallel and pipeline architecture of the FPGA </w:t>
      </w:r>
      <w:sdt>
        <w:sdtPr>
          <w:rPr>
            <w:rFonts w:ascii="CMU Serif" w:hAnsi="CMU Serif" w:cs="CMU Serif"/>
            <w:sz w:val="24"/>
            <w:szCs w:val="24"/>
          </w:rPr>
          <w:id w:val="1236364316"/>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Tei09 \l 1033 </w:instrText>
          </w:r>
          <w:r>
            <w:rPr>
              <w:rFonts w:ascii="CMU Serif" w:hAnsi="CMU Serif" w:cs="CMU Serif"/>
              <w:sz w:val="24"/>
              <w:szCs w:val="24"/>
            </w:rPr>
            <w:fldChar w:fldCharType="separate"/>
          </w:r>
          <w:r>
            <w:rPr>
              <w:rFonts w:ascii="CMU Serif" w:hAnsi="CMU Serif" w:cs="CMU Serif"/>
              <w:noProof/>
              <w:sz w:val="24"/>
              <w:szCs w:val="24"/>
            </w:rPr>
            <w:t>[33]</w:t>
          </w:r>
          <w:r>
            <w:rPr>
              <w:rFonts w:ascii="CMU Serif" w:hAnsi="CMU Serif" w:cs="CMU Serif"/>
              <w:sz w:val="24"/>
              <w:szCs w:val="24"/>
            </w:rPr>
            <w:fldChar w:fldCharType="end"/>
          </w:r>
        </w:sdtContent>
      </w:sdt>
      <w:r>
        <w:rPr>
          <w:rFonts w:ascii="CMU Serif" w:hAnsi="CMU Serif" w:cs="CMU Serif"/>
          <w:sz w:val="24"/>
          <w:szCs w:val="24"/>
        </w:rPr>
        <w:t xml:space="preserve">. Moreover, Shimmer technology with orthogonal matching pursuit (OMP) algorithm was shown in </w:t>
      </w:r>
      <w:sdt>
        <w:sdtPr>
          <w:rPr>
            <w:rFonts w:ascii="CMU Serif" w:hAnsi="CMU Serif" w:cs="CMU Serif"/>
            <w:sz w:val="24"/>
            <w:szCs w:val="24"/>
          </w:rPr>
          <w:id w:val="832951984"/>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Zig09 \l 1033 </w:instrText>
          </w:r>
          <w:r>
            <w:rPr>
              <w:rFonts w:ascii="CMU Serif" w:hAnsi="CMU Serif" w:cs="CMU Serif"/>
              <w:sz w:val="24"/>
              <w:szCs w:val="24"/>
            </w:rPr>
            <w:fldChar w:fldCharType="separate"/>
          </w:r>
          <w:r>
            <w:rPr>
              <w:rFonts w:ascii="CMU Serif" w:hAnsi="CMU Serif" w:cs="CMU Serif"/>
              <w:noProof/>
              <w:sz w:val="24"/>
              <w:szCs w:val="24"/>
            </w:rPr>
            <w:t>[34]</w:t>
          </w:r>
          <w:r>
            <w:rPr>
              <w:rFonts w:ascii="CMU Serif" w:hAnsi="CMU Serif" w:cs="CMU Serif"/>
              <w:sz w:val="24"/>
              <w:szCs w:val="24"/>
            </w:rPr>
            <w:fldChar w:fldCharType="end"/>
          </w:r>
        </w:sdtContent>
      </w:sdt>
      <w:r>
        <w:rPr>
          <w:rFonts w:ascii="CMU Serif" w:hAnsi="CMU Serif" w:cs="CMU Serif"/>
          <w:sz w:val="24"/>
          <w:szCs w:val="24"/>
        </w:rPr>
        <w:t>. This system was implemented on Vertix-5 and Zynq 7 platform using Vivado (HLS).</w:t>
      </w:r>
      <w:r>
        <w:rPr>
          <w:rFonts w:ascii="CMU Serif" w:hAnsi="CMU Serif" w:cs="CMU Serif"/>
          <w:noProof/>
        </w:rPr>
        <w:t xml:space="preserve"> </w:t>
      </w:r>
    </w:p>
    <w:p w14:paraId="5E923776" w14:textId="07B98EE6" w:rsidR="00141040" w:rsidRDefault="00141040" w:rsidP="009A1E1E">
      <w:pPr>
        <w:keepNext/>
        <w:spacing w:after="0"/>
        <w:jc w:val="both"/>
        <w:rPr>
          <w:rFonts w:ascii="CMU Serif" w:hAnsi="CMU Serif" w:cs="CMU Serif"/>
          <w:sz w:val="24"/>
          <w:szCs w:val="24"/>
        </w:rPr>
      </w:pPr>
      <w:r>
        <w:rPr>
          <w:rFonts w:ascii="CMU Serif" w:hAnsi="CMU Serif" w:cs="CMU Serif"/>
          <w:sz w:val="24"/>
          <w:szCs w:val="24"/>
        </w:rPr>
        <w:t>Figure 13</w:t>
      </w:r>
      <w:r w:rsidRPr="002E7952">
        <w:rPr>
          <w:rFonts w:ascii="CMU Serif" w:hAnsi="CMU Serif" w:cs="CMU Serif"/>
          <w:sz w:val="24"/>
          <w:szCs w:val="24"/>
        </w:rPr>
        <w:t xml:space="preserve"> </w:t>
      </w:r>
      <w:r w:rsidRPr="002E7952">
        <w:rPr>
          <w:rFonts w:ascii="CMU Serif" w:hAnsi="CMU Serif" w:cs="CMU Serif"/>
          <w:noProof/>
          <w:sz w:val="24"/>
          <w:szCs w:val="24"/>
        </w:rPr>
        <mc:AlternateContent>
          <mc:Choice Requires="wps">
            <w:drawing>
              <wp:anchor distT="0" distB="0" distL="114300" distR="114300" simplePos="0" relativeHeight="251660288" behindDoc="0" locked="0" layoutInCell="1" allowOverlap="1" wp14:anchorId="44D0D7AB" wp14:editId="7D26CFAA">
                <wp:simplePos x="0" y="0"/>
                <wp:positionH relativeFrom="column">
                  <wp:posOffset>4853305</wp:posOffset>
                </wp:positionH>
                <wp:positionV relativeFrom="paragraph">
                  <wp:posOffset>1354455</wp:posOffset>
                </wp:positionV>
                <wp:extent cx="0" cy="142240"/>
                <wp:effectExtent l="0" t="0" r="19050" b="29210"/>
                <wp:wrapNone/>
                <wp:docPr id="55" name="Straight Connector 55"/>
                <wp:cNvGraphicFramePr/>
                <a:graphic xmlns:a="http://schemas.openxmlformats.org/drawingml/2006/main">
                  <a:graphicData uri="http://schemas.microsoft.com/office/word/2010/wordprocessingShape">
                    <wps:wsp>
                      <wps:cNvCnPr/>
                      <wps:spPr>
                        <a:xfrm>
                          <a:off x="0" y="0"/>
                          <a:ext cx="0" cy="142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9964000" id="Straight Connector 5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82.15pt,106.65pt" to="382.15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" strokecolor="#5b9bd5 [3204]" strokeweight=".5pt">
                <v:stroke joinstyle="miter"/>
              </v:line>
            </w:pict>
          </mc:Fallback>
        </mc:AlternateContent>
      </w:r>
      <w:r w:rsidRPr="002E7952">
        <w:rPr>
          <w:rFonts w:ascii="CMU Serif" w:hAnsi="CMU Serif" w:cs="CMU Serif"/>
          <w:sz w:val="24"/>
          <w:szCs w:val="24"/>
        </w:rPr>
        <w:t xml:space="preserve">summarizes the previously mentioned related work for </w:t>
      </w:r>
      <w:r w:rsidRPr="00141040">
        <w:rPr>
          <w:rFonts w:ascii="CMU Serif" w:hAnsi="CMU Serif" w:cs="CMU Serif"/>
          <w:sz w:val="24"/>
          <w:szCs w:val="24"/>
        </w:rPr>
        <w:t>fall detection on Heterogeneous Systems</w:t>
      </w:r>
      <w:r>
        <w:rPr>
          <w:rFonts w:ascii="CMU Serif" w:hAnsi="CMU Serif" w:cs="CMU Serif"/>
          <w:sz w:val="24"/>
          <w:szCs w:val="24"/>
        </w:rPr>
        <w:t>.</w:t>
      </w:r>
    </w:p>
    <w:p w14:paraId="5E498625" w14:textId="77777777" w:rsidR="00167BF4" w:rsidRDefault="00167BF4" w:rsidP="00167BF4">
      <w:pPr>
        <w:keepNext/>
        <w:rPr>
          <w:rFonts w:ascii="CMU Serif" w:hAnsi="CMU Serif" w:cs="CMU Serif"/>
        </w:rPr>
      </w:pPr>
      <w:r>
        <w:rPr>
          <w:noProof/>
        </w:rPr>
        <mc:AlternateContent>
          <mc:Choice Requires="wpg">
            <w:drawing>
              <wp:inline distT="0" distB="0" distL="0" distR="0" wp14:anchorId="7FF3DBA6" wp14:editId="54F9AE28">
                <wp:extent cx="5800725" cy="2857500"/>
                <wp:effectExtent l="9525" t="9525" r="0" b="9525"/>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0725" cy="2857500"/>
                          <a:chOff x="0" y="0"/>
                          <a:chExt cx="58007" cy="28575"/>
                        </a:xfrm>
                      </wpg:grpSpPr>
                      <wpg:grpSp>
                        <wpg:cNvPr id="132" name="Group 202"/>
                        <wpg:cNvGrpSpPr>
                          <a:grpSpLocks/>
                        </wpg:cNvGrpSpPr>
                        <wpg:grpSpPr bwMode="auto">
                          <a:xfrm>
                            <a:off x="0" y="0"/>
                            <a:ext cx="58007" cy="27527"/>
                            <a:chOff x="0" y="0"/>
                            <a:chExt cx="58007" cy="27527"/>
                          </a:xfrm>
                        </wpg:grpSpPr>
                        <wpg:grpSp>
                          <wpg:cNvPr id="133" name="Group 52"/>
                          <wpg:cNvGrpSpPr>
                            <a:grpSpLocks/>
                          </wpg:cNvGrpSpPr>
                          <wpg:grpSpPr bwMode="auto">
                            <a:xfrm>
                              <a:off x="0" y="10668"/>
                              <a:ext cx="58007" cy="2952"/>
                              <a:chOff x="0" y="0"/>
                              <a:chExt cx="58007" cy="2952"/>
                            </a:xfrm>
                          </wpg:grpSpPr>
                          <wps:wsp>
                            <wps:cNvPr id="134" name="Right Arrow 45"/>
                            <wps:cNvSpPr>
                              <a:spLocks noChangeArrowheads="1"/>
                            </wps:cNvSpPr>
                            <wps:spPr bwMode="auto">
                              <a:xfrm>
                                <a:off x="0" y="857"/>
                                <a:ext cx="58007" cy="857"/>
                              </a:xfrm>
                              <a:prstGeom prst="rightArrow">
                                <a:avLst>
                                  <a:gd name="adj1" fmla="val 50000"/>
                                  <a:gd name="adj2" fmla="val 50138"/>
                                </a:avLst>
                              </a:prstGeom>
                              <a:solidFill>
                                <a:schemeClr val="tx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135" name="Rectangle 46"/>
                            <wps:cNvSpPr>
                              <a:spLocks noChangeArrowheads="1"/>
                            </wps:cNvSpPr>
                            <wps:spPr bwMode="auto">
                              <a:xfrm>
                                <a:off x="4476" y="0"/>
                                <a:ext cx="5036" cy="2857"/>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E65F161" w14:textId="77777777" w:rsidR="004A2FAC" w:rsidRDefault="004A2FAC" w:rsidP="00167BF4">
                                  <w:pPr>
                                    <w:rPr>
                                      <w:b/>
                                      <w:bCs/>
                                    </w:rPr>
                                  </w:pPr>
                                  <w:r>
                                    <w:rPr>
                                      <w:b/>
                                      <w:bCs/>
                                    </w:rPr>
                                    <w:t>2009</w:t>
                                  </w:r>
                                </w:p>
                              </w:txbxContent>
                            </wps:txbx>
                            <wps:bodyPr rot="0" vert="horz" wrap="square" lIns="91440" tIns="45720" rIns="91440" bIns="45720" anchor="ctr" anchorCtr="0" upright="1">
                              <a:noAutofit/>
                            </wps:bodyPr>
                          </wps:wsp>
                          <wps:wsp>
                            <wps:cNvPr id="136" name="Rectangle 50"/>
                            <wps:cNvSpPr>
                              <a:spLocks noChangeArrowheads="1"/>
                            </wps:cNvSpPr>
                            <wps:spPr bwMode="auto">
                              <a:xfrm>
                                <a:off x="24098" y="0"/>
                                <a:ext cx="5035" cy="2857"/>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63B8EF6" w14:textId="77777777" w:rsidR="004A2FAC" w:rsidRDefault="004A2FAC" w:rsidP="00167BF4">
                                  <w:pPr>
                                    <w:rPr>
                                      <w:b/>
                                      <w:bCs/>
                                    </w:rPr>
                                  </w:pPr>
                                  <w:r>
                                    <w:rPr>
                                      <w:b/>
                                      <w:bCs/>
                                    </w:rPr>
                                    <w:t>2014</w:t>
                                  </w:r>
                                </w:p>
                              </w:txbxContent>
                            </wps:txbx>
                            <wps:bodyPr rot="0" vert="horz" wrap="square" lIns="91440" tIns="45720" rIns="91440" bIns="45720" anchor="ctr" anchorCtr="0" upright="1">
                              <a:noAutofit/>
                            </wps:bodyPr>
                          </wps:wsp>
                          <wps:wsp>
                            <wps:cNvPr id="137" name="Rectangle 51"/>
                            <wps:cNvSpPr>
                              <a:spLocks noChangeArrowheads="1"/>
                            </wps:cNvSpPr>
                            <wps:spPr bwMode="auto">
                              <a:xfrm>
                                <a:off x="43243" y="95"/>
                                <a:ext cx="5036" cy="2857"/>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C3A182D" w14:textId="77777777" w:rsidR="004A2FAC" w:rsidRDefault="004A2FAC" w:rsidP="00167BF4">
                                  <w:pPr>
                                    <w:rPr>
                                      <w:b/>
                                      <w:bCs/>
                                    </w:rPr>
                                  </w:pPr>
                                  <w:r>
                                    <w:rPr>
                                      <w:b/>
                                      <w:bCs/>
                                    </w:rPr>
                                    <w:t>2015</w:t>
                                  </w:r>
                                </w:p>
                              </w:txbxContent>
                            </wps:txbx>
                            <wps:bodyPr rot="0" vert="horz" wrap="square" lIns="91440" tIns="45720" rIns="91440" bIns="45720" anchor="ctr" anchorCtr="0" upright="1">
                              <a:noAutofit/>
                            </wps:bodyPr>
                          </wps:wsp>
                        </wpg:grpSp>
                        <wpg:grpSp>
                          <wpg:cNvPr id="138" name="Group 56"/>
                          <wpg:cNvGrpSpPr>
                            <a:grpSpLocks/>
                          </wpg:cNvGrpSpPr>
                          <wpg:grpSpPr bwMode="auto">
                            <a:xfrm>
                              <a:off x="0" y="0"/>
                              <a:ext cx="13350" cy="8286"/>
                              <a:chOff x="0" y="0"/>
                              <a:chExt cx="11541" cy="7509"/>
                            </a:xfrm>
                          </wpg:grpSpPr>
                          <wps:wsp>
                            <wps:cNvPr id="139" name="Rectangle 54"/>
                            <wps:cNvSpPr>
                              <a:spLocks noChangeArrowheads="1"/>
                            </wps:cNvSpPr>
                            <wps:spPr bwMode="auto">
                              <a:xfrm>
                                <a:off x="0" y="95"/>
                                <a:ext cx="11541" cy="7414"/>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0E5C3B85" w14:textId="77777777" w:rsidR="004A2FAC" w:rsidRDefault="004A2FAC" w:rsidP="00167BF4">
                                  <w:pPr>
                                    <w:ind w:left="-180"/>
                                    <w:jc w:val="center"/>
                                    <w:rPr>
                                      <w:sz w:val="12"/>
                                      <w:szCs w:val="12"/>
                                    </w:rPr>
                                  </w:pPr>
                                  <w:r>
                                    <w:rPr>
                                      <w:sz w:val="12"/>
                                      <w:szCs w:val="12"/>
                                    </w:rPr>
                                    <w:t>"Measutring gait using a ground laser range sensor,"</w:t>
                                  </w:r>
                                </w:p>
                                <w:p w14:paraId="03640FAC" w14:textId="77777777" w:rsidR="004A2FAC" w:rsidRDefault="004A2FAC" w:rsidP="00167BF4">
                                  <w:pPr>
                                    <w:jc w:val="center"/>
                                    <w:rPr>
                                      <w:rFonts w:asciiTheme="minorBidi" w:hAnsiTheme="minorBidi"/>
                                      <w:sz w:val="16"/>
                                      <w:szCs w:val="16"/>
                                    </w:rPr>
                                  </w:pPr>
                                  <w:r>
                                    <w:rPr>
                                      <w:rFonts w:asciiTheme="minorBidi" w:hAnsiTheme="minorBidi"/>
                                      <w:sz w:val="16"/>
                                      <w:szCs w:val="16"/>
                                    </w:rPr>
                                    <w:t>"Measuring gait using a ground laser range sensor"</w:t>
                                  </w:r>
                                </w:p>
                                <w:p w14:paraId="30B9EF5C" w14:textId="77777777" w:rsidR="004A2FAC" w:rsidRDefault="004A2FAC" w:rsidP="00167BF4">
                                  <w:pPr>
                                    <w:jc w:val="center"/>
                                  </w:pPr>
                                </w:p>
                              </w:txbxContent>
                            </wps:txbx>
                            <wps:bodyPr rot="0" vert="horz" wrap="square" lIns="91440" tIns="45720" rIns="91440" bIns="45720" anchor="ctr" anchorCtr="0" upright="1">
                              <a:noAutofit/>
                            </wps:bodyPr>
                          </wps:wsp>
                          <wps:wsp>
                            <wps:cNvPr id="140" name="Rectangle 55"/>
                            <wps:cNvSpPr>
                              <a:spLocks noChangeArrowheads="1"/>
                            </wps:cNvSpPr>
                            <wps:spPr bwMode="auto">
                              <a:xfrm>
                                <a:off x="0" y="0"/>
                                <a:ext cx="11525" cy="3429"/>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3E187486" w14:textId="77777777" w:rsidR="004A2FAC" w:rsidRDefault="004A2FAC" w:rsidP="00167BF4">
                                  <w:pPr>
                                    <w:ind w:left="-180" w:right="-105"/>
                                    <w:jc w:val="center"/>
                                    <w:rPr>
                                      <w:rFonts w:asciiTheme="minorBidi" w:hAnsiTheme="minorBidi"/>
                                      <w:sz w:val="16"/>
                                      <w:szCs w:val="16"/>
                                    </w:rPr>
                                  </w:pPr>
                                  <w:r>
                                    <w:rPr>
                                      <w:rFonts w:asciiTheme="minorBidi" w:hAnsiTheme="minorBidi"/>
                                      <w:sz w:val="16"/>
                                      <w:szCs w:val="16"/>
                                    </w:rPr>
                                    <w:t>P. Teixido and J. Palacan [36]</w:t>
                                  </w:r>
                                </w:p>
                              </w:txbxContent>
                            </wps:txbx>
                            <wps:bodyPr rot="0" vert="horz" wrap="square" lIns="91440" tIns="45720" rIns="91440" bIns="45720" anchor="ctr" anchorCtr="0" upright="1">
                              <a:noAutofit/>
                            </wps:bodyPr>
                          </wps:wsp>
                        </wpg:grpSp>
                        <wps:wsp>
                          <wps:cNvPr id="141" name="Straight Connector 57"/>
                          <wps:cNvCnPr>
                            <a:cxnSpLocks noChangeShapeType="1"/>
                          </wps:cNvCnPr>
                          <wps:spPr bwMode="auto">
                            <a:xfrm>
                              <a:off x="6858" y="8381"/>
                              <a:ext cx="0" cy="274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g:cNvPr id="142" name="Group 62"/>
                          <wpg:cNvGrpSpPr>
                            <a:grpSpLocks/>
                          </wpg:cNvGrpSpPr>
                          <wpg:grpSpPr bwMode="auto">
                            <a:xfrm>
                              <a:off x="571" y="16287"/>
                              <a:ext cx="13335" cy="11240"/>
                              <a:chOff x="0" y="0"/>
                              <a:chExt cx="11620" cy="10191"/>
                            </a:xfrm>
                          </wpg:grpSpPr>
                          <wps:wsp>
                            <wps:cNvPr id="143" name="Rectangle 63"/>
                            <wps:cNvSpPr>
                              <a:spLocks noChangeArrowheads="1"/>
                            </wps:cNvSpPr>
                            <wps:spPr bwMode="auto">
                              <a:xfrm>
                                <a:off x="0" y="95"/>
                                <a:ext cx="11620" cy="10096"/>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3450A958" w14:textId="77777777" w:rsidR="004A2FAC" w:rsidRDefault="004A2FAC" w:rsidP="00167BF4">
                                  <w:pPr>
                                    <w:spacing w:after="0"/>
                                    <w:rPr>
                                      <w:sz w:val="12"/>
                                      <w:szCs w:val="12"/>
                                    </w:rPr>
                                  </w:pPr>
                                </w:p>
                                <w:p w14:paraId="157D59C1" w14:textId="77777777" w:rsidR="004A2FAC" w:rsidRDefault="004A2FAC" w:rsidP="00167BF4">
                                  <w:pPr>
                                    <w:spacing w:after="0"/>
                                    <w:jc w:val="center"/>
                                    <w:rPr>
                                      <w:rFonts w:asciiTheme="minorBidi" w:hAnsiTheme="minorBidi"/>
                                      <w:sz w:val="10"/>
                                      <w:szCs w:val="10"/>
                                    </w:rPr>
                                  </w:pPr>
                                  <w:r>
                                    <w:rPr>
                                      <w:rFonts w:asciiTheme="minorBidi" w:hAnsiTheme="minorBidi"/>
                                      <w:sz w:val="10"/>
                                      <w:szCs w:val="10"/>
                                    </w:rPr>
                                    <w:t>"</w:t>
                                  </w:r>
                                </w:p>
                                <w:p w14:paraId="04E91137" w14:textId="77777777" w:rsidR="004A2FAC" w:rsidRDefault="004A2FAC" w:rsidP="00167BF4">
                                  <w:pPr>
                                    <w:spacing w:after="0"/>
                                    <w:jc w:val="center"/>
                                    <w:rPr>
                                      <w:rFonts w:asciiTheme="minorBidi" w:hAnsiTheme="minorBidi"/>
                                      <w:sz w:val="16"/>
                                      <w:szCs w:val="16"/>
                                    </w:rPr>
                                  </w:pPr>
                                </w:p>
                                <w:p w14:paraId="7C46251F" w14:textId="77777777" w:rsidR="004A2FAC" w:rsidRDefault="004A2FAC" w:rsidP="00167BF4">
                                  <w:pPr>
                                    <w:spacing w:after="0"/>
                                    <w:jc w:val="center"/>
                                    <w:rPr>
                                      <w:sz w:val="12"/>
                                      <w:szCs w:val="12"/>
                                    </w:rPr>
                                  </w:pPr>
                                  <w:r>
                                    <w:rPr>
                                      <w:rFonts w:asciiTheme="minorBidi" w:hAnsiTheme="minorBidi"/>
                                      <w:sz w:val="16"/>
                                      <w:szCs w:val="16"/>
                                    </w:rPr>
                                    <w:t>A method for automatic fall detection of elderly people using floor vibrations and sound-proof of concept”</w:t>
                                  </w:r>
                                </w:p>
                                <w:p w14:paraId="2A0B14AB" w14:textId="77777777" w:rsidR="004A2FAC" w:rsidRDefault="004A2FAC" w:rsidP="00167BF4">
                                  <w:pPr>
                                    <w:jc w:val="center"/>
                                    <w:rPr>
                                      <w:sz w:val="16"/>
                                      <w:szCs w:val="16"/>
                                    </w:rPr>
                                  </w:pPr>
                                </w:p>
                              </w:txbxContent>
                            </wps:txbx>
                            <wps:bodyPr rot="0" vert="horz" wrap="square" lIns="91440" tIns="45720" rIns="91440" bIns="45720" anchor="ctr" anchorCtr="0" upright="1">
                              <a:noAutofit/>
                            </wps:bodyPr>
                          </wps:wsp>
                          <wps:wsp>
                            <wps:cNvPr id="144" name="Rectangle 196"/>
                            <wps:cNvSpPr>
                              <a:spLocks noChangeArrowheads="1"/>
                            </wps:cNvSpPr>
                            <wps:spPr bwMode="auto">
                              <a:xfrm>
                                <a:off x="0" y="0"/>
                                <a:ext cx="11525" cy="3022"/>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4750FDCD" w14:textId="77777777" w:rsidR="004A2FAC" w:rsidRDefault="004A2FAC" w:rsidP="00167BF4">
                                  <w:pPr>
                                    <w:ind w:left="-180" w:right="-105" w:firstLine="180"/>
                                    <w:jc w:val="center"/>
                                    <w:rPr>
                                      <w:rFonts w:asciiTheme="minorBidi" w:hAnsiTheme="minorBidi"/>
                                      <w:sz w:val="16"/>
                                      <w:szCs w:val="16"/>
                                    </w:rPr>
                                  </w:pPr>
                                  <w:r>
                                    <w:rPr>
                                      <w:rFonts w:asciiTheme="minorBidi" w:hAnsiTheme="minorBidi"/>
                                      <w:sz w:val="16"/>
                                      <w:szCs w:val="16"/>
                                    </w:rPr>
                                    <w:t>Y. Zigel, D. Litvak and I. Gannot [37]</w:t>
                                  </w:r>
                                </w:p>
                              </w:txbxContent>
                            </wps:txbx>
                            <wps:bodyPr rot="0" vert="horz" wrap="square" lIns="91440" tIns="45720" rIns="91440" bIns="45720" anchor="ctr" anchorCtr="0" upright="1">
                              <a:noAutofit/>
                            </wps:bodyPr>
                          </wps:wsp>
                        </wpg:grpSp>
                        <wps:wsp>
                          <wps:cNvPr id="145" name="Straight Connector 197"/>
                          <wps:cNvCnPr>
                            <a:cxnSpLocks noChangeShapeType="1"/>
                          </wps:cNvCnPr>
                          <wps:spPr bwMode="auto">
                            <a:xfrm>
                              <a:off x="6953" y="13049"/>
                              <a:ext cx="0" cy="333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g:grpSp>
                        <wpg:cNvPr id="146" name="Group 198"/>
                        <wpg:cNvGrpSpPr>
                          <a:grpSpLocks/>
                        </wpg:cNvGrpSpPr>
                        <wpg:grpSpPr bwMode="auto">
                          <a:xfrm>
                            <a:off x="20193" y="16287"/>
                            <a:ext cx="13347" cy="12288"/>
                            <a:chOff x="0" y="0"/>
                            <a:chExt cx="11541" cy="9590"/>
                          </a:xfrm>
                        </wpg:grpSpPr>
                        <wps:wsp>
                          <wps:cNvPr id="147" name="Rectangle 199"/>
                          <wps:cNvSpPr>
                            <a:spLocks noChangeArrowheads="1"/>
                          </wps:cNvSpPr>
                          <wps:spPr bwMode="auto">
                            <a:xfrm>
                              <a:off x="0" y="95"/>
                              <a:ext cx="11541" cy="9495"/>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0003A634" w14:textId="77777777" w:rsidR="004A2FAC" w:rsidRDefault="004A2FAC" w:rsidP="00167BF4">
                                <w:pPr>
                                  <w:ind w:left="-180"/>
                                  <w:jc w:val="center"/>
                                  <w:rPr>
                                    <w:sz w:val="12"/>
                                    <w:szCs w:val="12"/>
                                  </w:rPr>
                                </w:pPr>
                                <w:r>
                                  <w:rPr>
                                    <w:sz w:val="12"/>
                                    <w:szCs w:val="12"/>
                                  </w:rPr>
                                  <w:t>"Measutring gait using a ground laser range sensor,"</w:t>
                                </w:r>
                              </w:p>
                              <w:p w14:paraId="270BB6CA" w14:textId="77777777" w:rsidR="004A2FAC" w:rsidRDefault="004A2FAC" w:rsidP="00167BF4">
                                <w:pPr>
                                  <w:jc w:val="center"/>
                                  <w:rPr>
                                    <w:rFonts w:asciiTheme="minorBidi" w:hAnsiTheme="minorBidi"/>
                                    <w:sz w:val="2"/>
                                    <w:szCs w:val="2"/>
                                  </w:rPr>
                                </w:pPr>
                              </w:p>
                              <w:p w14:paraId="07702912" w14:textId="77777777" w:rsidR="004A2FAC" w:rsidRDefault="004A2FAC" w:rsidP="00167BF4">
                                <w:pPr>
                                  <w:spacing w:after="0"/>
                                  <w:jc w:val="center"/>
                                  <w:rPr>
                                    <w:rFonts w:asciiTheme="minorBidi" w:hAnsiTheme="minorBidi"/>
                                    <w:sz w:val="16"/>
                                    <w:szCs w:val="16"/>
                                  </w:rPr>
                                </w:pPr>
                                <w:r>
                                  <w:rPr>
                                    <w:rFonts w:asciiTheme="minorBidi" w:hAnsiTheme="minorBidi"/>
                                    <w:sz w:val="16"/>
                                    <w:szCs w:val="16"/>
                                  </w:rPr>
                                  <w:t>"Fall Detection Application on an ARM and FPGA Heterogeneous Computing Platform"</w:t>
                                </w:r>
                              </w:p>
                            </w:txbxContent>
                          </wps:txbx>
                          <wps:bodyPr rot="0" vert="horz" wrap="square" lIns="91440" tIns="45720" rIns="91440" bIns="45720" anchor="ctr" anchorCtr="0" upright="1">
                            <a:noAutofit/>
                          </wps:bodyPr>
                        </wps:wsp>
                        <wps:wsp>
                          <wps:cNvPr id="148" name="Rectangle 200"/>
                          <wps:cNvSpPr>
                            <a:spLocks noChangeArrowheads="1"/>
                          </wps:cNvSpPr>
                          <wps:spPr bwMode="auto">
                            <a:xfrm>
                              <a:off x="0" y="0"/>
                              <a:ext cx="11525" cy="3791"/>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76C3C72D" w14:textId="77777777" w:rsidR="004A2FAC" w:rsidRDefault="004A2FAC" w:rsidP="00167BF4">
                                <w:pPr>
                                  <w:ind w:left="-180" w:right="-105" w:firstLine="90"/>
                                  <w:jc w:val="center"/>
                                  <w:rPr>
                                    <w:rFonts w:asciiTheme="minorBidi" w:hAnsiTheme="minorBidi"/>
                                    <w:sz w:val="16"/>
                                    <w:szCs w:val="16"/>
                                  </w:rPr>
                                </w:pPr>
                                <w:r>
                                  <w:rPr>
                                    <w:rFonts w:asciiTheme="minorBidi" w:hAnsiTheme="minorBidi"/>
                                    <w:sz w:val="16"/>
                                    <w:szCs w:val="16"/>
                                  </w:rPr>
                                  <w:t>H. T. K. Nguyen, C. Belleudy and P. Van Tuan [34]</w:t>
                                </w:r>
                              </w:p>
                            </w:txbxContent>
                          </wps:txbx>
                          <wps:bodyPr rot="0" vert="horz" wrap="square" lIns="91440" tIns="45720" rIns="91440" bIns="45720" anchor="ctr" anchorCtr="0" upright="1">
                            <a:noAutofit/>
                          </wps:bodyPr>
                        </wps:wsp>
                      </wpg:grpSp>
                      <wps:wsp>
                        <wps:cNvPr id="149" name="Straight Connector 204"/>
                        <wps:cNvCnPr>
                          <a:cxnSpLocks noChangeShapeType="1"/>
                        </wps:cNvCnPr>
                        <wps:spPr bwMode="auto">
                          <a:xfrm>
                            <a:off x="26670" y="13049"/>
                            <a:ext cx="0" cy="333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grpSp>
                        <wpg:cNvPr id="150" name="Group 205"/>
                        <wpg:cNvGrpSpPr>
                          <a:grpSpLocks/>
                        </wpg:cNvGrpSpPr>
                        <wpg:grpSpPr bwMode="auto">
                          <a:xfrm>
                            <a:off x="39624" y="16287"/>
                            <a:ext cx="13347" cy="12288"/>
                            <a:chOff x="0" y="0"/>
                            <a:chExt cx="11541" cy="9590"/>
                          </a:xfrm>
                        </wpg:grpSpPr>
                        <wps:wsp>
                          <wps:cNvPr id="151" name="Rectangle 206"/>
                          <wps:cNvSpPr>
                            <a:spLocks noChangeArrowheads="1"/>
                          </wps:cNvSpPr>
                          <wps:spPr bwMode="auto">
                            <a:xfrm>
                              <a:off x="0" y="95"/>
                              <a:ext cx="11541" cy="9495"/>
                            </a:xfrm>
                            <a:prstGeom prst="rect">
                              <a:avLst/>
                            </a:prstGeom>
                            <a:solidFill>
                              <a:schemeClr val="lt1">
                                <a:lumMod val="100000"/>
                                <a:lumOff val="0"/>
                              </a:schemeClr>
                            </a:solidFill>
                            <a:ln w="3175">
                              <a:solidFill>
                                <a:schemeClr val="accent1">
                                  <a:lumMod val="100000"/>
                                  <a:lumOff val="0"/>
                                </a:schemeClr>
                              </a:solidFill>
                              <a:miter lim="800000"/>
                              <a:headEnd/>
                              <a:tailEnd/>
                            </a:ln>
                          </wps:spPr>
                          <wps:txbx>
                            <w:txbxContent>
                              <w:p w14:paraId="20BA0844" w14:textId="77777777" w:rsidR="004A2FAC" w:rsidRDefault="004A2FAC" w:rsidP="00167BF4">
                                <w:pPr>
                                  <w:ind w:left="-180"/>
                                  <w:jc w:val="center"/>
                                  <w:rPr>
                                    <w:sz w:val="12"/>
                                    <w:szCs w:val="12"/>
                                  </w:rPr>
                                </w:pPr>
                                <w:r>
                                  <w:rPr>
                                    <w:sz w:val="12"/>
                                    <w:szCs w:val="12"/>
                                  </w:rPr>
                                  <w:t>"Measutring gait using a ground laser range sensor,"</w:t>
                                </w:r>
                              </w:p>
                              <w:p w14:paraId="1BDBE73B" w14:textId="77777777" w:rsidR="004A2FAC" w:rsidRDefault="004A2FAC" w:rsidP="00167BF4">
                                <w:pPr>
                                  <w:jc w:val="center"/>
                                  <w:rPr>
                                    <w:rFonts w:asciiTheme="minorBidi" w:hAnsiTheme="minorBidi"/>
                                    <w:sz w:val="2"/>
                                    <w:szCs w:val="2"/>
                                  </w:rPr>
                                </w:pPr>
                              </w:p>
                              <w:p w14:paraId="5E4283B2" w14:textId="77777777" w:rsidR="004A2FAC" w:rsidRDefault="004A2FAC" w:rsidP="00167BF4">
                                <w:pPr>
                                  <w:jc w:val="center"/>
                                </w:pPr>
                                <w:r>
                                  <w:rPr>
                                    <w:rFonts w:asciiTheme="minorBidi" w:hAnsiTheme="minorBidi"/>
                                    <w:sz w:val="16"/>
                                    <w:szCs w:val="16"/>
                                  </w:rPr>
                                  <w:t>"Throughput Exploration and Optimization of a Consumer Camera Interface for a Reconfigurable Platform"</w:t>
                                </w:r>
                              </w:p>
                            </w:txbxContent>
                          </wps:txbx>
                          <wps:bodyPr rot="0" vert="horz" wrap="square" lIns="91440" tIns="45720" rIns="91440" bIns="45720" anchor="ctr" anchorCtr="0" upright="1">
                            <a:noAutofit/>
                          </wps:bodyPr>
                        </wps:wsp>
                        <wps:wsp>
                          <wps:cNvPr id="152" name="Rectangle 207"/>
                          <wps:cNvSpPr>
                            <a:spLocks noChangeArrowheads="1"/>
                          </wps:cNvSpPr>
                          <wps:spPr bwMode="auto">
                            <a:xfrm>
                              <a:off x="0" y="0"/>
                              <a:ext cx="11525" cy="3791"/>
                            </a:xfrm>
                            <a:prstGeom prst="rect">
                              <a:avLst/>
                            </a:prstGeom>
                            <a:solidFill>
                              <a:schemeClr val="accent1">
                                <a:lumMod val="100000"/>
                                <a:lumOff val="0"/>
                              </a:schemeClr>
                            </a:solidFill>
                            <a:ln w="3175">
                              <a:solidFill>
                                <a:schemeClr val="accent1">
                                  <a:lumMod val="50000"/>
                                  <a:lumOff val="0"/>
                                </a:schemeClr>
                              </a:solidFill>
                              <a:miter lim="800000"/>
                              <a:headEnd/>
                              <a:tailEnd/>
                            </a:ln>
                          </wps:spPr>
                          <wps:txbx>
                            <w:txbxContent>
                              <w:p w14:paraId="318341B3" w14:textId="77777777" w:rsidR="004A2FAC" w:rsidRDefault="004A2FAC" w:rsidP="00167BF4">
                                <w:pPr>
                                  <w:ind w:left="-180" w:right="-105" w:firstLine="90"/>
                                  <w:jc w:val="center"/>
                                  <w:rPr>
                                    <w:rFonts w:asciiTheme="minorBidi" w:hAnsiTheme="minorBidi"/>
                                    <w:sz w:val="16"/>
                                    <w:szCs w:val="16"/>
                                  </w:rPr>
                                </w:pPr>
                                <w:r>
                                  <w:rPr>
                                    <w:rFonts w:asciiTheme="minorBidi" w:hAnsiTheme="minorBidi"/>
                                    <w:sz w:val="16"/>
                                    <w:szCs w:val="16"/>
                                  </w:rPr>
                                  <w:t>F. Driessen [35]</w:t>
                                </w:r>
                              </w:p>
                            </w:txbxContent>
                          </wps:txbx>
                          <wps:bodyPr rot="0" vert="horz" wrap="square" lIns="91440" tIns="45720" rIns="91440" bIns="45720" anchor="ctr" anchorCtr="0" upright="1">
                            <a:noAutofit/>
                          </wps:bodyPr>
                        </wps:wsp>
                      </wpg:grpSp>
                      <wps:wsp>
                        <wps:cNvPr id="153" name="Straight Connector 208"/>
                        <wps:cNvCnPr>
                          <a:cxnSpLocks noChangeShapeType="1"/>
                        </wps:cNvCnPr>
                        <wps:spPr bwMode="auto">
                          <a:xfrm>
                            <a:off x="45624" y="13144"/>
                            <a:ext cx="0" cy="3334"/>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FF3DBA6" id="Group 131" o:spid="_x0000_s1115" style="width:456.75pt;height:225pt;mso-position-horizontal-relative:char;mso-position-vertical-relative:line" coordsize="58007,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">
                <v:group id="Group 202" o:spid="_x0000_s1116" style="position:absolute;width:58007;height:27527" coordsize="58007,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52" o:spid="_x0000_s1117" style="position:absolute;top:10668;width:58007;height:2952" coordsize="58007,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Right Arrow 45" o:spid="_x0000_s1118" type="#_x0000_t13" style="position:absolute;top:857;width:58007;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" adj="21440" fillcolor="black [3213]" stroked="f" strokeweight="2pt"/>
                    <v:rect id="Rectangle 46" o:spid="_x0000_s1119" style="position:absolute;left:4476;width:503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" fillcolor="white [3201]" stroked="f" strokeweight="2pt">
                      <v:textbox>
                        <w:txbxContent>
                          <w:p w14:paraId="5E65F161" w14:textId="77777777" w:rsidR="004A2FAC" w:rsidRDefault="004A2FAC" w:rsidP="00167BF4">
                            <w:pPr>
                              <w:rPr>
                                <w:b/>
                                <w:bCs/>
                              </w:rPr>
                            </w:pPr>
                            <w:r>
                              <w:rPr>
                                <w:b/>
                                <w:bCs/>
                              </w:rPr>
                              <w:t>2009</w:t>
                            </w:r>
                          </w:p>
                        </w:txbxContent>
                      </v:textbox>
                    </v:rect>
                    <v:rect id="Rectangle 50" o:spid="_x0000_s1120" style="position:absolute;left:24098;width:5035;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" fillcolor="white [3201]" stroked="f" strokeweight="2pt">
                      <v:textbox>
                        <w:txbxContent>
                          <w:p w14:paraId="363B8EF6" w14:textId="77777777" w:rsidR="004A2FAC" w:rsidRDefault="004A2FAC" w:rsidP="00167BF4">
                            <w:pPr>
                              <w:rPr>
                                <w:b/>
                                <w:bCs/>
                              </w:rPr>
                            </w:pPr>
                            <w:r>
                              <w:rPr>
                                <w:b/>
                                <w:bCs/>
                              </w:rPr>
                              <w:t>2014</w:t>
                            </w:r>
                          </w:p>
                        </w:txbxContent>
                      </v:textbox>
                    </v:rect>
                    <v:rect id="Rectangle 51" o:spid="_x0000_s1121" style="position:absolute;left:43243;top:95;width:503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" fillcolor="white [3201]" stroked="f" strokeweight="2pt">
                      <v:textbox>
                        <w:txbxContent>
                          <w:p w14:paraId="5C3A182D" w14:textId="77777777" w:rsidR="004A2FAC" w:rsidRDefault="004A2FAC" w:rsidP="00167BF4">
                            <w:pPr>
                              <w:rPr>
                                <w:b/>
                                <w:bCs/>
                              </w:rPr>
                            </w:pPr>
                            <w:r>
                              <w:rPr>
                                <w:b/>
                                <w:bCs/>
                              </w:rPr>
                              <w:t>2015</w:t>
                            </w:r>
                          </w:p>
                        </w:txbxContent>
                      </v:textbox>
                    </v:rect>
                  </v:group>
                  <v:group id="Group 56" o:spid="_x0000_s1122" style="position:absolute;width:13350;height:8286" coordsize="11541,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Rectangle 54" o:spid="_x0000_s1123" style="position:absolute;top:95;width:11541;height:7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" fillcolor="white [3201]" strokecolor="#5b9bd5 [3204]" strokeweight=".25pt">
                      <v:textbox>
                        <w:txbxContent>
                          <w:p w14:paraId="0E5C3B85" w14:textId="77777777" w:rsidR="004A2FAC" w:rsidRDefault="004A2FAC" w:rsidP="00167BF4">
                            <w:pPr>
                              <w:ind w:left="-180"/>
                              <w:jc w:val="center"/>
                              <w:rPr>
                                <w:sz w:val="12"/>
                                <w:szCs w:val="12"/>
                              </w:rPr>
                            </w:pPr>
                            <w:r>
                              <w:rPr>
                                <w:sz w:val="12"/>
                                <w:szCs w:val="12"/>
                              </w:rPr>
                              <w:t>"Measutring gait using a ground laser range sensor,"</w:t>
                            </w:r>
                          </w:p>
                          <w:p w14:paraId="03640FAC" w14:textId="77777777" w:rsidR="004A2FAC" w:rsidRDefault="004A2FAC" w:rsidP="00167BF4">
                            <w:pPr>
                              <w:jc w:val="center"/>
                              <w:rPr>
                                <w:rFonts w:asciiTheme="minorBidi" w:hAnsiTheme="minorBidi"/>
                                <w:sz w:val="16"/>
                                <w:szCs w:val="16"/>
                              </w:rPr>
                            </w:pPr>
                            <w:r>
                              <w:rPr>
                                <w:rFonts w:asciiTheme="minorBidi" w:hAnsiTheme="minorBidi"/>
                                <w:sz w:val="16"/>
                                <w:szCs w:val="16"/>
                              </w:rPr>
                              <w:t>"Measuring gait using a ground laser range sensor"</w:t>
                            </w:r>
                          </w:p>
                          <w:p w14:paraId="30B9EF5C" w14:textId="77777777" w:rsidR="004A2FAC" w:rsidRDefault="004A2FAC" w:rsidP="00167BF4">
                            <w:pPr>
                              <w:jc w:val="center"/>
                            </w:pPr>
                          </w:p>
                        </w:txbxContent>
                      </v:textbox>
                    </v:rect>
                    <v:rect id="Rectangle 55" o:spid="_x0000_s1124" style="position:absolute;width:115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" fillcolor="#5b9bd5 [3204]" strokecolor="#1f4d78 [1604]" strokeweight=".25pt">
                      <v:textbox>
                        <w:txbxContent>
                          <w:p w14:paraId="3E187486" w14:textId="77777777" w:rsidR="004A2FAC" w:rsidRDefault="004A2FAC" w:rsidP="00167BF4">
                            <w:pPr>
                              <w:ind w:left="-180" w:right="-105"/>
                              <w:jc w:val="center"/>
                              <w:rPr>
                                <w:rFonts w:asciiTheme="minorBidi" w:hAnsiTheme="minorBidi"/>
                                <w:sz w:val="16"/>
                                <w:szCs w:val="16"/>
                              </w:rPr>
                            </w:pPr>
                            <w:r>
                              <w:rPr>
                                <w:rFonts w:asciiTheme="minorBidi" w:hAnsiTheme="minorBidi"/>
                                <w:sz w:val="16"/>
                                <w:szCs w:val="16"/>
                              </w:rPr>
                              <w:t>P. Teixido and J. Palacan [36]</w:t>
                            </w:r>
                          </w:p>
                        </w:txbxContent>
                      </v:textbox>
                    </v:rect>
                  </v:group>
                  <v:line id="Straight Connector 57" o:spid="_x0000_s1125" style="position:absolute;visibility:visible;mso-wrap-style:square" from="6858,8381" to="6858,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" strokecolor="#4e92d1 [3044]"/>
                  <v:group id="Group 62" o:spid="_x0000_s1126" style="position:absolute;left:571;top:16287;width:13335;height:11240" coordsize="11620,1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Rectangle 63" o:spid="_x0000_s1127" style="position:absolute;top:95;width:11620;height:10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" fillcolor="white [3201]" strokecolor="#5b9bd5 [3204]" strokeweight=".25pt">
                      <v:textbox>
                        <w:txbxContent>
                          <w:p w14:paraId="3450A958" w14:textId="77777777" w:rsidR="004A2FAC" w:rsidRDefault="004A2FAC" w:rsidP="00167BF4">
                            <w:pPr>
                              <w:spacing w:after="0"/>
                              <w:rPr>
                                <w:sz w:val="12"/>
                                <w:szCs w:val="12"/>
                              </w:rPr>
                            </w:pPr>
                          </w:p>
                          <w:p w14:paraId="157D59C1" w14:textId="77777777" w:rsidR="004A2FAC" w:rsidRDefault="004A2FAC" w:rsidP="00167BF4">
                            <w:pPr>
                              <w:spacing w:after="0"/>
                              <w:jc w:val="center"/>
                              <w:rPr>
                                <w:rFonts w:asciiTheme="minorBidi" w:hAnsiTheme="minorBidi"/>
                                <w:sz w:val="10"/>
                                <w:szCs w:val="10"/>
                              </w:rPr>
                            </w:pPr>
                            <w:r>
                              <w:rPr>
                                <w:rFonts w:asciiTheme="minorBidi" w:hAnsiTheme="minorBidi"/>
                                <w:sz w:val="10"/>
                                <w:szCs w:val="10"/>
                              </w:rPr>
                              <w:t>"</w:t>
                            </w:r>
                          </w:p>
                          <w:p w14:paraId="04E91137" w14:textId="77777777" w:rsidR="004A2FAC" w:rsidRDefault="004A2FAC" w:rsidP="00167BF4">
                            <w:pPr>
                              <w:spacing w:after="0"/>
                              <w:jc w:val="center"/>
                              <w:rPr>
                                <w:rFonts w:asciiTheme="minorBidi" w:hAnsiTheme="minorBidi"/>
                                <w:sz w:val="16"/>
                                <w:szCs w:val="16"/>
                              </w:rPr>
                            </w:pPr>
                          </w:p>
                          <w:p w14:paraId="7C46251F" w14:textId="77777777" w:rsidR="004A2FAC" w:rsidRDefault="004A2FAC" w:rsidP="00167BF4">
                            <w:pPr>
                              <w:spacing w:after="0"/>
                              <w:jc w:val="center"/>
                              <w:rPr>
                                <w:sz w:val="12"/>
                                <w:szCs w:val="12"/>
                              </w:rPr>
                            </w:pPr>
                            <w:r>
                              <w:rPr>
                                <w:rFonts w:asciiTheme="minorBidi" w:hAnsiTheme="minorBidi"/>
                                <w:sz w:val="16"/>
                                <w:szCs w:val="16"/>
                              </w:rPr>
                              <w:t>A method for automatic fall detection of elderly people using floor vibrations and sound-proof of concept”</w:t>
                            </w:r>
                          </w:p>
                          <w:p w14:paraId="2A0B14AB" w14:textId="77777777" w:rsidR="004A2FAC" w:rsidRDefault="004A2FAC" w:rsidP="00167BF4">
                            <w:pPr>
                              <w:jc w:val="center"/>
                              <w:rPr>
                                <w:sz w:val="16"/>
                                <w:szCs w:val="16"/>
                              </w:rPr>
                            </w:pPr>
                          </w:p>
                        </w:txbxContent>
                      </v:textbox>
                    </v:rect>
                    <v:rect id="Rectangle 196" o:spid="_x0000_s1128" style="position:absolute;width:11525;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" fillcolor="#5b9bd5 [3204]" strokecolor="#1f4d78 [1604]" strokeweight=".25pt">
                      <v:textbox>
                        <w:txbxContent>
                          <w:p w14:paraId="4750FDCD" w14:textId="77777777" w:rsidR="004A2FAC" w:rsidRDefault="004A2FAC" w:rsidP="00167BF4">
                            <w:pPr>
                              <w:ind w:left="-180" w:right="-105" w:firstLine="180"/>
                              <w:jc w:val="center"/>
                              <w:rPr>
                                <w:rFonts w:asciiTheme="minorBidi" w:hAnsiTheme="minorBidi"/>
                                <w:sz w:val="16"/>
                                <w:szCs w:val="16"/>
                              </w:rPr>
                            </w:pPr>
                            <w:r>
                              <w:rPr>
                                <w:rFonts w:asciiTheme="minorBidi" w:hAnsiTheme="minorBidi"/>
                                <w:sz w:val="16"/>
                                <w:szCs w:val="16"/>
                              </w:rPr>
                              <w:t>Y. Zigel, D. Litvak and I. Gannot [37]</w:t>
                            </w:r>
                          </w:p>
                        </w:txbxContent>
                      </v:textbox>
                    </v:rect>
                  </v:group>
                  <v:line id="Straight Connector 197" o:spid="_x0000_s1129" style="position:absolute;visibility:visible;mso-wrap-style:square" from="6953,13049" to="6953,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" strokecolor="#4e92d1 [3044]"/>
                </v:group>
                <v:group id="Group 198" o:spid="_x0000_s1130" style="position:absolute;left:20193;top:16287;width:13347;height:12288" coordsize="1154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rect id="Rectangle 199" o:spid="_x0000_s1131" style="position:absolute;top:95;width:11541;height:9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" fillcolor="white [3201]" strokecolor="#5b9bd5 [3204]" strokeweight=".25pt">
                    <v:textbox>
                      <w:txbxContent>
                        <w:p w14:paraId="0003A634" w14:textId="77777777" w:rsidR="004A2FAC" w:rsidRDefault="004A2FAC" w:rsidP="00167BF4">
                          <w:pPr>
                            <w:ind w:left="-180"/>
                            <w:jc w:val="center"/>
                            <w:rPr>
                              <w:sz w:val="12"/>
                              <w:szCs w:val="12"/>
                            </w:rPr>
                          </w:pPr>
                          <w:r>
                            <w:rPr>
                              <w:sz w:val="12"/>
                              <w:szCs w:val="12"/>
                            </w:rPr>
                            <w:t>"Measutring gait using a ground laser range sensor,"</w:t>
                          </w:r>
                        </w:p>
                        <w:p w14:paraId="270BB6CA" w14:textId="77777777" w:rsidR="004A2FAC" w:rsidRDefault="004A2FAC" w:rsidP="00167BF4">
                          <w:pPr>
                            <w:jc w:val="center"/>
                            <w:rPr>
                              <w:rFonts w:asciiTheme="minorBidi" w:hAnsiTheme="minorBidi"/>
                              <w:sz w:val="2"/>
                              <w:szCs w:val="2"/>
                            </w:rPr>
                          </w:pPr>
                        </w:p>
                        <w:p w14:paraId="07702912" w14:textId="77777777" w:rsidR="004A2FAC" w:rsidRDefault="004A2FAC" w:rsidP="00167BF4">
                          <w:pPr>
                            <w:spacing w:after="0"/>
                            <w:jc w:val="center"/>
                            <w:rPr>
                              <w:rFonts w:asciiTheme="minorBidi" w:hAnsiTheme="minorBidi"/>
                              <w:sz w:val="16"/>
                              <w:szCs w:val="16"/>
                            </w:rPr>
                          </w:pPr>
                          <w:r>
                            <w:rPr>
                              <w:rFonts w:asciiTheme="minorBidi" w:hAnsiTheme="minorBidi"/>
                              <w:sz w:val="16"/>
                              <w:szCs w:val="16"/>
                            </w:rPr>
                            <w:t>"Fall Detection Application on an ARM and FPGA Heterogeneous Computing Platform"</w:t>
                          </w:r>
                        </w:p>
                      </w:txbxContent>
                    </v:textbox>
                  </v:rect>
                  <v:rect id="Rectangle 200" o:spid="_x0000_s1132" style="position:absolute;width:11525;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" fillcolor="#5b9bd5 [3204]" strokecolor="#1f4d78 [1604]" strokeweight=".25pt">
                    <v:textbox>
                      <w:txbxContent>
                        <w:p w14:paraId="76C3C72D" w14:textId="77777777" w:rsidR="004A2FAC" w:rsidRDefault="004A2FAC" w:rsidP="00167BF4">
                          <w:pPr>
                            <w:ind w:left="-180" w:right="-105" w:firstLine="90"/>
                            <w:jc w:val="center"/>
                            <w:rPr>
                              <w:rFonts w:asciiTheme="minorBidi" w:hAnsiTheme="minorBidi"/>
                              <w:sz w:val="16"/>
                              <w:szCs w:val="16"/>
                            </w:rPr>
                          </w:pPr>
                          <w:r>
                            <w:rPr>
                              <w:rFonts w:asciiTheme="minorBidi" w:hAnsiTheme="minorBidi"/>
                              <w:sz w:val="16"/>
                              <w:szCs w:val="16"/>
                            </w:rPr>
                            <w:t>H. T. K. Nguyen, C. Belleudy and P. Van Tuan [34]</w:t>
                          </w:r>
                        </w:p>
                      </w:txbxContent>
                    </v:textbox>
                  </v:rect>
                </v:group>
                <v:line id="Straight Connector 204" o:spid="_x0000_s1133" style="position:absolute;visibility:visible;mso-wrap-style:square" from="26670,13049" to="26670,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" strokecolor="#4e92d1 [3044]"/>
                <v:group id="Group 205" o:spid="_x0000_s1134" style="position:absolute;left:39624;top:16287;width:13347;height:12288" coordsize="11541,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206" o:spid="_x0000_s1135" style="position:absolute;top:95;width:11541;height:9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" fillcolor="white [3201]" strokecolor="#5b9bd5 [3204]" strokeweight=".25pt">
                    <v:textbox>
                      <w:txbxContent>
                        <w:p w14:paraId="20BA0844" w14:textId="77777777" w:rsidR="004A2FAC" w:rsidRDefault="004A2FAC" w:rsidP="00167BF4">
                          <w:pPr>
                            <w:ind w:left="-180"/>
                            <w:jc w:val="center"/>
                            <w:rPr>
                              <w:sz w:val="12"/>
                              <w:szCs w:val="12"/>
                            </w:rPr>
                          </w:pPr>
                          <w:r>
                            <w:rPr>
                              <w:sz w:val="12"/>
                              <w:szCs w:val="12"/>
                            </w:rPr>
                            <w:t>"Measutring gait using a ground laser range sensor,"</w:t>
                          </w:r>
                        </w:p>
                        <w:p w14:paraId="1BDBE73B" w14:textId="77777777" w:rsidR="004A2FAC" w:rsidRDefault="004A2FAC" w:rsidP="00167BF4">
                          <w:pPr>
                            <w:jc w:val="center"/>
                            <w:rPr>
                              <w:rFonts w:asciiTheme="minorBidi" w:hAnsiTheme="minorBidi"/>
                              <w:sz w:val="2"/>
                              <w:szCs w:val="2"/>
                            </w:rPr>
                          </w:pPr>
                        </w:p>
                        <w:p w14:paraId="5E4283B2" w14:textId="77777777" w:rsidR="004A2FAC" w:rsidRDefault="004A2FAC" w:rsidP="00167BF4">
                          <w:pPr>
                            <w:jc w:val="center"/>
                          </w:pPr>
                          <w:r>
                            <w:rPr>
                              <w:rFonts w:asciiTheme="minorBidi" w:hAnsiTheme="minorBidi"/>
                              <w:sz w:val="16"/>
                              <w:szCs w:val="16"/>
                            </w:rPr>
                            <w:t>"Throughput Exploration and Optimization of a Consumer Camera Interface for a Reconfigurable Platform"</w:t>
                          </w:r>
                        </w:p>
                      </w:txbxContent>
                    </v:textbox>
                  </v:rect>
                  <v:rect id="Rectangle 207" o:spid="_x0000_s1136" style="position:absolute;width:11525;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" fillcolor="#5b9bd5 [3204]" strokecolor="#1f4d78 [1604]" strokeweight=".25pt">
                    <v:textbox>
                      <w:txbxContent>
                        <w:p w14:paraId="318341B3" w14:textId="77777777" w:rsidR="004A2FAC" w:rsidRDefault="004A2FAC" w:rsidP="00167BF4">
                          <w:pPr>
                            <w:ind w:left="-180" w:right="-105" w:firstLine="90"/>
                            <w:jc w:val="center"/>
                            <w:rPr>
                              <w:rFonts w:asciiTheme="minorBidi" w:hAnsiTheme="minorBidi"/>
                              <w:sz w:val="16"/>
                              <w:szCs w:val="16"/>
                            </w:rPr>
                          </w:pPr>
                          <w:r>
                            <w:rPr>
                              <w:rFonts w:asciiTheme="minorBidi" w:hAnsiTheme="minorBidi"/>
                              <w:sz w:val="16"/>
                              <w:szCs w:val="16"/>
                            </w:rPr>
                            <w:t>F. Driessen [35]</w:t>
                          </w:r>
                        </w:p>
                      </w:txbxContent>
                    </v:textbox>
                  </v:rect>
                </v:group>
                <v:line id="Straight Connector 208" o:spid="_x0000_s1137" style="position:absolute;visibility:visible;mso-wrap-style:square" from="45624,13144" to="45624,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" strokecolor="#4e92d1 [3044]"/>
                <w10:anchorlock/>
              </v:group>
            </w:pict>
          </mc:Fallback>
        </mc:AlternateContent>
      </w:r>
    </w:p>
    <w:p w14:paraId="45AC1C1F" w14:textId="77777777" w:rsidR="00167BF4" w:rsidRDefault="00167BF4" w:rsidP="00167BF4">
      <w:pPr>
        <w:pStyle w:val="Caption"/>
        <w:jc w:val="center"/>
        <w:rPr>
          <w:rFonts w:ascii="CMU Serif" w:hAnsi="CMU Serif" w:cs="CMU Serif"/>
        </w:rPr>
      </w:pPr>
      <w:bookmarkStart w:id="51" w:name="_Toc452984950"/>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13</w:t>
      </w:r>
      <w:r>
        <w:fldChar w:fldCharType="end"/>
      </w:r>
      <w:r>
        <w:rPr>
          <w:rFonts w:ascii="CMU Serif" w:hAnsi="CMU Serif" w:cs="CMU Serif"/>
        </w:rPr>
        <w:t xml:space="preserve"> Survey on fall detection on Heterogeneous Systems</w:t>
      </w:r>
      <w:bookmarkEnd w:id="51"/>
    </w:p>
    <w:p w14:paraId="76BFB391" w14:textId="77777777" w:rsidR="00167BF4" w:rsidRDefault="00167BF4" w:rsidP="00923F83">
      <w:pPr>
        <w:pStyle w:val="Heading3"/>
        <w:spacing w:after="200"/>
        <w:ind w:firstLine="720"/>
        <w:rPr>
          <w:rFonts w:ascii="CMU Serif" w:hAnsi="CMU Serif" w:cs="CMU Serif"/>
          <w:sz w:val="24"/>
          <w:szCs w:val="24"/>
        </w:rPr>
      </w:pPr>
      <w:bookmarkStart w:id="52" w:name="_Toc453620430"/>
      <w:bookmarkStart w:id="53" w:name="_Toc368128756"/>
      <w:bookmarkStart w:id="54" w:name="_Toc274166453"/>
      <w:r>
        <w:rPr>
          <w:rFonts w:ascii="CMU Serif" w:hAnsi="CMU Serif" w:cs="CMU Serif"/>
          <w:sz w:val="24"/>
          <w:szCs w:val="24"/>
        </w:rPr>
        <w:t>2.2.5 Using Classification Algorithms with Medical Datasets</w:t>
      </w:r>
      <w:bookmarkEnd w:id="52"/>
    </w:p>
    <w:p w14:paraId="3358A781" w14:textId="5D557E29" w:rsidR="00167BF4" w:rsidRDefault="00167BF4" w:rsidP="000F4DF2">
      <w:pPr>
        <w:jc w:val="both"/>
        <w:rPr>
          <w:rFonts w:ascii="CMU Serif" w:hAnsi="CMU Serif"/>
          <w:color w:val="FF0000"/>
          <w:sz w:val="24"/>
          <w:szCs w:val="24"/>
        </w:rPr>
      </w:pPr>
      <w:r>
        <w:rPr>
          <w:rFonts w:ascii="CMU Serif" w:hAnsi="CMU Serif" w:cs="CMU Serif"/>
          <w:sz w:val="24"/>
          <w:szCs w:val="24"/>
        </w:rPr>
        <w:t xml:space="preserve">Classification algorithms which </w:t>
      </w:r>
      <w:r>
        <w:rPr>
          <w:rFonts w:ascii="CMU Serif" w:hAnsi="CMU Serif" w:cs="CMU Serif"/>
          <w:noProof/>
          <w:sz w:val="24"/>
          <w:szCs w:val="24"/>
        </w:rPr>
        <w:t>are categorized</w:t>
      </w:r>
      <w:r>
        <w:rPr>
          <w:rFonts w:ascii="CMU Serif" w:hAnsi="CMU Serif" w:cs="CMU Serif"/>
          <w:sz w:val="24"/>
          <w:szCs w:val="24"/>
        </w:rPr>
        <w:t xml:space="preserve"> as a </w:t>
      </w:r>
      <w:r>
        <w:rPr>
          <w:rFonts w:ascii="CMU Serif" w:hAnsi="CMU Serif" w:cs="CMU Serif"/>
          <w:noProof/>
          <w:sz w:val="24"/>
          <w:szCs w:val="24"/>
        </w:rPr>
        <w:t>supervised</w:t>
      </w:r>
      <w:r>
        <w:rPr>
          <w:rFonts w:ascii="CMU Serif" w:hAnsi="CMU Serif" w:cs="CMU Serif"/>
          <w:sz w:val="24"/>
          <w:szCs w:val="24"/>
        </w:rPr>
        <w:t xml:space="preserve"> model, are very </w:t>
      </w:r>
      <w:r>
        <w:rPr>
          <w:rFonts w:ascii="CMU Serif" w:hAnsi="CMU Serif" w:cs="CMU Serif"/>
          <w:noProof/>
          <w:sz w:val="24"/>
          <w:szCs w:val="24"/>
        </w:rPr>
        <w:t>powerful</w:t>
      </w:r>
      <w:r>
        <w:rPr>
          <w:rFonts w:ascii="CMU Serif" w:hAnsi="CMU Serif" w:cs="CMU Serif"/>
          <w:sz w:val="24"/>
          <w:szCs w:val="24"/>
        </w:rPr>
        <w:t xml:space="preserve"> tools for </w:t>
      </w:r>
      <w:r>
        <w:rPr>
          <w:rFonts w:ascii="CMU Serif" w:hAnsi="CMU Serif"/>
          <w:sz w:val="24"/>
          <w:szCs w:val="24"/>
        </w:rPr>
        <w:t>pattern recognition, data mining, machine learning, and an</w:t>
      </w:r>
      <w:r>
        <w:rPr>
          <w:rFonts w:ascii="CMU Serif" w:hAnsi="CMU Serif"/>
          <w:noProof/>
          <w:sz w:val="24"/>
          <w:szCs w:val="24"/>
        </w:rPr>
        <w:t>other</w:t>
      </w:r>
      <w:r>
        <w:rPr>
          <w:rFonts w:ascii="CMU Serif" w:hAnsi="CMU Serif"/>
          <w:sz w:val="24"/>
          <w:szCs w:val="24"/>
        </w:rPr>
        <w:t xml:space="preserve"> data analysis applications. They work by mapping a data item into one of </w:t>
      </w:r>
      <w:r w:rsidRPr="00215562">
        <w:rPr>
          <w:rFonts w:ascii="CMU Serif" w:hAnsi="CMU Serif"/>
          <w:noProof/>
          <w:sz w:val="24"/>
          <w:szCs w:val="24"/>
        </w:rPr>
        <w:t>predefined classes, this</w:t>
      </w:r>
      <w:r>
        <w:rPr>
          <w:rFonts w:ascii="CMU Serif" w:hAnsi="CMU Serif"/>
          <w:sz w:val="24"/>
          <w:szCs w:val="24"/>
        </w:rPr>
        <w:t xml:space="preserve"> process </w:t>
      </w:r>
      <w:r>
        <w:rPr>
          <w:rFonts w:ascii="CMU Serif" w:hAnsi="CMU Serif"/>
          <w:noProof/>
          <w:sz w:val="24"/>
          <w:szCs w:val="24"/>
        </w:rPr>
        <w:t>is performed</w:t>
      </w:r>
      <w:r>
        <w:rPr>
          <w:rFonts w:ascii="CMU Serif" w:hAnsi="CMU Serif"/>
          <w:sz w:val="24"/>
          <w:szCs w:val="24"/>
        </w:rPr>
        <w:t xml:space="preserve"> in two steps: Building the classification model, and Classification. First, a classification model is </w:t>
      </w:r>
      <w:r>
        <w:rPr>
          <w:rFonts w:ascii="CMU Serif" w:hAnsi="CMU Serif"/>
          <w:noProof/>
          <w:sz w:val="24"/>
          <w:szCs w:val="24"/>
        </w:rPr>
        <w:t>constructed</w:t>
      </w:r>
      <w:r>
        <w:rPr>
          <w:rFonts w:ascii="CMU Serif" w:hAnsi="CMU Serif"/>
          <w:sz w:val="24"/>
          <w:szCs w:val="24"/>
        </w:rPr>
        <w:t xml:space="preserve"> to describe </w:t>
      </w:r>
      <w:r>
        <w:rPr>
          <w:rFonts w:ascii="CMU Serif" w:hAnsi="CMU Serif"/>
          <w:noProof/>
          <w:sz w:val="24"/>
          <w:szCs w:val="24"/>
        </w:rPr>
        <w:t>a predetermined</w:t>
      </w:r>
      <w:r>
        <w:rPr>
          <w:rFonts w:ascii="CMU Serif" w:hAnsi="CMU Serif"/>
          <w:sz w:val="24"/>
          <w:szCs w:val="24"/>
        </w:rPr>
        <w:t xml:space="preserve"> set of </w:t>
      </w:r>
      <w:r w:rsidRPr="00215562">
        <w:rPr>
          <w:rFonts w:ascii="CMU Serif" w:hAnsi="CMU Serif"/>
          <w:noProof/>
          <w:sz w:val="24"/>
          <w:szCs w:val="24"/>
        </w:rPr>
        <w:t>data</w:t>
      </w:r>
      <w:r w:rsidR="00215562">
        <w:rPr>
          <w:rFonts w:ascii="CMU Serif" w:hAnsi="CMU Serif"/>
          <w:noProof/>
          <w:sz w:val="24"/>
          <w:szCs w:val="24"/>
        </w:rPr>
        <w:t>;</w:t>
      </w:r>
      <w:r w:rsidRPr="00215562">
        <w:rPr>
          <w:rFonts w:ascii="CMU Serif" w:hAnsi="CMU Serif"/>
          <w:noProof/>
          <w:sz w:val="24"/>
          <w:szCs w:val="24"/>
        </w:rPr>
        <w:t xml:space="preserve"> this</w:t>
      </w:r>
      <w:r>
        <w:rPr>
          <w:rFonts w:ascii="CMU Serif" w:hAnsi="CMU Serif"/>
          <w:sz w:val="24"/>
          <w:szCs w:val="24"/>
        </w:rPr>
        <w:t xml:space="preserve"> data </w:t>
      </w:r>
      <w:r>
        <w:rPr>
          <w:rFonts w:ascii="CMU Serif" w:hAnsi="CMU Serif"/>
          <w:noProof/>
          <w:sz w:val="24"/>
          <w:szCs w:val="24"/>
        </w:rPr>
        <w:t>is divided</w:t>
      </w:r>
      <w:r>
        <w:rPr>
          <w:rFonts w:ascii="CMU Serif" w:hAnsi="CMU Serif"/>
          <w:sz w:val="24"/>
          <w:szCs w:val="24"/>
        </w:rPr>
        <w:t xml:space="preserve"> into two or more classes based on the behavior of the data, or the nature of the system. Then, this </w:t>
      </w:r>
      <w:r w:rsidRPr="00AD3EB0">
        <w:rPr>
          <w:rFonts w:ascii="CMU Serif" w:hAnsi="CMU Serif"/>
          <w:noProof/>
          <w:sz w:val="24"/>
          <w:szCs w:val="24"/>
        </w:rPr>
        <w:t>data</w:t>
      </w:r>
      <w:r>
        <w:rPr>
          <w:rFonts w:ascii="CMU Serif" w:hAnsi="CMU Serif"/>
          <w:sz w:val="24"/>
          <w:szCs w:val="24"/>
        </w:rPr>
        <w:t xml:space="preserve"> is </w:t>
      </w:r>
      <w:r w:rsidRPr="00215562">
        <w:rPr>
          <w:rFonts w:ascii="CMU Serif" w:hAnsi="CMU Serif"/>
          <w:noProof/>
          <w:sz w:val="24"/>
          <w:szCs w:val="24"/>
        </w:rPr>
        <w:t>trained</w:t>
      </w:r>
      <w:r w:rsidR="00215562">
        <w:rPr>
          <w:rFonts w:ascii="CMU Serif" w:hAnsi="CMU Serif"/>
          <w:noProof/>
          <w:sz w:val="24"/>
          <w:szCs w:val="24"/>
        </w:rPr>
        <w:t>,</w:t>
      </w:r>
      <w:r>
        <w:rPr>
          <w:rFonts w:ascii="CMU Serif" w:hAnsi="CMU Serif"/>
          <w:sz w:val="24"/>
          <w:szCs w:val="24"/>
        </w:rPr>
        <w:t xml:space="preserve"> and a percentage </w:t>
      </w:r>
      <w:r>
        <w:rPr>
          <w:rFonts w:ascii="CMU Serif" w:hAnsi="CMU Serif"/>
          <w:noProof/>
          <w:sz w:val="24"/>
          <w:szCs w:val="24"/>
        </w:rPr>
        <w:t>is conducted</w:t>
      </w:r>
      <w:r>
        <w:rPr>
          <w:rFonts w:ascii="CMU Serif" w:hAnsi="CMU Serif"/>
          <w:sz w:val="24"/>
          <w:szCs w:val="24"/>
        </w:rPr>
        <w:t xml:space="preserve"> for testing with the newly entered sample. As a result, classification techniques are considered fast, and accurate comparing with </w:t>
      </w:r>
      <w:r>
        <w:rPr>
          <w:rFonts w:ascii="CMU Serif" w:hAnsi="CMU Serif"/>
          <w:noProof/>
          <w:sz w:val="24"/>
          <w:szCs w:val="24"/>
        </w:rPr>
        <w:t>other</w:t>
      </w:r>
      <w:r>
        <w:rPr>
          <w:rFonts w:ascii="CMU Serif" w:hAnsi="CMU Serif"/>
          <w:sz w:val="24"/>
          <w:szCs w:val="24"/>
        </w:rPr>
        <w:t xml:space="preserve"> decision-making techniques such as thresholding. </w:t>
      </w:r>
      <w:r w:rsidRPr="00215562">
        <w:rPr>
          <w:rFonts w:ascii="CMU Serif" w:hAnsi="CMU Serif"/>
          <w:noProof/>
          <w:sz w:val="24"/>
          <w:szCs w:val="24"/>
        </w:rPr>
        <w:t xml:space="preserve">Since the accuracy </w:t>
      </w:r>
      <w:r w:rsidR="00215562" w:rsidRPr="00215562">
        <w:rPr>
          <w:rFonts w:ascii="CMU Serif" w:hAnsi="CMU Serif"/>
          <w:noProof/>
          <w:sz w:val="24"/>
          <w:szCs w:val="24"/>
        </w:rPr>
        <w:t>of</w:t>
      </w:r>
      <w:r w:rsidRPr="00215562">
        <w:rPr>
          <w:rFonts w:ascii="CMU Serif" w:hAnsi="CMU Serif"/>
          <w:noProof/>
          <w:sz w:val="24"/>
          <w:szCs w:val="24"/>
        </w:rPr>
        <w:t xml:space="preserve"> medical systems is very </w:t>
      </w:r>
      <w:r w:rsidRPr="00215562">
        <w:rPr>
          <w:rFonts w:ascii="CMU Serif" w:hAnsi="CMU Serif" w:cs="CMU Serif"/>
          <w:noProof/>
          <w:sz w:val="24"/>
          <w:szCs w:val="24"/>
        </w:rPr>
        <w:t>critical, engineers tend to use classification algorithms to implement connected</w:t>
      </w:r>
      <w:r w:rsidR="00215562">
        <w:rPr>
          <w:rFonts w:ascii="CMU Serif" w:hAnsi="CMU Serif" w:cs="CMU Serif"/>
          <w:noProof/>
          <w:sz w:val="24"/>
          <w:szCs w:val="24"/>
        </w:rPr>
        <w:t xml:space="preserve"> </w:t>
      </w:r>
      <w:r w:rsidRPr="00215562">
        <w:rPr>
          <w:rFonts w:ascii="CMU Serif" w:hAnsi="CMU Serif" w:cs="CMU Serif"/>
          <w:noProof/>
          <w:sz w:val="24"/>
          <w:szCs w:val="24"/>
        </w:rPr>
        <w:t>health systems.</w:t>
      </w:r>
      <w:r w:rsidR="00215562">
        <w:rPr>
          <w:rFonts w:ascii="CMU Serif" w:hAnsi="CMU Serif" w:cs="CMU Serif"/>
          <w:sz w:val="24"/>
          <w:szCs w:val="24"/>
        </w:rPr>
        <w:t xml:space="preserve"> One approach to</w:t>
      </w:r>
      <w:r>
        <w:rPr>
          <w:rFonts w:ascii="CMU Serif" w:hAnsi="CMU Serif" w:cs="CMU Serif"/>
          <w:sz w:val="24"/>
          <w:szCs w:val="24"/>
        </w:rPr>
        <w:t xml:space="preserve"> </w:t>
      </w:r>
      <w:r w:rsidR="00215562">
        <w:rPr>
          <w:rFonts w:ascii="CMU Serif" w:hAnsi="CMU Serif" w:cs="CMU Serif"/>
          <w:noProof/>
          <w:sz w:val="24"/>
          <w:szCs w:val="24"/>
        </w:rPr>
        <w:t>achieve</w:t>
      </w:r>
      <w:r>
        <w:rPr>
          <w:rFonts w:ascii="CMU Serif" w:hAnsi="CMU Serif" w:cs="CMU Serif"/>
          <w:sz w:val="24"/>
          <w:szCs w:val="24"/>
        </w:rPr>
        <w:t xml:space="preserve"> accuracy for classifying medical datasets </w:t>
      </w:r>
      <w:r>
        <w:rPr>
          <w:rFonts w:ascii="CMU Serif" w:hAnsi="CMU Serif" w:cs="CMU Serif"/>
          <w:noProof/>
          <w:sz w:val="24"/>
          <w:szCs w:val="24"/>
        </w:rPr>
        <w:t>is employed</w:t>
      </w:r>
      <w:r>
        <w:rPr>
          <w:rFonts w:ascii="CMU Serif" w:hAnsi="CMU Serif" w:cs="CMU Serif"/>
          <w:sz w:val="24"/>
          <w:szCs w:val="24"/>
        </w:rPr>
        <w:t xml:space="preserve"> in </w:t>
      </w:r>
      <w:sdt>
        <w:sdtPr>
          <w:rPr>
            <w:rFonts w:ascii="CMU Serif" w:hAnsi="CMU Serif" w:cs="CMU Serif"/>
            <w:sz w:val="24"/>
            <w:szCs w:val="24"/>
          </w:rPr>
          <w:id w:val="1902247473"/>
          <w:citation/>
        </w:sdtPr>
        <w:sdtEndPr/>
        <w:sdtContent>
          <w:r>
            <w:fldChar w:fldCharType="begin"/>
          </w:r>
          <w:r>
            <w:rPr>
              <w:rFonts w:ascii="CMU Serif" w:hAnsi="CMU Serif" w:cs="CMU Serif"/>
              <w:sz w:val="24"/>
              <w:szCs w:val="24"/>
            </w:rPr>
            <w:instrText xml:space="preserve"> CITATION Nou15 \l 1033 </w:instrText>
          </w:r>
          <w:r>
            <w:fldChar w:fldCharType="separate"/>
          </w:r>
          <w:r>
            <w:rPr>
              <w:rFonts w:ascii="CMU Serif" w:hAnsi="CMU Serif" w:cs="CMU Serif"/>
              <w:noProof/>
              <w:sz w:val="24"/>
              <w:szCs w:val="24"/>
            </w:rPr>
            <w:t>[35]</w:t>
          </w:r>
          <w:r>
            <w:fldChar w:fldCharType="end"/>
          </w:r>
        </w:sdtContent>
      </w:sdt>
      <w:r w:rsidR="001940C5">
        <w:rPr>
          <w:rFonts w:ascii="CMU Serif" w:hAnsi="CMU Serif" w:cs="CMU Serif"/>
          <w:sz w:val="24"/>
          <w:szCs w:val="24"/>
        </w:rPr>
        <w:t>.</w:t>
      </w:r>
      <w:r>
        <w:rPr>
          <w:rFonts w:ascii="CMU Serif" w:hAnsi="CMU Serif" w:cs="CMU Serif"/>
          <w:sz w:val="24"/>
          <w:szCs w:val="24"/>
        </w:rPr>
        <w:t xml:space="preserve"> </w:t>
      </w:r>
      <w:r w:rsidR="001940C5">
        <w:rPr>
          <w:rFonts w:ascii="CMU Serif" w:hAnsi="CMU Serif" w:cs="CMU Serif"/>
          <w:sz w:val="24"/>
          <w:szCs w:val="24"/>
        </w:rPr>
        <w:t xml:space="preserve">It </w:t>
      </w:r>
      <w:r>
        <w:rPr>
          <w:rFonts w:ascii="CMU Serif" w:hAnsi="CMU Serif" w:cs="CMU Serif"/>
          <w:sz w:val="24"/>
          <w:szCs w:val="24"/>
        </w:rPr>
        <w:t xml:space="preserve">is based on </w:t>
      </w:r>
      <w:r w:rsidR="003238CD">
        <w:rPr>
          <w:rFonts w:ascii="CMU Serif" w:hAnsi="CMU Serif" w:cs="CMU Serif"/>
          <w:sz w:val="24"/>
          <w:szCs w:val="24"/>
        </w:rPr>
        <w:t xml:space="preserve">KNN </w:t>
      </w:r>
      <w:r>
        <w:rPr>
          <w:rFonts w:ascii="CMU Serif" w:hAnsi="CMU Serif"/>
          <w:sz w:val="24"/>
          <w:szCs w:val="24"/>
        </w:rPr>
        <w:t xml:space="preserve">and Fuzzy K-nearest neighbors. </w:t>
      </w:r>
      <w:r w:rsidR="001940C5" w:rsidRPr="001940C5">
        <w:rPr>
          <w:rFonts w:ascii="CMU Serif" w:hAnsi="CMU Serif" w:cs="CMU Serif"/>
          <w:sz w:val="24"/>
          <w:szCs w:val="24"/>
        </w:rPr>
        <w:t xml:space="preserve">Weighted nearest neighbors and fuzzy k-nearest neighbors algorithms are used to </w:t>
      </w:r>
      <w:r w:rsidR="001940C5" w:rsidRPr="00AD3EB0">
        <w:rPr>
          <w:rFonts w:ascii="CMU Serif" w:hAnsi="CMU Serif" w:cs="CMU Serif"/>
          <w:noProof/>
          <w:sz w:val="24"/>
          <w:szCs w:val="24"/>
        </w:rPr>
        <w:t>classify</w:t>
      </w:r>
      <w:r w:rsidR="001940C5" w:rsidRPr="001940C5">
        <w:rPr>
          <w:rFonts w:ascii="CMU Serif" w:hAnsi="CMU Serif" w:cs="CMU Serif"/>
          <w:sz w:val="24"/>
          <w:szCs w:val="24"/>
        </w:rPr>
        <w:t xml:space="preserve"> some medical datasets. The difference between any two examples is calculated with several distance functions. The algorithms are tested using four different medical datasets. The fuzzy-KNN takes longest classification time whereas the KNN take the smallest classification time</w:t>
      </w:r>
      <w:r w:rsidR="001940C5">
        <w:rPr>
          <w:rFonts w:ascii="CMU Serif" w:hAnsi="CMU Serif" w:cs="CMU Serif"/>
          <w:sz w:val="24"/>
          <w:szCs w:val="24"/>
        </w:rPr>
        <w:t xml:space="preserve">. The fuzzy-KNN </w:t>
      </w:r>
      <w:r w:rsidR="001940C5" w:rsidRPr="001940C5">
        <w:rPr>
          <w:rFonts w:ascii="CMU Serif" w:hAnsi="CMU Serif" w:cs="CMU Serif"/>
          <w:sz w:val="24"/>
          <w:szCs w:val="24"/>
        </w:rPr>
        <w:t xml:space="preserve">was improved using fuzzy entropy that modified increased the accuracy </w:t>
      </w:r>
      <w:r w:rsidR="001940C5" w:rsidRPr="00AD3EB0">
        <w:rPr>
          <w:rFonts w:ascii="CMU Serif" w:hAnsi="CMU Serif" w:cs="CMU Serif"/>
          <w:noProof/>
          <w:sz w:val="24"/>
          <w:szCs w:val="24"/>
        </w:rPr>
        <w:t>classification</w:t>
      </w:r>
      <w:r w:rsidR="001940C5" w:rsidRPr="001940C5">
        <w:rPr>
          <w:rFonts w:ascii="CMU Serif" w:hAnsi="CMU Serif" w:cs="CMU Serif"/>
          <w:sz w:val="24"/>
          <w:szCs w:val="24"/>
        </w:rPr>
        <w:t xml:space="preserve">. Other research used five different </w:t>
      </w:r>
      <w:r w:rsidR="001940C5" w:rsidRPr="00AD3EB0">
        <w:rPr>
          <w:rFonts w:ascii="CMU Serif" w:hAnsi="CMU Serif" w:cs="CMU Serif"/>
          <w:noProof/>
          <w:sz w:val="24"/>
          <w:szCs w:val="24"/>
        </w:rPr>
        <w:t>real</w:t>
      </w:r>
      <w:r w:rsidR="00AD3EB0">
        <w:rPr>
          <w:rFonts w:ascii="CMU Serif" w:hAnsi="CMU Serif" w:cs="CMU Serif"/>
          <w:noProof/>
          <w:sz w:val="24"/>
          <w:szCs w:val="24"/>
        </w:rPr>
        <w:t>-</w:t>
      </w:r>
      <w:r w:rsidR="001940C5" w:rsidRPr="00AD3EB0">
        <w:rPr>
          <w:rFonts w:ascii="CMU Serif" w:hAnsi="CMU Serif" w:cs="CMU Serif"/>
          <w:noProof/>
          <w:sz w:val="24"/>
          <w:szCs w:val="24"/>
        </w:rPr>
        <w:t>world</w:t>
      </w:r>
      <w:r w:rsidR="001940C5" w:rsidRPr="001940C5">
        <w:rPr>
          <w:rFonts w:ascii="CMU Serif" w:hAnsi="CMU Serif" w:cs="CMU Serif"/>
          <w:sz w:val="24"/>
          <w:szCs w:val="24"/>
        </w:rPr>
        <w:t xml:space="preserve"> datasets used five supervised machine-learning. This study focuses on the capabilities and inadequacies under certain conditions to help health researcher choosing suitable classifier.  The better overall performance goes to </w:t>
      </w:r>
      <w:r w:rsidR="000F4DF2">
        <w:rPr>
          <w:rFonts w:ascii="CMU Serif" w:hAnsi="CMU Serif" w:cs="CMU Serif"/>
          <w:sz w:val="24"/>
          <w:szCs w:val="24"/>
        </w:rPr>
        <w:t>a decision tree</w:t>
      </w:r>
      <w:r w:rsidR="001940C5" w:rsidRPr="001940C5">
        <w:rPr>
          <w:rFonts w:ascii="CMU Serif" w:hAnsi="CMU Serif" w:cs="CMU Serif"/>
          <w:sz w:val="24"/>
          <w:szCs w:val="24"/>
        </w:rPr>
        <w:t xml:space="preserve"> classifier whereas NB and SVM </w:t>
      </w:r>
      <w:r w:rsidR="001940C5" w:rsidRPr="00AD3EB0">
        <w:rPr>
          <w:rFonts w:ascii="CMU Serif" w:hAnsi="CMU Serif" w:cs="CMU Serif"/>
          <w:noProof/>
          <w:sz w:val="24"/>
          <w:szCs w:val="24"/>
        </w:rPr>
        <w:t>show</w:t>
      </w:r>
      <w:r w:rsidR="001940C5" w:rsidRPr="001940C5">
        <w:rPr>
          <w:rFonts w:ascii="CMU Serif" w:hAnsi="CMU Serif" w:cs="CMU Serif"/>
          <w:sz w:val="24"/>
          <w:szCs w:val="24"/>
        </w:rPr>
        <w:t xml:space="preserve"> stable performance with datasets that contain binary attributes. MLP, SVM and DT training time are proportional to the number of attributes.</w:t>
      </w:r>
    </w:p>
    <w:p w14:paraId="6B1ED401" w14:textId="77777777" w:rsidR="00167BF4" w:rsidRDefault="00167BF4" w:rsidP="00167BF4">
      <w:pPr>
        <w:rPr>
          <w:rFonts w:ascii="CMU Serif" w:eastAsiaTheme="majorEastAsia" w:hAnsi="CMU Serif" w:cs="CMU Serif"/>
          <w:b/>
          <w:bCs/>
          <w:color w:val="2E74B5" w:themeColor="accent1" w:themeShade="BF"/>
          <w:sz w:val="28"/>
          <w:szCs w:val="28"/>
        </w:rPr>
      </w:pPr>
      <w:r>
        <w:rPr>
          <w:rFonts w:ascii="CMU Serif" w:hAnsi="CMU Serif" w:cs="CMU Serif"/>
        </w:rPr>
        <w:br w:type="page"/>
      </w:r>
    </w:p>
    <w:p w14:paraId="18B829E5" w14:textId="77777777" w:rsidR="00167BF4" w:rsidRDefault="00167BF4" w:rsidP="00167BF4">
      <w:pPr>
        <w:pStyle w:val="Heading1"/>
        <w:numPr>
          <w:ilvl w:val="0"/>
          <w:numId w:val="1"/>
        </w:numPr>
        <w:spacing w:after="240"/>
        <w:rPr>
          <w:rFonts w:ascii="CMU Serif" w:hAnsi="CMU Serif" w:cs="CMU Serif"/>
        </w:rPr>
      </w:pPr>
      <w:bookmarkStart w:id="55" w:name="_Toc453620431"/>
      <w:r>
        <w:rPr>
          <w:rFonts w:ascii="CMU Serif" w:hAnsi="CMU Serif" w:cs="CMU Serif"/>
        </w:rPr>
        <w:t>Requirements Analysis</w:t>
      </w:r>
      <w:bookmarkEnd w:id="53"/>
      <w:bookmarkEnd w:id="55"/>
    </w:p>
    <w:p w14:paraId="6C2BEFA9" w14:textId="77777777" w:rsidR="00167BF4" w:rsidRDefault="00167BF4" w:rsidP="00167BF4">
      <w:pPr>
        <w:pStyle w:val="Heading2"/>
        <w:numPr>
          <w:ilvl w:val="1"/>
          <w:numId w:val="1"/>
        </w:numPr>
        <w:spacing w:before="240" w:after="240"/>
        <w:ind w:left="1134" w:hanging="283"/>
        <w:rPr>
          <w:rFonts w:ascii="CMU Serif" w:hAnsi="CMU Serif" w:cs="CMU Serif"/>
          <w:color w:val="2E74B5" w:themeColor="accent1" w:themeShade="BF"/>
        </w:rPr>
      </w:pPr>
      <w:bookmarkStart w:id="56" w:name="_Toc274166451"/>
      <w:bookmarkStart w:id="57" w:name="_Toc368128757"/>
      <w:bookmarkStart w:id="58" w:name="_Toc453620432"/>
      <w:r>
        <w:rPr>
          <w:rFonts w:ascii="CMU Serif" w:hAnsi="CMU Serif" w:cs="CMU Serif"/>
          <w:color w:val="2E74B5" w:themeColor="accent1" w:themeShade="BF"/>
        </w:rPr>
        <w:t>Functional Requirements</w:t>
      </w:r>
      <w:bookmarkEnd w:id="56"/>
      <w:bookmarkEnd w:id="57"/>
      <w:bookmarkEnd w:id="58"/>
    </w:p>
    <w:p w14:paraId="6C960C72" w14:textId="77777777" w:rsidR="00167BF4" w:rsidRDefault="00167BF4" w:rsidP="00167BF4">
      <w:pPr>
        <w:autoSpaceDE w:val="0"/>
        <w:autoSpaceDN w:val="0"/>
        <w:adjustRightInd w:val="0"/>
        <w:spacing w:after="0" w:line="240" w:lineRule="auto"/>
        <w:jc w:val="both"/>
        <w:rPr>
          <w:rFonts w:ascii="CMU Serif" w:hAnsi="CMU Serif" w:cs="CMU Serif"/>
          <w:b/>
          <w:bCs/>
          <w:sz w:val="24"/>
          <w:szCs w:val="24"/>
        </w:rPr>
      </w:pPr>
      <w:bookmarkStart w:id="59" w:name="_Toc274166452"/>
      <w:r>
        <w:rPr>
          <w:rFonts w:ascii="CMU Serif" w:hAnsi="CMU Serif" w:cs="CMU Serif"/>
          <w:b/>
          <w:bCs/>
          <w:sz w:val="24"/>
          <w:szCs w:val="24"/>
        </w:rPr>
        <w:t xml:space="preserve">Target users: </w:t>
      </w:r>
    </w:p>
    <w:p w14:paraId="53685A8A" w14:textId="77777777" w:rsidR="00167BF4" w:rsidRDefault="00167BF4" w:rsidP="00167BF4">
      <w:pPr>
        <w:autoSpaceDE w:val="0"/>
        <w:autoSpaceDN w:val="0"/>
        <w:adjustRightInd w:val="0"/>
        <w:spacing w:after="0" w:line="240" w:lineRule="auto"/>
        <w:jc w:val="both"/>
        <w:rPr>
          <w:rFonts w:ascii="CMU Serif" w:hAnsi="CMU Serif" w:cs="CMU Serif"/>
          <w:sz w:val="24"/>
          <w:szCs w:val="24"/>
        </w:rPr>
      </w:pPr>
      <w:r>
        <w:rPr>
          <w:rFonts w:ascii="CMU Serif" w:hAnsi="CMU Serif" w:cs="CMU Serif"/>
          <w:sz w:val="24"/>
          <w:szCs w:val="24"/>
        </w:rPr>
        <w:t xml:space="preserve">This project </w:t>
      </w:r>
      <w:r>
        <w:rPr>
          <w:rFonts w:ascii="CMU Serif" w:hAnsi="CMU Serif" w:cs="CMU Serif"/>
          <w:noProof/>
          <w:sz w:val="24"/>
          <w:szCs w:val="24"/>
        </w:rPr>
        <w:t>is designed</w:t>
      </w:r>
      <w:r>
        <w:rPr>
          <w:rFonts w:ascii="CMU Serif" w:hAnsi="CMU Serif" w:cs="CMU Serif"/>
          <w:sz w:val="24"/>
          <w:szCs w:val="24"/>
        </w:rPr>
        <w:t xml:space="preserve"> for elderly users who live </w:t>
      </w:r>
      <w:r>
        <w:rPr>
          <w:rFonts w:ascii="CMU Serif" w:hAnsi="CMU Serif" w:cs="CMU Serif"/>
          <w:noProof/>
          <w:sz w:val="24"/>
          <w:szCs w:val="24"/>
        </w:rPr>
        <w:t>in</w:t>
      </w:r>
      <w:r>
        <w:rPr>
          <w:rFonts w:ascii="CMU Serif" w:hAnsi="CMU Serif" w:cs="CMU Serif"/>
          <w:sz w:val="24"/>
          <w:szCs w:val="24"/>
        </w:rPr>
        <w:t xml:space="preserve"> their houses, by themselves, or in isolated villages far from hospitals and clinics, to monitor them and detect if any falls have occurred. It also can be used with any user with disabilities, muscular diseases such as poliomyelitis, muscle atrophy, or myasthenia gravis, nervous diseases like Parkinson’s disease, cardiovascular diseases, or even diabetes. </w:t>
      </w:r>
      <w:r>
        <w:rPr>
          <w:rFonts w:ascii="CMU Serif" w:hAnsi="CMU Serif" w:cs="CMU Serif"/>
          <w:noProof/>
          <w:sz w:val="24"/>
          <w:szCs w:val="24"/>
        </w:rPr>
        <w:t>Additionally</w:t>
      </w:r>
      <w:r>
        <w:rPr>
          <w:rFonts w:ascii="CMU Serif" w:hAnsi="CMU Serif" w:cs="CMU Serif"/>
          <w:sz w:val="24"/>
          <w:szCs w:val="24"/>
        </w:rPr>
        <w:t xml:space="preserve">, the system acquires and </w:t>
      </w:r>
      <w:r>
        <w:rPr>
          <w:rFonts w:ascii="CMU Serif" w:hAnsi="CMU Serif" w:cs="CMU Serif"/>
          <w:noProof/>
          <w:sz w:val="24"/>
          <w:szCs w:val="24"/>
        </w:rPr>
        <w:t>analyzes</w:t>
      </w:r>
      <w:r>
        <w:rPr>
          <w:rFonts w:ascii="CMU Serif" w:hAnsi="CMU Serif" w:cs="CMU Serif"/>
          <w:sz w:val="24"/>
          <w:szCs w:val="24"/>
        </w:rPr>
        <w:t xml:space="preserve"> ECG signals, then attach them to the medical log when a fall happens. The system can </w:t>
      </w:r>
      <w:r>
        <w:rPr>
          <w:rFonts w:ascii="CMU Serif" w:hAnsi="CMU Serif" w:cs="CMU Serif"/>
          <w:noProof/>
          <w:sz w:val="24"/>
          <w:szCs w:val="24"/>
        </w:rPr>
        <w:t>be utilized</w:t>
      </w:r>
      <w:r>
        <w:rPr>
          <w:rFonts w:ascii="CMU Serif" w:hAnsi="CMU Serif" w:cs="CMU Serif"/>
          <w:sz w:val="24"/>
          <w:szCs w:val="24"/>
        </w:rPr>
        <w:t xml:space="preserve"> as a standalone monitoring device at home.  </w:t>
      </w:r>
    </w:p>
    <w:p w14:paraId="656633FA" w14:textId="77777777" w:rsidR="00167BF4" w:rsidRDefault="00167BF4" w:rsidP="00167BF4">
      <w:pPr>
        <w:autoSpaceDE w:val="0"/>
        <w:autoSpaceDN w:val="0"/>
        <w:adjustRightInd w:val="0"/>
        <w:spacing w:after="0" w:line="240" w:lineRule="auto"/>
        <w:jc w:val="both"/>
        <w:rPr>
          <w:rFonts w:ascii="CMU Serif" w:hAnsi="CMU Serif" w:cs="CMU Serif"/>
          <w:sz w:val="24"/>
          <w:szCs w:val="24"/>
        </w:rPr>
      </w:pPr>
    </w:p>
    <w:p w14:paraId="1CE4E17A" w14:textId="77777777" w:rsidR="00167BF4" w:rsidRDefault="00167BF4" w:rsidP="00167BF4">
      <w:pPr>
        <w:autoSpaceDE w:val="0"/>
        <w:autoSpaceDN w:val="0"/>
        <w:adjustRightInd w:val="0"/>
        <w:spacing w:after="0" w:line="240" w:lineRule="auto"/>
        <w:jc w:val="both"/>
        <w:rPr>
          <w:rFonts w:ascii="CMU Serif" w:hAnsi="CMU Serif" w:cs="CMU Serif"/>
          <w:b/>
          <w:bCs/>
          <w:sz w:val="24"/>
          <w:szCs w:val="24"/>
        </w:rPr>
      </w:pPr>
      <w:r>
        <w:rPr>
          <w:rFonts w:ascii="CMU Serif" w:hAnsi="CMU Serif" w:cs="CMU Serif"/>
          <w:b/>
          <w:bCs/>
          <w:sz w:val="24"/>
          <w:szCs w:val="24"/>
        </w:rPr>
        <w:t>User’s site:</w:t>
      </w:r>
    </w:p>
    <w:p w14:paraId="13AACF21" w14:textId="77777777" w:rsidR="00167BF4" w:rsidRDefault="00167BF4" w:rsidP="00167BF4">
      <w:pPr>
        <w:autoSpaceDE w:val="0"/>
        <w:autoSpaceDN w:val="0"/>
        <w:adjustRightInd w:val="0"/>
        <w:spacing w:after="0" w:line="240" w:lineRule="auto"/>
        <w:jc w:val="both"/>
        <w:rPr>
          <w:rFonts w:ascii="CMU Serif" w:hAnsi="CMU Serif" w:cs="CMU Serif"/>
          <w:sz w:val="24"/>
          <w:szCs w:val="24"/>
        </w:rPr>
      </w:pPr>
      <w:r>
        <w:rPr>
          <w:rFonts w:ascii="CMU Serif" w:hAnsi="CMU Serif" w:cs="CMU Serif"/>
          <w:sz w:val="24"/>
          <w:szCs w:val="24"/>
        </w:rPr>
        <w:t xml:space="preserve">At the user’s site, two main hardware components will be present. The user will not control or adjust any of these </w:t>
      </w:r>
      <w:r>
        <w:rPr>
          <w:rFonts w:ascii="CMU Serif" w:hAnsi="CMU Serif" w:cs="CMU Serif"/>
          <w:noProof/>
          <w:sz w:val="24"/>
          <w:szCs w:val="24"/>
        </w:rPr>
        <w:t>elements</w:t>
      </w:r>
      <w:r>
        <w:rPr>
          <w:rFonts w:ascii="CMU Serif" w:hAnsi="CMU Serif" w:cs="CMU Serif"/>
          <w:sz w:val="24"/>
          <w:szCs w:val="24"/>
        </w:rPr>
        <w:t xml:space="preserve">. Rather, the user will only have to wear the Shimmer </w:t>
      </w:r>
      <w:r>
        <w:rPr>
          <w:rFonts w:ascii="CMU Serif" w:hAnsi="CMU Serif" w:cs="CMU Serif"/>
          <w:noProof/>
          <w:sz w:val="24"/>
          <w:szCs w:val="24"/>
        </w:rPr>
        <w:t>sensor,</w:t>
      </w:r>
      <w:r>
        <w:rPr>
          <w:rFonts w:ascii="CMU Serif" w:hAnsi="CMU Serif" w:cs="CMU Serif"/>
          <w:sz w:val="24"/>
          <w:szCs w:val="24"/>
        </w:rPr>
        <w:t xml:space="preserve"> and the Zynq SoC prototyping board will be in a fixed place to do the signals processing. The following are the functionalities that the two hardware components are used for:</w:t>
      </w:r>
    </w:p>
    <w:p w14:paraId="1AD8D53F" w14:textId="77777777" w:rsidR="00167BF4" w:rsidRDefault="00167BF4" w:rsidP="00167BF4">
      <w:pPr>
        <w:pStyle w:val="ListParagraph"/>
        <w:numPr>
          <w:ilvl w:val="0"/>
          <w:numId w:val="6"/>
        </w:numPr>
        <w:autoSpaceDE w:val="0"/>
        <w:autoSpaceDN w:val="0"/>
        <w:adjustRightInd w:val="0"/>
        <w:spacing w:after="0" w:line="240" w:lineRule="auto"/>
        <w:jc w:val="both"/>
        <w:rPr>
          <w:rFonts w:ascii="CMU Serif" w:hAnsi="CMU Serif" w:cs="CMU Serif"/>
          <w:sz w:val="24"/>
          <w:szCs w:val="24"/>
        </w:rPr>
      </w:pPr>
      <w:r>
        <w:rPr>
          <w:rFonts w:ascii="CMU Serif" w:hAnsi="CMU Serif" w:cs="CMU Serif"/>
          <w:sz w:val="24"/>
          <w:szCs w:val="24"/>
        </w:rPr>
        <w:t xml:space="preserve">Shimmer </w:t>
      </w:r>
      <w:r>
        <w:rPr>
          <w:rFonts w:ascii="CMU Serif" w:hAnsi="CMU Serif" w:cs="CMU Serif"/>
          <w:noProof/>
          <w:sz w:val="24"/>
          <w:szCs w:val="24"/>
        </w:rPr>
        <w:t>device</w:t>
      </w:r>
      <w:r>
        <w:rPr>
          <w:rFonts w:ascii="CMU Serif" w:hAnsi="CMU Serif" w:cs="CMU Serif"/>
          <w:sz w:val="24"/>
          <w:szCs w:val="24"/>
        </w:rPr>
        <w:t xml:space="preserve"> </w:t>
      </w:r>
    </w:p>
    <w:p w14:paraId="0B798478" w14:textId="77777777" w:rsidR="00167BF4" w:rsidRDefault="00167BF4" w:rsidP="00167BF4">
      <w:pPr>
        <w:pStyle w:val="ListParagraph"/>
        <w:numPr>
          <w:ilvl w:val="0"/>
          <w:numId w:val="7"/>
        </w:numPr>
        <w:autoSpaceDE w:val="0"/>
        <w:autoSpaceDN w:val="0"/>
        <w:adjustRightInd w:val="0"/>
        <w:spacing w:after="0" w:line="240" w:lineRule="auto"/>
        <w:jc w:val="both"/>
        <w:rPr>
          <w:rFonts w:ascii="CMU Serif" w:hAnsi="CMU Serif" w:cs="CMU Serif"/>
          <w:sz w:val="24"/>
          <w:szCs w:val="24"/>
        </w:rPr>
      </w:pPr>
      <w:r>
        <w:rPr>
          <w:rFonts w:ascii="CMU Serif" w:hAnsi="CMU Serif" w:cs="CMU Serif"/>
          <w:sz w:val="24"/>
          <w:szCs w:val="24"/>
        </w:rPr>
        <w:t xml:space="preserve">Acquire wireless signals using the </w:t>
      </w:r>
      <w:r>
        <w:rPr>
          <w:rFonts w:ascii="CMU Serif" w:hAnsi="CMU Serif" w:cs="CMU Serif"/>
          <w:noProof/>
          <w:sz w:val="24"/>
          <w:szCs w:val="24"/>
        </w:rPr>
        <w:t>3-axial</w:t>
      </w:r>
      <w:r>
        <w:rPr>
          <w:rFonts w:ascii="CMU Serif" w:hAnsi="CMU Serif" w:cs="CMU Serif"/>
          <w:sz w:val="24"/>
          <w:szCs w:val="24"/>
        </w:rPr>
        <w:t xml:space="preserve"> accelerometer in the shimmer </w:t>
      </w:r>
      <w:r w:rsidRPr="00AD3EB0">
        <w:rPr>
          <w:rFonts w:ascii="CMU Serif" w:hAnsi="CMU Serif" w:cs="CMU Serif"/>
          <w:noProof/>
          <w:sz w:val="24"/>
          <w:szCs w:val="24"/>
        </w:rPr>
        <w:t>device</w:t>
      </w:r>
      <w:r>
        <w:rPr>
          <w:rFonts w:ascii="CMU Serif" w:hAnsi="CMU Serif" w:cs="CMU Serif"/>
          <w:sz w:val="24"/>
          <w:szCs w:val="24"/>
        </w:rPr>
        <w:t xml:space="preserve">, used for fall detection, and </w:t>
      </w:r>
      <w:r w:rsidRPr="00AD3EB0">
        <w:rPr>
          <w:rFonts w:ascii="CMU Serif" w:hAnsi="CMU Serif" w:cs="CMU Serif"/>
          <w:noProof/>
          <w:sz w:val="24"/>
          <w:szCs w:val="24"/>
        </w:rPr>
        <w:t>fall</w:t>
      </w:r>
      <w:r>
        <w:rPr>
          <w:rFonts w:ascii="CMU Serif" w:hAnsi="CMU Serif" w:cs="CMU Serif"/>
          <w:sz w:val="24"/>
          <w:szCs w:val="24"/>
        </w:rPr>
        <w:t xml:space="preserve"> positioning. </w:t>
      </w:r>
    </w:p>
    <w:p w14:paraId="4FDB9402" w14:textId="77777777" w:rsidR="00167BF4" w:rsidRDefault="00167BF4" w:rsidP="00167BF4">
      <w:pPr>
        <w:pStyle w:val="ListParagraph"/>
        <w:numPr>
          <w:ilvl w:val="0"/>
          <w:numId w:val="7"/>
        </w:numPr>
        <w:autoSpaceDE w:val="0"/>
        <w:autoSpaceDN w:val="0"/>
        <w:adjustRightInd w:val="0"/>
        <w:spacing w:after="0" w:line="240" w:lineRule="auto"/>
        <w:jc w:val="both"/>
        <w:rPr>
          <w:rFonts w:ascii="CMU Serif" w:hAnsi="CMU Serif" w:cs="CMU Serif"/>
          <w:sz w:val="24"/>
          <w:szCs w:val="24"/>
        </w:rPr>
      </w:pPr>
      <w:r>
        <w:rPr>
          <w:rFonts w:ascii="CMU Serif" w:hAnsi="CMU Serif" w:cs="CMU Serif"/>
          <w:sz w:val="24"/>
          <w:szCs w:val="24"/>
        </w:rPr>
        <w:t>Acquire electrocardiography signals (ECG) that are encrypted to be sent to the patient monitor and decrypt them on the monitor site.</w:t>
      </w:r>
    </w:p>
    <w:p w14:paraId="35C9F535" w14:textId="77777777" w:rsidR="00167BF4" w:rsidRDefault="00167BF4" w:rsidP="00167BF4">
      <w:pPr>
        <w:pStyle w:val="ListParagraph"/>
        <w:numPr>
          <w:ilvl w:val="0"/>
          <w:numId w:val="6"/>
        </w:numPr>
        <w:autoSpaceDE w:val="0"/>
        <w:autoSpaceDN w:val="0"/>
        <w:adjustRightInd w:val="0"/>
        <w:spacing w:after="0" w:line="240" w:lineRule="auto"/>
        <w:jc w:val="both"/>
        <w:rPr>
          <w:rFonts w:ascii="CMU Serif" w:hAnsi="CMU Serif" w:cs="CMU Serif"/>
          <w:sz w:val="24"/>
          <w:szCs w:val="24"/>
        </w:rPr>
      </w:pPr>
      <w:r>
        <w:rPr>
          <w:rFonts w:ascii="CMU Serif" w:hAnsi="CMU Serif" w:cs="CMU Serif"/>
          <w:sz w:val="24"/>
          <w:szCs w:val="24"/>
        </w:rPr>
        <w:t>Zynq SoC board functionalities</w:t>
      </w:r>
    </w:p>
    <w:p w14:paraId="1FD0BBFC" w14:textId="77777777" w:rsidR="00167BF4" w:rsidRDefault="00167BF4" w:rsidP="00167BF4">
      <w:pPr>
        <w:pStyle w:val="ListParagraph"/>
        <w:numPr>
          <w:ilvl w:val="0"/>
          <w:numId w:val="8"/>
        </w:numPr>
        <w:autoSpaceDE w:val="0"/>
        <w:autoSpaceDN w:val="0"/>
        <w:adjustRightInd w:val="0"/>
        <w:spacing w:after="0" w:line="240" w:lineRule="auto"/>
        <w:jc w:val="both"/>
        <w:rPr>
          <w:rFonts w:ascii="CMU Serif" w:hAnsi="CMU Serif" w:cs="CMU Serif"/>
          <w:sz w:val="24"/>
          <w:szCs w:val="24"/>
        </w:rPr>
      </w:pPr>
      <w:r>
        <w:rPr>
          <w:rFonts w:ascii="CMU Serif" w:hAnsi="CMU Serif" w:cs="CMU Serif"/>
          <w:sz w:val="24"/>
          <w:szCs w:val="24"/>
        </w:rPr>
        <w:t>Perform classification algorithms on input signals:</w:t>
      </w:r>
    </w:p>
    <w:p w14:paraId="25C88233" w14:textId="77777777" w:rsidR="00167BF4" w:rsidRDefault="00167BF4" w:rsidP="00167BF4">
      <w:pPr>
        <w:pStyle w:val="ListParagraph"/>
        <w:numPr>
          <w:ilvl w:val="0"/>
          <w:numId w:val="9"/>
        </w:numPr>
        <w:autoSpaceDE w:val="0"/>
        <w:autoSpaceDN w:val="0"/>
        <w:adjustRightInd w:val="0"/>
        <w:spacing w:after="0" w:line="240" w:lineRule="auto"/>
        <w:jc w:val="both"/>
        <w:rPr>
          <w:rFonts w:ascii="CMU Serif" w:hAnsi="CMU Serif" w:cs="CMU Serif"/>
          <w:sz w:val="24"/>
          <w:szCs w:val="24"/>
        </w:rPr>
      </w:pPr>
      <w:r>
        <w:rPr>
          <w:rFonts w:ascii="CMU Serif" w:hAnsi="CMU Serif" w:cs="CMU Serif"/>
          <w:sz w:val="24"/>
          <w:szCs w:val="24"/>
        </w:rPr>
        <w:t xml:space="preserve">Fall detection algorithm based on </w:t>
      </w:r>
      <w:r>
        <w:rPr>
          <w:rFonts w:ascii="CMU Serif" w:hAnsi="CMU Serif" w:cs="CMU Serif"/>
          <w:noProof/>
          <w:sz w:val="24"/>
          <w:szCs w:val="24"/>
        </w:rPr>
        <w:t>analyzing</w:t>
      </w:r>
      <w:r>
        <w:rPr>
          <w:rFonts w:ascii="CMU Serif" w:hAnsi="CMU Serif" w:cs="CMU Serif"/>
          <w:sz w:val="24"/>
          <w:szCs w:val="24"/>
        </w:rPr>
        <w:t xml:space="preserve"> the 3-axial accelerometer signals.</w:t>
      </w:r>
    </w:p>
    <w:p w14:paraId="1837953A" w14:textId="5A98C3D7" w:rsidR="00167BF4" w:rsidRDefault="00167BF4" w:rsidP="00167BF4">
      <w:pPr>
        <w:pStyle w:val="ListParagraph"/>
        <w:numPr>
          <w:ilvl w:val="0"/>
          <w:numId w:val="9"/>
        </w:numPr>
        <w:autoSpaceDE w:val="0"/>
        <w:autoSpaceDN w:val="0"/>
        <w:adjustRightInd w:val="0"/>
        <w:spacing w:after="0" w:line="240" w:lineRule="auto"/>
        <w:jc w:val="both"/>
        <w:rPr>
          <w:rFonts w:ascii="CMU Serif" w:hAnsi="CMU Serif" w:cs="CMU Serif"/>
          <w:sz w:val="24"/>
          <w:szCs w:val="24"/>
        </w:rPr>
      </w:pPr>
      <w:r>
        <w:rPr>
          <w:rFonts w:ascii="CMU Serif" w:hAnsi="CMU Serif" w:cs="CMU Serif"/>
          <w:sz w:val="24"/>
          <w:szCs w:val="24"/>
        </w:rPr>
        <w:t xml:space="preserve">Fall orientation algorithm to specify the position of the fall, and </w:t>
      </w:r>
      <w:r w:rsidRPr="00AD3EB0">
        <w:rPr>
          <w:rFonts w:ascii="CMU Serif" w:hAnsi="CMU Serif" w:cs="CMU Serif"/>
          <w:noProof/>
          <w:sz w:val="24"/>
          <w:szCs w:val="24"/>
        </w:rPr>
        <w:t>hence</w:t>
      </w:r>
      <w:r w:rsidR="00AD3EB0">
        <w:rPr>
          <w:rFonts w:ascii="CMU Serif" w:hAnsi="CMU Serif" w:cs="CMU Serif"/>
          <w:noProof/>
          <w:sz w:val="24"/>
          <w:szCs w:val="24"/>
        </w:rPr>
        <w:t>,</w:t>
      </w:r>
      <w:r>
        <w:rPr>
          <w:rFonts w:ascii="CMU Serif" w:hAnsi="CMU Serif" w:cs="CMU Serif"/>
          <w:sz w:val="24"/>
          <w:szCs w:val="24"/>
        </w:rPr>
        <w:t xml:space="preserve"> provide an idea of the affected organ.</w:t>
      </w:r>
    </w:p>
    <w:p w14:paraId="27649C7A" w14:textId="77777777" w:rsidR="00167BF4" w:rsidRDefault="00167BF4" w:rsidP="00167BF4">
      <w:pPr>
        <w:pStyle w:val="ListParagraph"/>
        <w:numPr>
          <w:ilvl w:val="0"/>
          <w:numId w:val="8"/>
        </w:numPr>
        <w:autoSpaceDE w:val="0"/>
        <w:autoSpaceDN w:val="0"/>
        <w:adjustRightInd w:val="0"/>
        <w:spacing w:after="0" w:line="240" w:lineRule="auto"/>
        <w:jc w:val="both"/>
        <w:rPr>
          <w:rFonts w:ascii="CMU Serif" w:hAnsi="CMU Serif" w:cs="CMU Serif"/>
        </w:rPr>
      </w:pPr>
      <w:r>
        <w:rPr>
          <w:rFonts w:ascii="CMU Serif" w:hAnsi="CMU Serif" w:cs="CMU Serif"/>
          <w:sz w:val="24"/>
          <w:szCs w:val="24"/>
        </w:rPr>
        <w:t xml:space="preserve">ECG encryption </w:t>
      </w:r>
    </w:p>
    <w:p w14:paraId="59D3B5F5" w14:textId="77777777" w:rsidR="00167BF4" w:rsidRDefault="00167BF4" w:rsidP="00167BF4">
      <w:pPr>
        <w:autoSpaceDE w:val="0"/>
        <w:autoSpaceDN w:val="0"/>
        <w:adjustRightInd w:val="0"/>
        <w:spacing w:after="0" w:line="240" w:lineRule="auto"/>
        <w:jc w:val="both"/>
        <w:rPr>
          <w:rFonts w:ascii="CMU Serif" w:hAnsi="CMU Serif" w:cs="CMU Serif"/>
          <w:b/>
          <w:bCs/>
          <w:sz w:val="24"/>
          <w:szCs w:val="24"/>
        </w:rPr>
      </w:pPr>
    </w:p>
    <w:p w14:paraId="29F85657" w14:textId="77777777" w:rsidR="00167BF4" w:rsidRDefault="00167BF4" w:rsidP="00167BF4">
      <w:pPr>
        <w:autoSpaceDE w:val="0"/>
        <w:autoSpaceDN w:val="0"/>
        <w:adjustRightInd w:val="0"/>
        <w:spacing w:after="0" w:line="240" w:lineRule="auto"/>
        <w:jc w:val="both"/>
        <w:rPr>
          <w:rFonts w:ascii="CMU Serif" w:hAnsi="CMU Serif" w:cs="CMU Serif"/>
          <w:b/>
          <w:bCs/>
          <w:sz w:val="24"/>
          <w:szCs w:val="24"/>
        </w:rPr>
      </w:pPr>
      <w:r>
        <w:rPr>
          <w:rFonts w:ascii="CMU Serif" w:hAnsi="CMU Serif" w:cs="CMU Serif"/>
          <w:b/>
          <w:bCs/>
          <w:sz w:val="24"/>
          <w:szCs w:val="24"/>
        </w:rPr>
        <w:t xml:space="preserve">Monitoring site: </w:t>
      </w:r>
    </w:p>
    <w:p w14:paraId="37151562" w14:textId="4DEB2C5A" w:rsidR="00167BF4" w:rsidRDefault="00167BF4" w:rsidP="004060B8">
      <w:pPr>
        <w:autoSpaceDE w:val="0"/>
        <w:autoSpaceDN w:val="0"/>
        <w:adjustRightInd w:val="0"/>
        <w:spacing w:after="0" w:line="240" w:lineRule="auto"/>
        <w:jc w:val="both"/>
        <w:rPr>
          <w:rFonts w:ascii="CMU Serif" w:hAnsi="CMU Serif" w:cs="CMU Serif"/>
          <w:sz w:val="24"/>
          <w:szCs w:val="24"/>
          <w:highlight w:val="yellow"/>
        </w:rPr>
      </w:pPr>
      <w:r>
        <w:rPr>
          <w:rFonts w:ascii="CMU Serif" w:hAnsi="CMU Serif" w:cs="CMU Serif"/>
          <w:sz w:val="24"/>
          <w:szCs w:val="24"/>
        </w:rPr>
        <w:t>The monitoring site will o</w:t>
      </w:r>
      <w:r w:rsidR="00AD3EB0">
        <w:rPr>
          <w:rFonts w:ascii="CMU Serif" w:hAnsi="CMU Serif" w:cs="CMU Serif"/>
          <w:sz w:val="24"/>
          <w:szCs w:val="24"/>
        </w:rPr>
        <w:t>nly have one hardware component:</w:t>
      </w:r>
      <w:r>
        <w:rPr>
          <w:rFonts w:ascii="CMU Serif" w:hAnsi="CMU Serif" w:cs="CMU Serif"/>
          <w:sz w:val="24"/>
          <w:szCs w:val="24"/>
        </w:rPr>
        <w:t xml:space="preserve"> </w:t>
      </w:r>
      <w:r w:rsidR="00757DDF">
        <w:rPr>
          <w:rFonts w:ascii="CMU Serif" w:hAnsi="CMU Serif" w:cs="CMU Serif"/>
          <w:noProof/>
          <w:sz w:val="24"/>
          <w:szCs w:val="24"/>
        </w:rPr>
        <w:t xml:space="preserve">a host computer, </w:t>
      </w:r>
      <w:r>
        <w:rPr>
          <w:rFonts w:ascii="CMU Serif" w:hAnsi="CMU Serif" w:cs="CMU Serif"/>
          <w:sz w:val="24"/>
          <w:szCs w:val="24"/>
        </w:rPr>
        <w:t xml:space="preserve">such that if </w:t>
      </w:r>
      <w:r w:rsidR="004060B8">
        <w:rPr>
          <w:rFonts w:ascii="CMU Serif" w:hAnsi="CMU Serif" w:cs="CMU Serif"/>
          <w:sz w:val="24"/>
          <w:szCs w:val="24"/>
        </w:rPr>
        <w:t>an alerting email is received</w:t>
      </w:r>
      <w:r>
        <w:rPr>
          <w:rFonts w:ascii="CMU Serif" w:hAnsi="CMU Serif" w:cs="CMU Serif"/>
          <w:sz w:val="24"/>
          <w:szCs w:val="24"/>
        </w:rPr>
        <w:t xml:space="preserve">, </w:t>
      </w:r>
      <w:r w:rsidR="004060B8">
        <w:rPr>
          <w:rFonts w:ascii="CMU Serif" w:hAnsi="CMU Serif" w:cs="CMU Serif"/>
          <w:sz w:val="24"/>
          <w:szCs w:val="24"/>
        </w:rPr>
        <w:t>the doctor</w:t>
      </w:r>
      <w:r>
        <w:rPr>
          <w:rFonts w:ascii="CMU Serif" w:hAnsi="CMU Serif" w:cs="CMU Serif"/>
          <w:sz w:val="24"/>
          <w:szCs w:val="24"/>
        </w:rPr>
        <w:t xml:space="preserve"> will be able to receive and </w:t>
      </w:r>
      <w:r w:rsidR="004060B8">
        <w:rPr>
          <w:rFonts w:ascii="CMU Serif" w:hAnsi="CMU Serif" w:cs="CMU Serif"/>
          <w:sz w:val="24"/>
          <w:szCs w:val="24"/>
        </w:rPr>
        <w:t xml:space="preserve">decrypt </w:t>
      </w:r>
      <w:r>
        <w:rPr>
          <w:rFonts w:ascii="CMU Serif" w:hAnsi="CMU Serif" w:cs="CMU Serif"/>
          <w:sz w:val="24"/>
          <w:szCs w:val="24"/>
        </w:rPr>
        <w:t xml:space="preserve">the </w:t>
      </w:r>
      <w:r w:rsidR="004060B8">
        <w:rPr>
          <w:rFonts w:ascii="CMU Serif" w:hAnsi="CMU Serif" w:cs="CMU Serif"/>
          <w:sz w:val="24"/>
          <w:szCs w:val="24"/>
        </w:rPr>
        <w:t xml:space="preserve">ECG </w:t>
      </w:r>
      <w:r>
        <w:rPr>
          <w:rFonts w:ascii="CMU Serif" w:hAnsi="CMU Serif" w:cs="CMU Serif"/>
          <w:sz w:val="24"/>
          <w:szCs w:val="24"/>
        </w:rPr>
        <w:t xml:space="preserve">signal </w:t>
      </w:r>
      <w:r w:rsidR="004060B8">
        <w:rPr>
          <w:rFonts w:ascii="CMU Serif" w:hAnsi="CMU Serif" w:cs="CMU Serif"/>
          <w:sz w:val="24"/>
          <w:szCs w:val="24"/>
        </w:rPr>
        <w:t xml:space="preserve">and the extracted features </w:t>
      </w:r>
      <w:r>
        <w:rPr>
          <w:rFonts w:ascii="CMU Serif" w:hAnsi="CMU Serif" w:cs="CMU Serif"/>
          <w:sz w:val="24"/>
          <w:szCs w:val="24"/>
        </w:rPr>
        <w:t xml:space="preserve">using </w:t>
      </w:r>
      <w:r w:rsidR="004060B8">
        <w:rPr>
          <w:rFonts w:ascii="CMU Serif" w:hAnsi="CMU Serif" w:cs="CMU Serif"/>
          <w:sz w:val="24"/>
          <w:szCs w:val="24"/>
        </w:rPr>
        <w:t>a simple program. In case the doctor is not around a host computer, he/she can still receive the fall alert and the related information via email.</w:t>
      </w:r>
    </w:p>
    <w:p w14:paraId="3EE218E8" w14:textId="77777777" w:rsidR="00167BF4" w:rsidRDefault="00167BF4" w:rsidP="00167BF4">
      <w:pPr>
        <w:autoSpaceDE w:val="0"/>
        <w:autoSpaceDN w:val="0"/>
        <w:adjustRightInd w:val="0"/>
        <w:spacing w:after="0" w:line="240" w:lineRule="auto"/>
        <w:jc w:val="both"/>
        <w:rPr>
          <w:rFonts w:ascii="CMU Serif" w:hAnsi="CMU Serif" w:cs="CMU Serif"/>
          <w:b/>
          <w:bCs/>
          <w:sz w:val="24"/>
          <w:szCs w:val="24"/>
          <w:highlight w:val="yellow"/>
        </w:rPr>
      </w:pPr>
    </w:p>
    <w:p w14:paraId="02E260FD" w14:textId="750DDD79" w:rsidR="00167BF4" w:rsidRDefault="004060B8" w:rsidP="004060B8">
      <w:pPr>
        <w:pStyle w:val="ListParagraph"/>
        <w:numPr>
          <w:ilvl w:val="0"/>
          <w:numId w:val="6"/>
        </w:numPr>
        <w:autoSpaceDE w:val="0"/>
        <w:autoSpaceDN w:val="0"/>
        <w:adjustRightInd w:val="0"/>
        <w:spacing w:after="120" w:line="240" w:lineRule="auto"/>
        <w:jc w:val="both"/>
        <w:rPr>
          <w:rFonts w:ascii="CMU Serif" w:hAnsi="CMU Serif" w:cs="CMU Serif"/>
          <w:sz w:val="24"/>
          <w:szCs w:val="24"/>
        </w:rPr>
      </w:pPr>
      <w:r>
        <w:rPr>
          <w:rFonts w:ascii="CMU Serif" w:hAnsi="CMU Serif" w:cs="CMU Serif"/>
          <w:sz w:val="24"/>
          <w:szCs w:val="24"/>
        </w:rPr>
        <w:t>Host computer functionality</w:t>
      </w:r>
      <w:r w:rsidR="00167BF4">
        <w:rPr>
          <w:rFonts w:ascii="CMU Serif" w:hAnsi="CMU Serif" w:cs="CMU Serif"/>
          <w:sz w:val="24"/>
          <w:szCs w:val="24"/>
        </w:rPr>
        <w:t xml:space="preserve"> - ECG decryption</w:t>
      </w:r>
    </w:p>
    <w:p w14:paraId="41AF822E" w14:textId="3593AE34" w:rsidR="00167BF4" w:rsidRDefault="00167BF4" w:rsidP="004060B8">
      <w:pPr>
        <w:autoSpaceDE w:val="0"/>
        <w:autoSpaceDN w:val="0"/>
        <w:adjustRightInd w:val="0"/>
        <w:spacing w:after="120" w:line="240" w:lineRule="auto"/>
        <w:jc w:val="both"/>
        <w:rPr>
          <w:rFonts w:ascii="CMU Serif" w:hAnsi="CMU Serif" w:cs="CMU Serif"/>
          <w:sz w:val="24"/>
          <w:szCs w:val="24"/>
        </w:rPr>
      </w:pPr>
      <w:r>
        <w:rPr>
          <w:rFonts w:ascii="CMU Serif" w:hAnsi="CMU Serif" w:cs="CMU Serif"/>
          <w:sz w:val="24"/>
          <w:szCs w:val="24"/>
        </w:rPr>
        <w:t xml:space="preserve">Once </w:t>
      </w:r>
      <w:r w:rsidR="004060B8">
        <w:rPr>
          <w:rFonts w:ascii="CMU Serif" w:hAnsi="CMU Serif" w:cs="CMU Serif"/>
          <w:sz w:val="24"/>
          <w:szCs w:val="24"/>
        </w:rPr>
        <w:t>a fall</w:t>
      </w:r>
      <w:r>
        <w:rPr>
          <w:rFonts w:ascii="CMU Serif" w:hAnsi="CMU Serif" w:cs="CMU Serif"/>
          <w:sz w:val="24"/>
          <w:szCs w:val="24"/>
        </w:rPr>
        <w:t xml:space="preserve"> has been detected, the </w:t>
      </w:r>
      <w:r w:rsidR="004060B8">
        <w:rPr>
          <w:rFonts w:ascii="CMU Serif" w:hAnsi="CMU Serif" w:cs="CMU Serif"/>
          <w:sz w:val="24"/>
          <w:szCs w:val="24"/>
        </w:rPr>
        <w:t xml:space="preserve">ECG </w:t>
      </w:r>
      <w:r>
        <w:rPr>
          <w:rFonts w:ascii="CMU Serif" w:hAnsi="CMU Serif" w:cs="CMU Serif"/>
          <w:sz w:val="24"/>
          <w:szCs w:val="24"/>
        </w:rPr>
        <w:t xml:space="preserve">signals acquired </w:t>
      </w:r>
      <w:r w:rsidR="004060B8">
        <w:rPr>
          <w:rFonts w:ascii="CMU Serif" w:hAnsi="CMU Serif" w:cs="CMU Serif"/>
          <w:sz w:val="24"/>
          <w:szCs w:val="24"/>
        </w:rPr>
        <w:t xml:space="preserve">and the extracted features </w:t>
      </w:r>
      <w:r>
        <w:rPr>
          <w:rFonts w:ascii="CMU Serif" w:hAnsi="CMU Serif" w:cs="CMU Serif"/>
          <w:sz w:val="24"/>
          <w:szCs w:val="24"/>
        </w:rPr>
        <w:t xml:space="preserve">will be first encrypted and then sent to the </w:t>
      </w:r>
      <w:r w:rsidR="004060B8">
        <w:rPr>
          <w:rFonts w:ascii="CMU Serif" w:hAnsi="CMU Serif" w:cs="CMU Serif"/>
          <w:sz w:val="24"/>
          <w:szCs w:val="24"/>
        </w:rPr>
        <w:t>doctor via email. With the</w:t>
      </w:r>
      <w:r>
        <w:rPr>
          <w:rFonts w:ascii="CMU Serif" w:hAnsi="CMU Serif" w:cs="CMU Serif"/>
          <w:sz w:val="24"/>
          <w:szCs w:val="24"/>
        </w:rPr>
        <w:t xml:space="preserve"> present </w:t>
      </w:r>
      <w:r w:rsidR="004060B8">
        <w:rPr>
          <w:rFonts w:ascii="CMU Serif" w:hAnsi="CMU Serif" w:cs="CMU Serif"/>
          <w:sz w:val="24"/>
          <w:szCs w:val="24"/>
        </w:rPr>
        <w:t>of a host computer, at the</w:t>
      </w:r>
      <w:r>
        <w:rPr>
          <w:rFonts w:ascii="CMU Serif" w:hAnsi="CMU Serif" w:cs="CMU Serif"/>
          <w:sz w:val="24"/>
          <w:szCs w:val="24"/>
        </w:rPr>
        <w:t xml:space="preserve"> doctor’s office </w:t>
      </w:r>
      <w:r>
        <w:rPr>
          <w:rFonts w:ascii="CMU Serif" w:hAnsi="CMU Serif" w:cs="CMU Serif"/>
          <w:noProof/>
          <w:sz w:val="24"/>
          <w:szCs w:val="24"/>
        </w:rPr>
        <w:t>or</w:t>
      </w:r>
      <w:r>
        <w:rPr>
          <w:rFonts w:ascii="CMU Serif" w:hAnsi="CMU Serif" w:cs="CMU Serif"/>
          <w:sz w:val="24"/>
          <w:szCs w:val="24"/>
        </w:rPr>
        <w:t xml:space="preserve"> the ambulance</w:t>
      </w:r>
      <w:r w:rsidR="004060B8">
        <w:rPr>
          <w:rFonts w:ascii="CMU Serif" w:hAnsi="CMU Serif" w:cs="CMU Serif"/>
          <w:sz w:val="24"/>
          <w:szCs w:val="24"/>
        </w:rPr>
        <w:t>, the information can be extracted easily for visualizing</w:t>
      </w:r>
      <w:r>
        <w:rPr>
          <w:rFonts w:ascii="CMU Serif" w:hAnsi="CMU Serif" w:cs="CMU Serif"/>
          <w:sz w:val="24"/>
          <w:szCs w:val="24"/>
        </w:rPr>
        <w:t xml:space="preserve">. </w:t>
      </w:r>
    </w:p>
    <w:p w14:paraId="0522085E" w14:textId="77777777" w:rsidR="00167BF4" w:rsidRDefault="00167BF4" w:rsidP="00167BF4">
      <w:pPr>
        <w:pStyle w:val="ListParagraph"/>
        <w:autoSpaceDE w:val="0"/>
        <w:autoSpaceDN w:val="0"/>
        <w:adjustRightInd w:val="0"/>
        <w:spacing w:after="0" w:line="240" w:lineRule="auto"/>
        <w:jc w:val="both"/>
        <w:rPr>
          <w:rFonts w:ascii="CMU Serif" w:hAnsi="CMU Serif" w:cs="CMU Serif"/>
        </w:rPr>
      </w:pPr>
    </w:p>
    <w:p w14:paraId="05A7A69D" w14:textId="77777777" w:rsidR="00167BF4" w:rsidRDefault="00167BF4" w:rsidP="00167BF4">
      <w:pPr>
        <w:autoSpaceDE w:val="0"/>
        <w:autoSpaceDN w:val="0"/>
        <w:adjustRightInd w:val="0"/>
        <w:spacing w:after="0" w:line="240" w:lineRule="auto"/>
        <w:jc w:val="center"/>
        <w:rPr>
          <w:rFonts w:ascii="CMU Serif" w:hAnsi="CMU Serif" w:cs="CMU Serif"/>
        </w:rPr>
      </w:pPr>
      <w:r>
        <w:rPr>
          <w:rFonts w:ascii="CMU Serif" w:hAnsi="CMU Serif" w:cs="CMU Serif"/>
          <w:noProof/>
        </w:rPr>
        <w:drawing>
          <wp:inline distT="0" distB="0" distL="0" distR="0" wp14:anchorId="7CDB0DDD" wp14:editId="099B290C">
            <wp:extent cx="5619750" cy="3943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50" cy="3943350"/>
                    </a:xfrm>
                    <a:prstGeom prst="rect">
                      <a:avLst/>
                    </a:prstGeom>
                    <a:noFill/>
                    <a:ln>
                      <a:noFill/>
                    </a:ln>
                  </pic:spPr>
                </pic:pic>
              </a:graphicData>
            </a:graphic>
          </wp:inline>
        </w:drawing>
      </w:r>
    </w:p>
    <w:p w14:paraId="0BAF8BD0" w14:textId="77777777" w:rsidR="00167BF4" w:rsidRDefault="00167BF4" w:rsidP="00167BF4">
      <w:pPr>
        <w:pStyle w:val="Caption"/>
        <w:jc w:val="center"/>
        <w:rPr>
          <w:rFonts w:ascii="CMU Serif" w:hAnsi="CMU Serif" w:cs="CMU Serif"/>
        </w:rPr>
      </w:pPr>
      <w:bookmarkStart w:id="60" w:name="_Toc452984951"/>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14</w:t>
      </w:r>
      <w:r>
        <w:fldChar w:fldCharType="end"/>
      </w:r>
      <w:r>
        <w:rPr>
          <w:rFonts w:ascii="CMU Serif" w:hAnsi="CMU Serif" w:cs="CMU Serif"/>
        </w:rPr>
        <w:t xml:space="preserve"> System use case diagram</w:t>
      </w:r>
      <w:bookmarkEnd w:id="60"/>
    </w:p>
    <w:p w14:paraId="68935592" w14:textId="77777777" w:rsidR="00167BF4" w:rsidRDefault="00167BF4" w:rsidP="00167BF4">
      <w:pPr>
        <w:pStyle w:val="Caption"/>
        <w:keepNext/>
        <w:rPr>
          <w:rFonts w:ascii="CMU Serif" w:hAnsi="CMU Serif" w:cs="CMU Serif"/>
          <w:b w:val="0"/>
          <w:bCs w:val="0"/>
          <w:color w:val="000000" w:themeColor="text1"/>
          <w:sz w:val="24"/>
          <w:szCs w:val="24"/>
        </w:rPr>
      </w:pPr>
      <w:r>
        <w:rPr>
          <w:rFonts w:ascii="CMU Serif" w:hAnsi="CMU Serif" w:cs="CMU Serif"/>
          <w:b w:val="0"/>
          <w:bCs w:val="0"/>
          <w:color w:val="000000" w:themeColor="text1"/>
          <w:sz w:val="24"/>
          <w:szCs w:val="24"/>
        </w:rPr>
        <w:t xml:space="preserve">The explanation of each use case </w:t>
      </w:r>
      <w:r>
        <w:rPr>
          <w:rFonts w:ascii="CMU Serif" w:hAnsi="CMU Serif" w:cs="CMU Serif"/>
          <w:b w:val="0"/>
          <w:bCs w:val="0"/>
          <w:noProof/>
          <w:color w:val="000000" w:themeColor="text1"/>
          <w:sz w:val="24"/>
          <w:szCs w:val="24"/>
        </w:rPr>
        <w:t>is shown</w:t>
      </w:r>
      <w:r>
        <w:rPr>
          <w:rFonts w:ascii="CMU Serif" w:hAnsi="CMU Serif" w:cs="CMU Serif"/>
          <w:b w:val="0"/>
          <w:bCs w:val="0"/>
          <w:color w:val="000000" w:themeColor="text1"/>
          <w:sz w:val="24"/>
          <w:szCs w:val="24"/>
        </w:rPr>
        <w:t xml:space="preserve"> in </w:t>
      </w:r>
      <w:r>
        <w:rPr>
          <w:rFonts w:ascii="CMU Serif" w:hAnsi="CMU Serif" w:cs="CMU Serif"/>
          <w:b w:val="0"/>
          <w:bCs w:val="0"/>
          <w:noProof/>
          <w:color w:val="000000" w:themeColor="text1"/>
          <w:sz w:val="24"/>
          <w:szCs w:val="24"/>
        </w:rPr>
        <w:t>Table</w:t>
      </w:r>
      <w:r>
        <w:rPr>
          <w:rFonts w:ascii="CMU Serif" w:hAnsi="CMU Serif" w:cs="CMU Serif"/>
          <w:b w:val="0"/>
          <w:bCs w:val="0"/>
          <w:color w:val="000000" w:themeColor="text1"/>
          <w:sz w:val="24"/>
          <w:szCs w:val="24"/>
        </w:rPr>
        <w:t xml:space="preserve"> 2. </w:t>
      </w:r>
    </w:p>
    <w:p w14:paraId="7746A5EA" w14:textId="77777777" w:rsidR="00167BF4" w:rsidRDefault="00167BF4" w:rsidP="00167BF4">
      <w:pPr>
        <w:pStyle w:val="Caption"/>
        <w:keepNext/>
        <w:spacing w:after="0"/>
        <w:rPr>
          <w:rFonts w:ascii="CMU Serif" w:hAnsi="CMU Serif" w:cs="CMU Serif"/>
        </w:rPr>
      </w:pPr>
      <w:bookmarkStart w:id="61" w:name="_Toc452985013"/>
      <w:r>
        <w:rPr>
          <w:rFonts w:ascii="CMU Serif" w:hAnsi="CMU Serif" w:cs="CMU Serif"/>
        </w:rPr>
        <w:t xml:space="preserve">Table </w:t>
      </w:r>
      <w:r>
        <w:fldChar w:fldCharType="begin"/>
      </w:r>
      <w:r>
        <w:rPr>
          <w:rFonts w:ascii="CMU Serif" w:hAnsi="CMU Serif" w:cs="CMU Serif"/>
        </w:rPr>
        <w:instrText xml:space="preserve"> SEQ Table \* ARABIC </w:instrText>
      </w:r>
      <w:r>
        <w:fldChar w:fldCharType="separate"/>
      </w:r>
      <w:r w:rsidR="00532846">
        <w:rPr>
          <w:rFonts w:ascii="CMU Serif" w:hAnsi="CMU Serif" w:cs="CMU Serif"/>
          <w:noProof/>
        </w:rPr>
        <w:t>2</w:t>
      </w:r>
      <w:r>
        <w:fldChar w:fldCharType="end"/>
      </w:r>
      <w:r>
        <w:rPr>
          <w:rFonts w:ascii="CMU Serif" w:hAnsi="CMU Serif" w:cs="CMU Serif"/>
        </w:rPr>
        <w:t xml:space="preserve"> Use cases description</w:t>
      </w:r>
      <w:bookmarkEnd w:id="61"/>
    </w:p>
    <w:tbl>
      <w:tblPr>
        <w:tblStyle w:val="GridTable5Dark-Accent110"/>
        <w:tblW w:w="9648" w:type="dxa"/>
        <w:tblLook w:val="04A0" w:firstRow="1" w:lastRow="0" w:firstColumn="1" w:lastColumn="0" w:noHBand="0" w:noVBand="1"/>
      </w:tblPr>
      <w:tblGrid>
        <w:gridCol w:w="2893"/>
        <w:gridCol w:w="6755"/>
      </w:tblGrid>
      <w:tr w:rsidR="00167BF4" w14:paraId="14BB0A3E" w14:textId="77777777" w:rsidTr="00AD3EB0">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893" w:type="dxa"/>
            <w:tcBorders>
              <w:bottom w:val="single" w:sz="4" w:space="0" w:color="FFFFFF" w:themeColor="background1"/>
            </w:tcBorders>
            <w:hideMark/>
          </w:tcPr>
          <w:p w14:paraId="6C580714"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Use case</w:t>
            </w:r>
          </w:p>
        </w:tc>
        <w:tc>
          <w:tcPr>
            <w:tcW w:w="6755" w:type="dxa"/>
            <w:tcBorders>
              <w:bottom w:val="single" w:sz="4" w:space="0" w:color="FFFFFF" w:themeColor="background1"/>
            </w:tcBorders>
            <w:hideMark/>
          </w:tcPr>
          <w:p w14:paraId="08147AE3" w14:textId="77777777" w:rsidR="00167BF4" w:rsidRDefault="00167BF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Brief description</w:t>
            </w:r>
          </w:p>
        </w:tc>
      </w:tr>
      <w:tr w:rsidR="00167BF4" w14:paraId="686CF61E" w14:textId="77777777" w:rsidTr="00AD3EB0">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2893" w:type="dxa"/>
            <w:tcBorders>
              <w:top w:val="single" w:sz="4" w:space="0" w:color="FFFFFF" w:themeColor="background1"/>
              <w:bottom w:val="single" w:sz="4" w:space="0" w:color="FFFFFF" w:themeColor="background1"/>
              <w:right w:val="single" w:sz="4" w:space="0" w:color="FFFFFF" w:themeColor="background1"/>
            </w:tcBorders>
            <w:hideMark/>
          </w:tcPr>
          <w:p w14:paraId="6684B3B4"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Sensing motion</w:t>
            </w:r>
          </w:p>
        </w:tc>
        <w:tc>
          <w:tcPr>
            <w:tcW w:w="67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EEFAA" w14:textId="77777777" w:rsidR="00167BF4" w:rsidRDefault="00167BF4">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Shimmer </w:t>
            </w:r>
            <w:r w:rsidRPr="00AD3EB0">
              <w:rPr>
                <w:rFonts w:ascii="CMU Serif" w:hAnsi="CMU Serif" w:cs="CMU Serif"/>
                <w:noProof/>
                <w:sz w:val="24"/>
                <w:szCs w:val="24"/>
              </w:rPr>
              <w:t>device</w:t>
            </w:r>
            <w:r>
              <w:rPr>
                <w:rFonts w:ascii="CMU Serif" w:hAnsi="CMU Serif" w:cs="CMU Serif"/>
                <w:sz w:val="24"/>
                <w:szCs w:val="24"/>
              </w:rPr>
              <w:t xml:space="preserve"> senses movement using </w:t>
            </w:r>
            <w:r>
              <w:rPr>
                <w:rFonts w:ascii="CMU Serif" w:hAnsi="CMU Serif" w:cs="CMU Serif"/>
                <w:noProof/>
                <w:sz w:val="24"/>
                <w:szCs w:val="24"/>
              </w:rPr>
              <w:t>built-in</w:t>
            </w:r>
            <w:r>
              <w:rPr>
                <w:rFonts w:ascii="CMU Serif" w:hAnsi="CMU Serif" w:cs="CMU Serif"/>
                <w:sz w:val="24"/>
                <w:szCs w:val="24"/>
              </w:rPr>
              <w:t xml:space="preserve"> tri-axial accelerometer</w:t>
            </w:r>
          </w:p>
        </w:tc>
      </w:tr>
      <w:tr w:rsidR="00167BF4" w14:paraId="4CB2D166" w14:textId="77777777" w:rsidTr="00AD3EB0">
        <w:trPr>
          <w:trHeight w:val="351"/>
        </w:trPr>
        <w:tc>
          <w:tcPr>
            <w:cnfStyle w:val="001000000000" w:firstRow="0" w:lastRow="0" w:firstColumn="1" w:lastColumn="0" w:oddVBand="0" w:evenVBand="0" w:oddHBand="0" w:evenHBand="0" w:firstRowFirstColumn="0" w:firstRowLastColumn="0" w:lastRowFirstColumn="0" w:lastRowLastColumn="0"/>
            <w:tcW w:w="2893" w:type="dxa"/>
            <w:tcBorders>
              <w:top w:val="single" w:sz="4" w:space="0" w:color="FFFFFF" w:themeColor="background1"/>
              <w:bottom w:val="single" w:sz="4" w:space="0" w:color="FFFFFF" w:themeColor="background1"/>
              <w:right w:val="single" w:sz="4" w:space="0" w:color="FFFFFF" w:themeColor="background1"/>
            </w:tcBorders>
            <w:hideMark/>
          </w:tcPr>
          <w:p w14:paraId="372AC0EE"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Sensing ECG</w:t>
            </w:r>
          </w:p>
        </w:tc>
        <w:tc>
          <w:tcPr>
            <w:tcW w:w="67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3830BD" w14:textId="77777777" w:rsidR="00167BF4" w:rsidRDefault="00167BF4">
            <w:pPr>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Shimmer device senses electrocardiogram signals</w:t>
            </w:r>
          </w:p>
        </w:tc>
      </w:tr>
      <w:tr w:rsidR="00A07E81" w14:paraId="3B69CB9F" w14:textId="77777777" w:rsidTr="00AD3EB0">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893" w:type="dxa"/>
            <w:tcBorders>
              <w:top w:val="single" w:sz="4" w:space="0" w:color="FFFFFF" w:themeColor="background1"/>
              <w:bottom w:val="single" w:sz="4" w:space="0" w:color="FFFFFF" w:themeColor="background1"/>
              <w:right w:val="single" w:sz="4" w:space="0" w:color="FFFFFF" w:themeColor="background1"/>
            </w:tcBorders>
          </w:tcPr>
          <w:p w14:paraId="46103DD9" w14:textId="3F9E429C" w:rsidR="00A07E81" w:rsidRDefault="001451CF">
            <w:pPr>
              <w:spacing w:after="0" w:line="240" w:lineRule="auto"/>
              <w:jc w:val="center"/>
              <w:rPr>
                <w:rFonts w:ascii="CMU Serif" w:hAnsi="CMU Serif" w:cs="CMU Serif"/>
                <w:sz w:val="24"/>
                <w:szCs w:val="24"/>
              </w:rPr>
            </w:pPr>
            <w:r>
              <w:rPr>
                <w:rFonts w:ascii="CMU Serif" w:hAnsi="CMU Serif" w:cs="CMU Serif"/>
                <w:sz w:val="24"/>
                <w:szCs w:val="24"/>
              </w:rPr>
              <w:t>Analy</w:t>
            </w:r>
            <w:r w:rsidR="00A07E81">
              <w:rPr>
                <w:rFonts w:ascii="CMU Serif" w:hAnsi="CMU Serif" w:cs="CMU Serif"/>
                <w:sz w:val="24"/>
                <w:szCs w:val="24"/>
              </w:rPr>
              <w:t>ze ECG Signals</w:t>
            </w:r>
          </w:p>
        </w:tc>
        <w:tc>
          <w:tcPr>
            <w:tcW w:w="67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21954E" w14:textId="1C4C87BD" w:rsidR="00A07E81" w:rsidRDefault="002D5D15">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ECG filtering and processing to extract feature </w:t>
            </w:r>
          </w:p>
        </w:tc>
      </w:tr>
      <w:tr w:rsidR="00167BF4" w14:paraId="6429E325" w14:textId="77777777" w:rsidTr="00AD3EB0">
        <w:trPr>
          <w:trHeight w:val="351"/>
        </w:trPr>
        <w:tc>
          <w:tcPr>
            <w:cnfStyle w:val="001000000000" w:firstRow="0" w:lastRow="0" w:firstColumn="1" w:lastColumn="0" w:oddVBand="0" w:evenVBand="0" w:oddHBand="0" w:evenHBand="0" w:firstRowFirstColumn="0" w:firstRowLastColumn="0" w:lastRowFirstColumn="0" w:lastRowLastColumn="0"/>
            <w:tcW w:w="2893" w:type="dxa"/>
            <w:tcBorders>
              <w:top w:val="single" w:sz="4" w:space="0" w:color="FFFFFF" w:themeColor="background1"/>
              <w:bottom w:val="single" w:sz="4" w:space="0" w:color="FFFFFF" w:themeColor="background1"/>
              <w:right w:val="single" w:sz="4" w:space="0" w:color="FFFFFF" w:themeColor="background1"/>
            </w:tcBorders>
            <w:hideMark/>
          </w:tcPr>
          <w:p w14:paraId="031810F2"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Detect falling</w:t>
            </w:r>
          </w:p>
        </w:tc>
        <w:tc>
          <w:tcPr>
            <w:tcW w:w="67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4ED40D" w14:textId="77777777" w:rsidR="00167BF4" w:rsidRDefault="00167BF4">
            <w:pPr>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Algorithms are applied to detect </w:t>
            </w:r>
          </w:p>
        </w:tc>
      </w:tr>
      <w:tr w:rsidR="00167BF4" w14:paraId="0CFD7D23" w14:textId="77777777" w:rsidTr="00AD3EB0">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893" w:type="dxa"/>
            <w:tcBorders>
              <w:top w:val="single" w:sz="4" w:space="0" w:color="FFFFFF" w:themeColor="background1"/>
              <w:bottom w:val="single" w:sz="4" w:space="0" w:color="FFFFFF" w:themeColor="background1"/>
              <w:right w:val="single" w:sz="4" w:space="0" w:color="FFFFFF" w:themeColor="background1"/>
            </w:tcBorders>
            <w:hideMark/>
          </w:tcPr>
          <w:p w14:paraId="35FBECEA"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Answer a survey</w:t>
            </w:r>
          </w:p>
        </w:tc>
        <w:tc>
          <w:tcPr>
            <w:tcW w:w="67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BCAB1F" w14:textId="77777777" w:rsidR="00167BF4" w:rsidRDefault="00167BF4">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If a fall is detected, the system asks simple questions to ensure </w:t>
            </w:r>
            <w:r w:rsidRPr="00AD3EB0">
              <w:rPr>
                <w:rFonts w:ascii="CMU Serif" w:hAnsi="CMU Serif" w:cs="CMU Serif"/>
                <w:noProof/>
                <w:sz w:val="24"/>
                <w:szCs w:val="24"/>
              </w:rPr>
              <w:t>a fall</w:t>
            </w:r>
            <w:r>
              <w:rPr>
                <w:rFonts w:ascii="CMU Serif" w:hAnsi="CMU Serif" w:cs="CMU Serif"/>
                <w:sz w:val="24"/>
                <w:szCs w:val="24"/>
              </w:rPr>
              <w:t xml:space="preserve"> has happened and </w:t>
            </w:r>
            <w:r w:rsidRPr="00AD3EB0">
              <w:rPr>
                <w:rFonts w:ascii="CMU Serif" w:hAnsi="CMU Serif" w:cs="CMU Serif"/>
                <w:noProof/>
                <w:sz w:val="24"/>
                <w:szCs w:val="24"/>
              </w:rPr>
              <w:t>ensure</w:t>
            </w:r>
            <w:r>
              <w:rPr>
                <w:rFonts w:ascii="CMU Serif" w:hAnsi="CMU Serif" w:cs="CMU Serif"/>
                <w:sz w:val="24"/>
                <w:szCs w:val="24"/>
              </w:rPr>
              <w:t xml:space="preserve"> elderly’s consciousness.</w:t>
            </w:r>
          </w:p>
        </w:tc>
      </w:tr>
      <w:tr w:rsidR="00167BF4" w14:paraId="16E9C8F8" w14:textId="77777777" w:rsidTr="00AD3EB0">
        <w:trPr>
          <w:trHeight w:val="351"/>
        </w:trPr>
        <w:tc>
          <w:tcPr>
            <w:cnfStyle w:val="001000000000" w:firstRow="0" w:lastRow="0" w:firstColumn="1" w:lastColumn="0" w:oddVBand="0" w:evenVBand="0" w:oddHBand="0" w:evenHBand="0" w:firstRowFirstColumn="0" w:firstRowLastColumn="0" w:lastRowFirstColumn="0" w:lastRowLastColumn="0"/>
            <w:tcW w:w="2893" w:type="dxa"/>
            <w:tcBorders>
              <w:top w:val="single" w:sz="4" w:space="0" w:color="FFFFFF" w:themeColor="background1"/>
              <w:bottom w:val="single" w:sz="4" w:space="0" w:color="FFFFFF" w:themeColor="background1"/>
              <w:right w:val="single" w:sz="4" w:space="0" w:color="FFFFFF" w:themeColor="background1"/>
            </w:tcBorders>
            <w:hideMark/>
          </w:tcPr>
          <w:p w14:paraId="73B65605"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Send an alert via email</w:t>
            </w:r>
          </w:p>
        </w:tc>
        <w:tc>
          <w:tcPr>
            <w:tcW w:w="67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0EE166" w14:textId="77777777" w:rsidR="00167BF4" w:rsidRDefault="00167BF4">
            <w:pPr>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An email </w:t>
            </w:r>
            <w:r>
              <w:rPr>
                <w:rFonts w:ascii="CMU Serif" w:hAnsi="CMU Serif" w:cs="CMU Serif"/>
                <w:noProof/>
                <w:sz w:val="24"/>
                <w:szCs w:val="24"/>
              </w:rPr>
              <w:t>is sent</w:t>
            </w:r>
            <w:r>
              <w:rPr>
                <w:rFonts w:ascii="CMU Serif" w:hAnsi="CMU Serif" w:cs="CMU Serif"/>
                <w:sz w:val="24"/>
                <w:szCs w:val="24"/>
              </w:rPr>
              <w:t xml:space="preserve"> to the doctor, with details of the fall.</w:t>
            </w:r>
          </w:p>
        </w:tc>
      </w:tr>
      <w:tr w:rsidR="00167BF4" w14:paraId="5430A506" w14:textId="77777777" w:rsidTr="00AD3EB0">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2893" w:type="dxa"/>
            <w:tcBorders>
              <w:top w:val="single" w:sz="4" w:space="0" w:color="FFFFFF" w:themeColor="background1"/>
              <w:right w:val="single" w:sz="4" w:space="0" w:color="FFFFFF" w:themeColor="background1"/>
            </w:tcBorders>
            <w:hideMark/>
          </w:tcPr>
          <w:p w14:paraId="21CF8D70"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Attach medical log</w:t>
            </w:r>
          </w:p>
        </w:tc>
        <w:tc>
          <w:tcPr>
            <w:tcW w:w="67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71D622" w14:textId="77777777" w:rsidR="00167BF4" w:rsidRDefault="00167BF4">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ECG signals are </w:t>
            </w:r>
            <w:r>
              <w:rPr>
                <w:rFonts w:ascii="CMU Serif" w:hAnsi="CMU Serif" w:cs="CMU Serif"/>
                <w:noProof/>
                <w:sz w:val="24"/>
                <w:szCs w:val="24"/>
              </w:rPr>
              <w:t>appended</w:t>
            </w:r>
            <w:r>
              <w:rPr>
                <w:rFonts w:ascii="CMU Serif" w:hAnsi="CMU Serif" w:cs="CMU Serif"/>
                <w:sz w:val="24"/>
                <w:szCs w:val="24"/>
              </w:rPr>
              <w:t xml:space="preserve"> to the email to </w:t>
            </w:r>
            <w:r>
              <w:rPr>
                <w:rFonts w:ascii="CMU Serif" w:hAnsi="CMU Serif" w:cs="CMU Serif"/>
                <w:noProof/>
                <w:sz w:val="24"/>
                <w:szCs w:val="24"/>
              </w:rPr>
              <w:t>be sent</w:t>
            </w:r>
            <w:r>
              <w:rPr>
                <w:rFonts w:ascii="CMU Serif" w:hAnsi="CMU Serif" w:cs="CMU Serif"/>
                <w:sz w:val="24"/>
                <w:szCs w:val="24"/>
              </w:rPr>
              <w:t>.</w:t>
            </w:r>
          </w:p>
        </w:tc>
      </w:tr>
    </w:tbl>
    <w:p w14:paraId="590FB469" w14:textId="57C26555" w:rsidR="00482483" w:rsidRDefault="00482483">
      <w:pPr>
        <w:spacing w:after="160" w:line="259" w:lineRule="auto"/>
        <w:rPr>
          <w:rFonts w:ascii="CMU Serif" w:eastAsiaTheme="majorEastAsia" w:hAnsi="CMU Serif" w:cs="CMU Serif"/>
          <w:b/>
          <w:bCs/>
          <w:color w:val="2E74B5" w:themeColor="accent1" w:themeShade="BF"/>
          <w:sz w:val="26"/>
          <w:szCs w:val="26"/>
        </w:rPr>
      </w:pPr>
      <w:bookmarkStart w:id="62" w:name="_Toc438634603"/>
      <w:bookmarkStart w:id="63" w:name="_Toc438566202"/>
      <w:bookmarkStart w:id="64" w:name="_Toc438583966"/>
      <w:bookmarkStart w:id="65" w:name="_Toc438634604"/>
      <w:bookmarkStart w:id="66" w:name="_Toc438639762"/>
      <w:bookmarkStart w:id="67" w:name="_Toc438657635"/>
      <w:bookmarkStart w:id="68" w:name="_Toc368128758"/>
      <w:bookmarkEnd w:id="59"/>
      <w:bookmarkEnd w:id="62"/>
      <w:bookmarkEnd w:id="63"/>
      <w:bookmarkEnd w:id="64"/>
      <w:bookmarkEnd w:id="65"/>
      <w:bookmarkEnd w:id="66"/>
      <w:bookmarkEnd w:id="67"/>
    </w:p>
    <w:p w14:paraId="57B64D30" w14:textId="77777777" w:rsidR="00955D41" w:rsidRDefault="00955D41">
      <w:pPr>
        <w:spacing w:after="160" w:line="259" w:lineRule="auto"/>
        <w:rPr>
          <w:rFonts w:ascii="CMU Serif" w:eastAsiaTheme="majorEastAsia" w:hAnsi="CMU Serif" w:cs="CMU Serif"/>
          <w:b/>
          <w:bCs/>
          <w:color w:val="2E74B5" w:themeColor="accent1" w:themeShade="BF"/>
          <w:sz w:val="26"/>
          <w:szCs w:val="26"/>
        </w:rPr>
      </w:pPr>
    </w:p>
    <w:p w14:paraId="07BC0614" w14:textId="77777777" w:rsidR="00955D41" w:rsidRDefault="00955D41">
      <w:pPr>
        <w:spacing w:after="160" w:line="259" w:lineRule="auto"/>
        <w:rPr>
          <w:rFonts w:ascii="CMU Serif" w:eastAsiaTheme="majorEastAsia" w:hAnsi="CMU Serif" w:cs="CMU Serif"/>
          <w:b/>
          <w:bCs/>
          <w:color w:val="2E74B5" w:themeColor="accent1" w:themeShade="BF"/>
          <w:sz w:val="26"/>
          <w:szCs w:val="26"/>
        </w:rPr>
      </w:pPr>
    </w:p>
    <w:p w14:paraId="6937CCBD" w14:textId="2D621226" w:rsidR="00167BF4" w:rsidRPr="003A3B73" w:rsidRDefault="00167BF4" w:rsidP="00167BF4">
      <w:pPr>
        <w:pStyle w:val="Heading2"/>
        <w:numPr>
          <w:ilvl w:val="1"/>
          <w:numId w:val="1"/>
        </w:numPr>
        <w:spacing w:before="240" w:after="240"/>
        <w:ind w:left="1134" w:hanging="283"/>
        <w:rPr>
          <w:rFonts w:ascii="CMU Serif" w:hAnsi="CMU Serif" w:cs="CMU Serif"/>
          <w:color w:val="2E74B5" w:themeColor="accent1" w:themeShade="BF"/>
        </w:rPr>
      </w:pPr>
      <w:bookmarkStart w:id="69" w:name="_Toc453620433"/>
      <w:r w:rsidRPr="003A3B73">
        <w:rPr>
          <w:rFonts w:ascii="CMU Serif" w:hAnsi="CMU Serif" w:cs="CMU Serif"/>
          <w:color w:val="2E74B5" w:themeColor="accent1" w:themeShade="BF"/>
        </w:rPr>
        <w:t>Design Constraints</w:t>
      </w:r>
      <w:bookmarkEnd w:id="68"/>
      <w:bookmarkEnd w:id="69"/>
    </w:p>
    <w:p w14:paraId="1CB66EA4" w14:textId="77777777" w:rsidR="00167BF4" w:rsidRDefault="00167BF4" w:rsidP="00167BF4">
      <w:pPr>
        <w:pStyle w:val="Caption"/>
        <w:spacing w:after="0"/>
        <w:rPr>
          <w:rFonts w:ascii="CMU Serif" w:hAnsi="CMU Serif" w:cs="CMU Serif"/>
          <w:color w:val="44546A" w:themeColor="text2"/>
          <w:sz w:val="22"/>
          <w:szCs w:val="22"/>
        </w:rPr>
      </w:pPr>
      <w:bookmarkStart w:id="70" w:name="_Toc452985014"/>
      <w:r>
        <w:rPr>
          <w:rFonts w:ascii="CMU Serif" w:hAnsi="CMU Serif" w:cs="CMU Serif"/>
        </w:rPr>
        <w:t xml:space="preserve">Table </w:t>
      </w:r>
      <w:r>
        <w:fldChar w:fldCharType="begin"/>
      </w:r>
      <w:r>
        <w:rPr>
          <w:rFonts w:ascii="CMU Serif" w:hAnsi="CMU Serif" w:cs="CMU Serif"/>
        </w:rPr>
        <w:instrText xml:space="preserve"> SEQ Table \* ARABIC </w:instrText>
      </w:r>
      <w:r>
        <w:fldChar w:fldCharType="separate"/>
      </w:r>
      <w:r w:rsidR="00532846">
        <w:rPr>
          <w:rFonts w:ascii="CMU Serif" w:hAnsi="CMU Serif" w:cs="CMU Serif"/>
          <w:noProof/>
        </w:rPr>
        <w:t>3</w:t>
      </w:r>
      <w:r>
        <w:fldChar w:fldCharType="end"/>
      </w:r>
      <w:r>
        <w:rPr>
          <w:rFonts w:ascii="CMU Serif" w:hAnsi="CMU Serif" w:cs="CMU Serif"/>
        </w:rPr>
        <w:t xml:space="preserve"> Technical design constraints</w:t>
      </w:r>
      <w:bookmarkEnd w:id="70"/>
    </w:p>
    <w:tbl>
      <w:tblPr>
        <w:tblStyle w:val="GridTable5Dark-Accent110"/>
        <w:tblW w:w="9648" w:type="dxa"/>
        <w:tblLook w:val="04A0" w:firstRow="1" w:lastRow="0" w:firstColumn="1" w:lastColumn="0" w:noHBand="0" w:noVBand="1"/>
      </w:tblPr>
      <w:tblGrid>
        <w:gridCol w:w="1854"/>
        <w:gridCol w:w="7794"/>
      </w:tblGrid>
      <w:tr w:rsidR="001D0C62" w14:paraId="2608635E" w14:textId="77777777" w:rsidTr="00290BAA">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854" w:type="dxa"/>
            <w:tcBorders>
              <w:bottom w:val="single" w:sz="4" w:space="0" w:color="FFFFFF" w:themeColor="background1"/>
            </w:tcBorders>
            <w:hideMark/>
          </w:tcPr>
          <w:p w14:paraId="1DFA3F2E" w14:textId="77777777" w:rsidR="001D0C62" w:rsidRDefault="001D0C62" w:rsidP="00290BAA">
            <w:pPr>
              <w:pStyle w:val="Default"/>
              <w:jc w:val="center"/>
              <w:rPr>
                <w:rFonts w:ascii="CMU Serif" w:hAnsi="CMU Serif" w:cs="CMU Serif"/>
                <w:color w:val="FFFFFF" w:themeColor="background1"/>
              </w:rPr>
            </w:pPr>
            <w:r>
              <w:rPr>
                <w:rFonts w:ascii="CMU Serif" w:hAnsi="CMU Serif" w:cs="CMU Serif"/>
                <w:color w:val="FFFFFF" w:themeColor="background1"/>
              </w:rPr>
              <w:t>Name</w:t>
            </w:r>
          </w:p>
        </w:tc>
        <w:tc>
          <w:tcPr>
            <w:tcW w:w="7794" w:type="dxa"/>
            <w:tcBorders>
              <w:bottom w:val="single" w:sz="4" w:space="0" w:color="FFFFFF" w:themeColor="background1"/>
            </w:tcBorders>
            <w:hideMark/>
          </w:tcPr>
          <w:p w14:paraId="245683BB" w14:textId="77777777" w:rsidR="001D0C62" w:rsidRDefault="001D0C62" w:rsidP="00290BAA">
            <w:pPr>
              <w:pStyle w:val="Default"/>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color w:val="auto"/>
              </w:rPr>
            </w:pPr>
            <w:r>
              <w:rPr>
                <w:rFonts w:ascii="CMU Serif" w:hAnsi="CMU Serif" w:cs="CMU Serif"/>
                <w:color w:val="FFFFFF" w:themeColor="background1"/>
              </w:rPr>
              <w:t>Description</w:t>
            </w:r>
          </w:p>
        </w:tc>
      </w:tr>
      <w:tr w:rsidR="001D0C62" w14:paraId="081F18F4" w14:textId="77777777" w:rsidTr="00290BAA">
        <w:trPr>
          <w:cnfStyle w:val="000000100000" w:firstRow="0" w:lastRow="0" w:firstColumn="0" w:lastColumn="0" w:oddVBand="0" w:evenVBand="0" w:oddHBand="1"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1854"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AD8DD19" w14:textId="77777777" w:rsidR="001D0C62" w:rsidRDefault="001D0C62" w:rsidP="00290BAA">
            <w:pPr>
              <w:pStyle w:val="Default"/>
              <w:jc w:val="center"/>
              <w:rPr>
                <w:rFonts w:ascii="CMU Serif" w:hAnsi="CMU Serif" w:cs="CMU Serif"/>
                <w:color w:val="FFFFFF" w:themeColor="background1"/>
              </w:rPr>
            </w:pPr>
            <w:r>
              <w:rPr>
                <w:rFonts w:ascii="CMU Serif" w:hAnsi="CMU Serif" w:cs="CMU Serif"/>
                <w:color w:val="FFFFFF" w:themeColor="background1"/>
              </w:rPr>
              <w:t>Coverage Area</w:t>
            </w:r>
          </w:p>
        </w:tc>
        <w:tc>
          <w:tcPr>
            <w:tcW w:w="77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A6DAA7" w14:textId="4BA0FF0D" w:rsidR="001D0C62" w:rsidRDefault="001D0C62" w:rsidP="00B736BE">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noProof/>
                <w:sz w:val="24"/>
                <w:szCs w:val="24"/>
              </w:rPr>
              <w:t xml:space="preserve">The </w:t>
            </w:r>
            <w:r w:rsidR="002E079B">
              <w:rPr>
                <w:rFonts w:ascii="CMU Serif" w:hAnsi="CMU Serif" w:cs="CMU Serif"/>
                <w:noProof/>
                <w:sz w:val="24"/>
                <w:szCs w:val="24"/>
              </w:rPr>
              <w:t>e</w:t>
            </w:r>
            <w:r>
              <w:rPr>
                <w:rFonts w:ascii="CMU Serif" w:hAnsi="CMU Serif" w:cs="CMU Serif"/>
                <w:noProof/>
                <w:sz w:val="24"/>
                <w:szCs w:val="24"/>
              </w:rPr>
              <w:t>lderly should not exceed the maximum distance (20 meters) from Bluetooth communication between the Shimmer device and the Zynq SoC boar</w:t>
            </w:r>
            <w:r w:rsidRPr="003030A3">
              <w:rPr>
                <w:rFonts w:ascii="CMU Serif" w:hAnsi="CMU Serif" w:cs="CMU Serif"/>
                <w:noProof/>
                <w:sz w:val="24"/>
                <w:szCs w:val="24"/>
              </w:rPr>
              <w:t>d.</w:t>
            </w:r>
            <w:r w:rsidR="008A1251">
              <w:rPr>
                <w:rFonts w:ascii="CMU Serif" w:hAnsi="CMU Serif" w:cs="CMU Serif"/>
                <w:noProof/>
                <w:sz w:val="24"/>
                <w:szCs w:val="24"/>
              </w:rPr>
              <w:t xml:space="preserve"> Since the system is designed for indoor application or in ambulances, this distance is sufficient.</w:t>
            </w:r>
          </w:p>
        </w:tc>
      </w:tr>
      <w:tr w:rsidR="001D0C62" w14:paraId="3A071994" w14:textId="77777777" w:rsidTr="00290BAA">
        <w:trPr>
          <w:trHeight w:val="301"/>
        </w:trPr>
        <w:tc>
          <w:tcPr>
            <w:cnfStyle w:val="001000000000" w:firstRow="0" w:lastRow="0" w:firstColumn="1" w:lastColumn="0" w:oddVBand="0" w:evenVBand="0" w:oddHBand="0" w:evenHBand="0" w:firstRowFirstColumn="0" w:firstRowLastColumn="0" w:lastRowFirstColumn="0" w:lastRowLastColumn="0"/>
            <w:tcW w:w="1854"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C0D0BC7" w14:textId="77777777" w:rsidR="001D0C62" w:rsidRDefault="001D0C62" w:rsidP="00290BAA">
            <w:pPr>
              <w:pStyle w:val="Default"/>
              <w:jc w:val="center"/>
              <w:rPr>
                <w:rFonts w:ascii="CMU Serif" w:hAnsi="CMU Serif" w:cs="CMU Serif"/>
                <w:color w:val="FFFFFF" w:themeColor="background1"/>
              </w:rPr>
            </w:pPr>
            <w:r>
              <w:rPr>
                <w:rFonts w:ascii="CMU Serif" w:hAnsi="CMU Serif" w:cs="CMU Serif"/>
                <w:noProof/>
                <w:color w:val="FFFFFF" w:themeColor="background1"/>
              </w:rPr>
              <w:t>Data Transmission (latency)</w:t>
            </w:r>
          </w:p>
        </w:tc>
        <w:tc>
          <w:tcPr>
            <w:tcW w:w="77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89A18B" w14:textId="28847B24" w:rsidR="001D0C62" w:rsidRPr="00C6230B" w:rsidRDefault="001D0C62" w:rsidP="002E079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The transmission time</w:t>
            </w:r>
            <w:r w:rsidR="002E079B">
              <w:rPr>
                <w:rFonts w:ascii="CMU Serif" w:hAnsi="CMU Serif" w:cs="CMU Serif"/>
                <w:sz w:val="24"/>
                <w:szCs w:val="24"/>
              </w:rPr>
              <w:t xml:space="preserve"> for</w:t>
            </w:r>
            <w:r>
              <w:rPr>
                <w:rFonts w:ascii="CMU Serif" w:hAnsi="CMU Serif" w:cs="CMU Serif"/>
                <w:sz w:val="24"/>
                <w:szCs w:val="24"/>
              </w:rPr>
              <w:t xml:space="preserve"> signals between the Shimmer sensor and the Zynq SoC board should be minimal. </w:t>
            </w:r>
          </w:p>
        </w:tc>
      </w:tr>
      <w:tr w:rsidR="001D0C62" w14:paraId="44680439" w14:textId="77777777" w:rsidTr="00290BAA">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854"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D6D1291" w14:textId="77777777" w:rsidR="001D0C62" w:rsidRDefault="001D0C62" w:rsidP="00290BAA">
            <w:pPr>
              <w:pStyle w:val="Default"/>
              <w:jc w:val="center"/>
              <w:rPr>
                <w:rFonts w:ascii="CMU Serif" w:hAnsi="CMU Serif" w:cs="CMU Serif"/>
                <w:color w:val="FFFFFF" w:themeColor="background1"/>
              </w:rPr>
            </w:pPr>
            <w:r>
              <w:rPr>
                <w:rFonts w:ascii="CMU Serif" w:hAnsi="CMU Serif" w:cs="CMU Serif"/>
                <w:noProof/>
                <w:color w:val="FFFFFF" w:themeColor="background1"/>
              </w:rPr>
              <w:t>Real-time Performance</w:t>
            </w:r>
          </w:p>
        </w:tc>
        <w:tc>
          <w:tcPr>
            <w:tcW w:w="77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E0950" w14:textId="60BC9AE8" w:rsidR="001D0C62" w:rsidRDefault="001D0C62" w:rsidP="002E079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Falls </w:t>
            </w:r>
            <w:r w:rsidR="002E079B">
              <w:rPr>
                <w:rFonts w:ascii="CMU Serif" w:hAnsi="CMU Serif" w:cs="CMU Serif"/>
                <w:sz w:val="24"/>
                <w:szCs w:val="24"/>
              </w:rPr>
              <w:t xml:space="preserve">should </w:t>
            </w:r>
            <w:r>
              <w:rPr>
                <w:rFonts w:ascii="CMU Serif" w:hAnsi="CMU Serif" w:cs="CMU Serif"/>
                <w:sz w:val="24"/>
                <w:szCs w:val="24"/>
              </w:rPr>
              <w:t xml:space="preserve">be detected in real-time, and the delay should be minimal, typically few seconds. </w:t>
            </w:r>
          </w:p>
        </w:tc>
      </w:tr>
      <w:tr w:rsidR="001D0C62" w14:paraId="43343F0A" w14:textId="77777777" w:rsidTr="00290BAA">
        <w:trPr>
          <w:trHeight w:val="638"/>
        </w:trPr>
        <w:tc>
          <w:tcPr>
            <w:cnfStyle w:val="001000000000" w:firstRow="0" w:lastRow="0" w:firstColumn="1" w:lastColumn="0" w:oddVBand="0" w:evenVBand="0" w:oddHBand="0" w:evenHBand="0" w:firstRowFirstColumn="0" w:firstRowLastColumn="0" w:lastRowFirstColumn="0" w:lastRowLastColumn="0"/>
            <w:tcW w:w="1854"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576E774" w14:textId="77777777" w:rsidR="001D0C62" w:rsidRDefault="001D0C62" w:rsidP="00290BAA">
            <w:pPr>
              <w:pStyle w:val="Default"/>
              <w:jc w:val="center"/>
              <w:rPr>
                <w:rFonts w:ascii="CMU Serif" w:hAnsi="CMU Serif" w:cs="CMU Serif"/>
                <w:color w:val="FFFFFF" w:themeColor="background1"/>
              </w:rPr>
            </w:pPr>
            <w:r>
              <w:rPr>
                <w:rFonts w:ascii="CMU Serif" w:hAnsi="CMU Serif" w:cs="CMU Serif"/>
                <w:color w:val="FFFFFF" w:themeColor="background1"/>
              </w:rPr>
              <w:t>Continuous Monitoring</w:t>
            </w:r>
          </w:p>
        </w:tc>
        <w:tc>
          <w:tcPr>
            <w:tcW w:w="77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9A4ACC" w14:textId="77777777" w:rsidR="001D0C62" w:rsidRDefault="001D0C62" w:rsidP="00290BAA">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Battery </w:t>
            </w:r>
            <w:r>
              <w:rPr>
                <w:rFonts w:ascii="CMU Serif" w:hAnsi="CMU Serif" w:cs="CMU Serif"/>
                <w:noProof/>
                <w:sz w:val="24"/>
                <w:szCs w:val="24"/>
              </w:rPr>
              <w:t>life</w:t>
            </w:r>
            <w:r>
              <w:rPr>
                <w:rFonts w:ascii="CMU Serif" w:hAnsi="CMU Serif" w:cs="CMU Serif"/>
                <w:sz w:val="24"/>
                <w:szCs w:val="24"/>
              </w:rPr>
              <w:t xml:space="preserve"> of the Shimmer device should be long enough, at least few hours of monitoring.</w:t>
            </w:r>
          </w:p>
        </w:tc>
      </w:tr>
      <w:tr w:rsidR="001D0C62" w14:paraId="160F4100" w14:textId="77777777" w:rsidTr="00290BAA">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854" w:type="dxa"/>
            <w:tcBorders>
              <w:top w:val="single" w:sz="4" w:space="0" w:color="FFFFFF" w:themeColor="background1"/>
              <w:bottom w:val="single" w:sz="4" w:space="0" w:color="FFFFFF" w:themeColor="background1"/>
              <w:right w:val="single" w:sz="4" w:space="0" w:color="FFFFFF" w:themeColor="background1"/>
            </w:tcBorders>
            <w:vAlign w:val="center"/>
          </w:tcPr>
          <w:p w14:paraId="46632EAF" w14:textId="77777777" w:rsidR="001D0C62" w:rsidRDefault="001D0C62" w:rsidP="00290BAA">
            <w:pPr>
              <w:pStyle w:val="Default"/>
              <w:jc w:val="center"/>
              <w:rPr>
                <w:rFonts w:ascii="CMU Serif" w:hAnsi="CMU Serif" w:cs="CMU Serif"/>
                <w:color w:val="FFFFFF" w:themeColor="background1"/>
              </w:rPr>
            </w:pPr>
            <w:r>
              <w:rPr>
                <w:rFonts w:ascii="CMU Serif" w:hAnsi="CMU Serif" w:cs="CMU Serif"/>
                <w:color w:val="FFFFFF" w:themeColor="background1"/>
              </w:rPr>
              <w:t>Accuracy</w:t>
            </w:r>
          </w:p>
        </w:tc>
        <w:tc>
          <w:tcPr>
            <w:tcW w:w="77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02D76C" w14:textId="77777777" w:rsidR="001D0C62" w:rsidRDefault="001D0C62" w:rsidP="00290BAA">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system has to provide a high percentage of detections, greater than 95% </w:t>
            </w:r>
          </w:p>
        </w:tc>
      </w:tr>
      <w:tr w:rsidR="001D0C62" w14:paraId="3161B63E" w14:textId="77777777" w:rsidTr="00290BAA">
        <w:trPr>
          <w:trHeight w:val="773"/>
        </w:trPr>
        <w:tc>
          <w:tcPr>
            <w:cnfStyle w:val="001000000000" w:firstRow="0" w:lastRow="0" w:firstColumn="1" w:lastColumn="0" w:oddVBand="0" w:evenVBand="0" w:oddHBand="0" w:evenHBand="0" w:firstRowFirstColumn="0" w:firstRowLastColumn="0" w:lastRowFirstColumn="0" w:lastRowLastColumn="0"/>
            <w:tcW w:w="1854" w:type="dxa"/>
            <w:tcBorders>
              <w:top w:val="single" w:sz="4" w:space="0" w:color="FFFFFF" w:themeColor="background1"/>
              <w:right w:val="single" w:sz="4" w:space="0" w:color="FFFFFF" w:themeColor="background1"/>
            </w:tcBorders>
            <w:vAlign w:val="center"/>
          </w:tcPr>
          <w:p w14:paraId="623D4CA7" w14:textId="77777777" w:rsidR="001D0C62" w:rsidRDefault="001D0C62" w:rsidP="00290BAA">
            <w:pPr>
              <w:pStyle w:val="Default"/>
              <w:jc w:val="center"/>
              <w:rPr>
                <w:rFonts w:ascii="CMU Serif" w:hAnsi="CMU Serif" w:cs="CMU Serif"/>
                <w:color w:val="FFFFFF" w:themeColor="background1"/>
              </w:rPr>
            </w:pPr>
            <w:r>
              <w:rPr>
                <w:rFonts w:ascii="CMU Serif" w:hAnsi="CMU Serif" w:cs="CMU Serif"/>
                <w:color w:val="FFFFFF" w:themeColor="background1"/>
              </w:rPr>
              <w:t>Quality of Data</w:t>
            </w:r>
          </w:p>
        </w:tc>
        <w:tc>
          <w:tcPr>
            <w:tcW w:w="77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B29096" w14:textId="77777777" w:rsidR="001D0C62" w:rsidRDefault="001D0C62" w:rsidP="00290BAA">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Acquired signals including acceleration and ECG have to be of high quality such that the signals are </w:t>
            </w:r>
            <w:r w:rsidRPr="00A92B67">
              <w:rPr>
                <w:rFonts w:ascii="CMU Serif" w:hAnsi="CMU Serif" w:cs="CMU Serif"/>
                <w:noProof/>
                <w:sz w:val="24"/>
                <w:szCs w:val="24"/>
              </w:rPr>
              <w:t>recent</w:t>
            </w:r>
            <w:r>
              <w:rPr>
                <w:rFonts w:ascii="CMU Serif" w:hAnsi="CMU Serif" w:cs="CMU Serif"/>
                <w:sz w:val="24"/>
                <w:szCs w:val="24"/>
              </w:rPr>
              <w:t xml:space="preserve"> and the signal-to-noise ratio is maximal.</w:t>
            </w:r>
          </w:p>
        </w:tc>
      </w:tr>
    </w:tbl>
    <w:p w14:paraId="254A0F8D" w14:textId="77777777" w:rsidR="00167BF4" w:rsidRDefault="00167BF4" w:rsidP="00167BF4">
      <w:pPr>
        <w:pStyle w:val="Caption"/>
        <w:rPr>
          <w:rFonts w:ascii="CMU Serif" w:hAnsi="CMU Serif" w:cs="CMU Serif"/>
        </w:rPr>
      </w:pPr>
    </w:p>
    <w:p w14:paraId="2543484D" w14:textId="77777777" w:rsidR="00167BF4" w:rsidRDefault="00167BF4" w:rsidP="00167BF4">
      <w:pPr>
        <w:pStyle w:val="Caption"/>
        <w:spacing w:after="0"/>
        <w:rPr>
          <w:rFonts w:ascii="CMU Serif" w:hAnsi="CMU Serif" w:cs="CMU Serif"/>
          <w:color w:val="44546A" w:themeColor="text2"/>
          <w:rtl/>
        </w:rPr>
      </w:pPr>
      <w:bookmarkStart w:id="71" w:name="_Toc452985015"/>
      <w:bookmarkStart w:id="72" w:name="_Toc368128759"/>
      <w:r>
        <w:rPr>
          <w:rFonts w:ascii="CMU Serif" w:hAnsi="CMU Serif" w:cs="CMU Serif"/>
        </w:rPr>
        <w:t xml:space="preserve">Table </w:t>
      </w:r>
      <w:r>
        <w:fldChar w:fldCharType="begin"/>
      </w:r>
      <w:r>
        <w:rPr>
          <w:rFonts w:ascii="CMU Serif" w:hAnsi="CMU Serif" w:cs="CMU Serif"/>
        </w:rPr>
        <w:instrText xml:space="preserve"> SEQ Table \* ARABIC </w:instrText>
      </w:r>
      <w:r>
        <w:fldChar w:fldCharType="separate"/>
      </w:r>
      <w:r w:rsidR="00532846">
        <w:rPr>
          <w:rFonts w:ascii="CMU Serif" w:hAnsi="CMU Serif" w:cs="CMU Serif"/>
          <w:noProof/>
        </w:rPr>
        <w:t>4</w:t>
      </w:r>
      <w:r>
        <w:fldChar w:fldCharType="end"/>
      </w:r>
      <w:r>
        <w:rPr>
          <w:rFonts w:ascii="CMU Serif" w:hAnsi="CMU Serif" w:cs="CMU Serif"/>
          <w:b w:val="0"/>
          <w:bCs w:val="0"/>
          <w:color w:val="44546A" w:themeColor="text2"/>
          <w:sz w:val="22"/>
          <w:szCs w:val="22"/>
        </w:rPr>
        <w:t xml:space="preserve"> </w:t>
      </w:r>
      <w:r>
        <w:rPr>
          <w:rFonts w:ascii="CMU Serif" w:hAnsi="CMU Serif" w:cs="CMU Serif"/>
        </w:rPr>
        <w:t>Practical design constraints</w:t>
      </w:r>
      <w:bookmarkEnd w:id="71"/>
    </w:p>
    <w:tbl>
      <w:tblPr>
        <w:tblStyle w:val="GridTable5Dark-Accent110"/>
        <w:tblW w:w="9648" w:type="dxa"/>
        <w:tblLook w:val="04A0" w:firstRow="1" w:lastRow="0" w:firstColumn="1" w:lastColumn="0" w:noHBand="0" w:noVBand="1"/>
      </w:tblPr>
      <w:tblGrid>
        <w:gridCol w:w="2403"/>
        <w:gridCol w:w="1512"/>
        <w:gridCol w:w="5733"/>
      </w:tblGrid>
      <w:tr w:rsidR="00167BF4" w14:paraId="6B0197C9" w14:textId="77777777" w:rsidTr="00297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bottom w:val="single" w:sz="4" w:space="0" w:color="FFFFFF" w:themeColor="background1"/>
            </w:tcBorders>
            <w:hideMark/>
          </w:tcPr>
          <w:p w14:paraId="21396EAB"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Type</w:t>
            </w:r>
          </w:p>
        </w:tc>
        <w:tc>
          <w:tcPr>
            <w:tcW w:w="1512" w:type="dxa"/>
            <w:tcBorders>
              <w:bottom w:val="single" w:sz="4" w:space="0" w:color="FFFFFF" w:themeColor="background1"/>
            </w:tcBorders>
            <w:hideMark/>
          </w:tcPr>
          <w:p w14:paraId="33574E8B" w14:textId="77777777" w:rsidR="00167BF4" w:rsidRDefault="00167BF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Name</w:t>
            </w:r>
          </w:p>
        </w:tc>
        <w:tc>
          <w:tcPr>
            <w:tcW w:w="5733" w:type="dxa"/>
            <w:tcBorders>
              <w:bottom w:val="single" w:sz="4" w:space="0" w:color="FFFFFF" w:themeColor="background1"/>
            </w:tcBorders>
            <w:hideMark/>
          </w:tcPr>
          <w:p w14:paraId="376CFBB8" w14:textId="77777777" w:rsidR="00167BF4" w:rsidRDefault="00167BF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Description</w:t>
            </w:r>
          </w:p>
        </w:tc>
      </w:tr>
      <w:tr w:rsidR="00167BF4" w14:paraId="5B88E629" w14:textId="77777777" w:rsidTr="008A1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728E0F9" w14:textId="77777777" w:rsidR="00167BF4" w:rsidRDefault="00167BF4" w:rsidP="0067190F">
            <w:pPr>
              <w:spacing w:after="0" w:line="240" w:lineRule="auto"/>
              <w:jc w:val="center"/>
              <w:rPr>
                <w:rFonts w:ascii="CMU Serif" w:hAnsi="CMU Serif" w:cs="CMU Serif"/>
                <w:sz w:val="24"/>
                <w:szCs w:val="24"/>
              </w:rPr>
            </w:pPr>
            <w:r>
              <w:rPr>
                <w:rFonts w:ascii="CMU Serif" w:hAnsi="CMU Serif" w:cs="CMU Serif"/>
                <w:sz w:val="24"/>
                <w:szCs w:val="24"/>
              </w:rPr>
              <w:t>Economic</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4B7A1D" w14:textId="77777777" w:rsidR="00167BF4" w:rsidRDefault="00167BF4" w:rsidP="0067190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Cost</w:t>
            </w:r>
          </w:p>
        </w:tc>
        <w:tc>
          <w:tcPr>
            <w:tcW w:w="57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987338" w14:textId="53BB30C0" w:rsidR="00167BF4" w:rsidRDefault="00167BF4" w:rsidP="003A3B73">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total cost of the project should not exceed </w:t>
            </w:r>
            <w:r w:rsidRPr="00D202F2">
              <w:rPr>
                <w:rFonts w:ascii="CMU Serif" w:hAnsi="CMU Serif" w:cs="CMU Serif"/>
                <w:sz w:val="24"/>
                <w:szCs w:val="24"/>
              </w:rPr>
              <w:t>5000</w:t>
            </w:r>
            <w:r w:rsidR="00482483">
              <w:rPr>
                <w:rFonts w:ascii="CMU Serif" w:hAnsi="CMU Serif" w:cs="CMU Serif"/>
                <w:sz w:val="24"/>
                <w:szCs w:val="24"/>
              </w:rPr>
              <w:t xml:space="preserve"> Qatari Riyals</w:t>
            </w:r>
            <w:r>
              <w:rPr>
                <w:rFonts w:ascii="CMU Serif" w:hAnsi="CMU Serif" w:cs="CMU Serif"/>
                <w:sz w:val="24"/>
                <w:szCs w:val="24"/>
              </w:rPr>
              <w:t xml:space="preserve"> </w:t>
            </w:r>
            <w:r w:rsidR="00482483">
              <w:rPr>
                <w:rFonts w:ascii="CMU Serif" w:hAnsi="CMU Serif" w:cs="CMU Serif"/>
                <w:sz w:val="24"/>
                <w:szCs w:val="24"/>
              </w:rPr>
              <w:t xml:space="preserve">since the average salary for house nursing services is around </w:t>
            </w:r>
            <w:r>
              <w:rPr>
                <w:rFonts w:ascii="CMU Serif" w:hAnsi="CMU Serif" w:cs="CMU Serif"/>
                <w:sz w:val="24"/>
                <w:szCs w:val="24"/>
              </w:rPr>
              <w:t xml:space="preserve">this </w:t>
            </w:r>
            <w:r w:rsidR="00DF66FB">
              <w:rPr>
                <w:rFonts w:ascii="CMU Serif" w:hAnsi="CMU Serif" w:cs="CMU Serif"/>
                <w:sz w:val="24"/>
                <w:szCs w:val="24"/>
              </w:rPr>
              <w:t xml:space="preserve">value and </w:t>
            </w:r>
            <w:r w:rsidR="002B1422">
              <w:rPr>
                <w:rFonts w:ascii="CMU Serif" w:hAnsi="CMU Serif" w:cs="CMU Serif"/>
                <w:sz w:val="24"/>
                <w:szCs w:val="24"/>
              </w:rPr>
              <w:t xml:space="preserve">the </w:t>
            </w:r>
            <w:r>
              <w:rPr>
                <w:rFonts w:ascii="CMU Serif" w:hAnsi="CMU Serif" w:cs="CMU Serif"/>
                <w:sz w:val="24"/>
                <w:szCs w:val="24"/>
              </w:rPr>
              <w:t xml:space="preserve">project aims to provide an affordable home solution. </w:t>
            </w:r>
          </w:p>
        </w:tc>
      </w:tr>
      <w:tr w:rsidR="00167BF4" w14:paraId="0A46F9E5" w14:textId="77777777" w:rsidTr="008A1251">
        <w:trPr>
          <w:trHeight w:val="440"/>
        </w:trPr>
        <w:tc>
          <w:tcPr>
            <w:cnfStyle w:val="001000000000" w:firstRow="0" w:lastRow="0" w:firstColumn="1" w:lastColumn="0" w:oddVBand="0" w:evenVBand="0" w:oddHBand="0" w:evenHBand="0" w:firstRowFirstColumn="0" w:firstRowLastColumn="0" w:lastRowFirstColumn="0" w:lastRowLastColumn="0"/>
            <w:tcW w:w="24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DF2A34A" w14:textId="77777777" w:rsidR="00167BF4" w:rsidRDefault="00167BF4" w:rsidP="0067190F">
            <w:pPr>
              <w:spacing w:after="0" w:line="240" w:lineRule="auto"/>
              <w:jc w:val="center"/>
              <w:rPr>
                <w:rFonts w:ascii="CMU Serif" w:hAnsi="CMU Serif" w:cs="CMU Serif"/>
                <w:color w:val="FF0000"/>
                <w:sz w:val="24"/>
                <w:szCs w:val="24"/>
              </w:rPr>
            </w:pPr>
            <w:r>
              <w:rPr>
                <w:rFonts w:ascii="CMU Serif" w:hAnsi="CMU Serif" w:cs="CMU Serif"/>
                <w:sz w:val="24"/>
                <w:szCs w:val="24"/>
              </w:rPr>
              <w:t>Usability</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6F130A" w14:textId="77777777" w:rsidR="00167BF4" w:rsidRDefault="00167BF4" w:rsidP="0067190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Simplicity, Learnability</w:t>
            </w:r>
          </w:p>
          <w:p w14:paraId="503A5992" w14:textId="77777777" w:rsidR="00167BF4" w:rsidRDefault="00167BF4" w:rsidP="0067190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and  Satisfaction</w:t>
            </w:r>
          </w:p>
        </w:tc>
        <w:tc>
          <w:tcPr>
            <w:tcW w:w="57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8B284D" w14:textId="77777777" w:rsidR="00167BF4" w:rsidRDefault="00167BF4" w:rsidP="003A3B73">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device should be light and comfortable to wear and easy to be used by an elderly with limited </w:t>
            </w:r>
            <w:r>
              <w:rPr>
                <w:rFonts w:ascii="CMU Serif" w:hAnsi="CMU Serif" w:cs="CMU Serif"/>
                <w:noProof/>
                <w:sz w:val="24"/>
                <w:szCs w:val="24"/>
              </w:rPr>
              <w:t>technical</w:t>
            </w:r>
            <w:r>
              <w:rPr>
                <w:rFonts w:ascii="CMU Serif" w:hAnsi="CMU Serif" w:cs="CMU Serif"/>
                <w:sz w:val="24"/>
                <w:szCs w:val="24"/>
              </w:rPr>
              <w:t xml:space="preserve"> skills. </w:t>
            </w:r>
          </w:p>
          <w:p w14:paraId="1A961241" w14:textId="5729B09F" w:rsidR="00167BF4" w:rsidRDefault="00167BF4" w:rsidP="003A3B73">
            <w:pPr>
              <w:pStyle w:val="Default"/>
              <w:jc w:val="both"/>
              <w:cnfStyle w:val="000000000000" w:firstRow="0" w:lastRow="0" w:firstColumn="0" w:lastColumn="0" w:oddVBand="0" w:evenVBand="0" w:oddHBand="0" w:evenHBand="0" w:firstRowFirstColumn="0" w:firstRowLastColumn="0" w:lastRowFirstColumn="0" w:lastRowLastColumn="0"/>
              <w:rPr>
                <w:rFonts w:ascii="CMU Serif" w:hAnsi="CMU Serif" w:cs="CMU Serif"/>
                <w:color w:val="auto"/>
              </w:rPr>
            </w:pPr>
            <w:r>
              <w:rPr>
                <w:rFonts w:ascii="CMU Serif" w:hAnsi="CMU Serif" w:cs="CMU Serif"/>
                <w:color w:val="auto"/>
              </w:rPr>
              <w:t xml:space="preserve">The user interface running on the user and the monitoring person’s application must be easy </w:t>
            </w:r>
            <w:r w:rsidR="004060B8">
              <w:rPr>
                <w:rFonts w:ascii="CMU Serif" w:hAnsi="CMU Serif" w:cs="CMU Serif"/>
                <w:color w:val="auto"/>
              </w:rPr>
              <w:t>to use. Which means that they do not require technology knowledge and can be used using minimal user configurations.</w:t>
            </w:r>
          </w:p>
        </w:tc>
      </w:tr>
      <w:tr w:rsidR="00167BF4" w14:paraId="3FA01792" w14:textId="77777777" w:rsidTr="008A1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FED7518" w14:textId="77777777" w:rsidR="00167BF4" w:rsidRDefault="00167BF4" w:rsidP="0067190F">
            <w:pPr>
              <w:spacing w:after="0" w:line="240" w:lineRule="auto"/>
              <w:jc w:val="center"/>
              <w:rPr>
                <w:rFonts w:ascii="CMU Serif" w:hAnsi="CMU Serif" w:cs="CMU Serif"/>
                <w:sz w:val="24"/>
                <w:szCs w:val="24"/>
              </w:rPr>
            </w:pPr>
            <w:r>
              <w:rPr>
                <w:rFonts w:ascii="CMU Serif" w:hAnsi="CMU Serif" w:cs="CMU Serif"/>
                <w:sz w:val="24"/>
                <w:szCs w:val="24"/>
              </w:rPr>
              <w:t>Safety</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B20EAF" w14:textId="77777777" w:rsidR="00167BF4" w:rsidRDefault="00167BF4" w:rsidP="0067190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p>
        </w:tc>
        <w:tc>
          <w:tcPr>
            <w:tcW w:w="57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EA17CE" w14:textId="77777777" w:rsidR="00167BF4" w:rsidRDefault="00167BF4" w:rsidP="003A3B73">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shimmer </w:t>
            </w:r>
            <w:r w:rsidRPr="00AD3EB0">
              <w:rPr>
                <w:rFonts w:ascii="CMU Serif" w:hAnsi="CMU Serif" w:cs="CMU Serif"/>
                <w:noProof/>
                <w:sz w:val="24"/>
                <w:szCs w:val="24"/>
              </w:rPr>
              <w:t>device</w:t>
            </w:r>
            <w:r>
              <w:rPr>
                <w:rFonts w:ascii="CMU Serif" w:hAnsi="CMU Serif" w:cs="CMU Serif"/>
                <w:sz w:val="24"/>
                <w:szCs w:val="24"/>
              </w:rPr>
              <w:t xml:space="preserve"> including ECG electrodes should not threaten patient’s health and </w:t>
            </w:r>
            <w:r w:rsidRPr="00AD3EB0">
              <w:rPr>
                <w:rFonts w:ascii="CMU Serif" w:hAnsi="CMU Serif" w:cs="CMU Serif"/>
                <w:noProof/>
                <w:sz w:val="24"/>
                <w:szCs w:val="24"/>
              </w:rPr>
              <w:t>safety</w:t>
            </w:r>
            <w:r>
              <w:rPr>
                <w:rFonts w:ascii="CMU Serif" w:hAnsi="CMU Serif" w:cs="CMU Serif"/>
                <w:sz w:val="24"/>
                <w:szCs w:val="24"/>
              </w:rPr>
              <w:t>.</w:t>
            </w:r>
          </w:p>
        </w:tc>
      </w:tr>
      <w:tr w:rsidR="00167BF4" w14:paraId="56BD9912" w14:textId="77777777" w:rsidTr="008A1251">
        <w:trPr>
          <w:trHeight w:val="64"/>
        </w:trPr>
        <w:tc>
          <w:tcPr>
            <w:cnfStyle w:val="001000000000" w:firstRow="0" w:lastRow="0" w:firstColumn="1" w:lastColumn="0" w:oddVBand="0" w:evenVBand="0" w:oddHBand="0" w:evenHBand="0" w:firstRowFirstColumn="0" w:firstRowLastColumn="0" w:lastRowFirstColumn="0" w:lastRowLastColumn="0"/>
            <w:tcW w:w="24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BB51ECB" w14:textId="77777777" w:rsidR="00167BF4" w:rsidRDefault="00167BF4" w:rsidP="0067190F">
            <w:pPr>
              <w:spacing w:after="0" w:line="240" w:lineRule="auto"/>
              <w:jc w:val="center"/>
              <w:rPr>
                <w:rFonts w:ascii="CMU Serif" w:hAnsi="CMU Serif" w:cs="CMU Serif"/>
                <w:sz w:val="24"/>
                <w:szCs w:val="24"/>
              </w:rPr>
            </w:pPr>
            <w:r>
              <w:rPr>
                <w:rFonts w:ascii="CMU Serif" w:hAnsi="CMU Serif" w:cs="CMU Serif"/>
                <w:sz w:val="24"/>
                <w:szCs w:val="24"/>
              </w:rPr>
              <w:t>Sustainability</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6B3B05" w14:textId="77777777" w:rsidR="00167BF4" w:rsidRDefault="00167BF4" w:rsidP="0067190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Reusability</w:t>
            </w:r>
          </w:p>
        </w:tc>
        <w:tc>
          <w:tcPr>
            <w:tcW w:w="57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C4109A" w14:textId="77777777" w:rsidR="00167BF4" w:rsidRDefault="00167BF4" w:rsidP="003A3B73">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Other developers can add, modify, and reuse this prototype for future development such as adding more algorithms to the system.</w:t>
            </w:r>
          </w:p>
        </w:tc>
      </w:tr>
      <w:tr w:rsidR="00167BF4" w14:paraId="0E5BE424" w14:textId="77777777" w:rsidTr="008A1251">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2403"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42A61910" w14:textId="77777777" w:rsidR="00167BF4" w:rsidRDefault="00167BF4" w:rsidP="0067190F">
            <w:pPr>
              <w:spacing w:after="0" w:line="240" w:lineRule="auto"/>
              <w:jc w:val="center"/>
              <w:rPr>
                <w:rFonts w:ascii="CMU Serif" w:hAnsi="CMU Serif" w:cs="CMU Serif"/>
                <w:sz w:val="24"/>
                <w:szCs w:val="24"/>
              </w:rPr>
            </w:pPr>
            <w:r>
              <w:rPr>
                <w:rFonts w:ascii="CMU Serif" w:hAnsi="CMU Serif" w:cs="CMU Serif"/>
                <w:sz w:val="24"/>
                <w:szCs w:val="24"/>
              </w:rPr>
              <w:t>Physical</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91C4643" w14:textId="77777777" w:rsidR="00167BF4" w:rsidRDefault="00167BF4" w:rsidP="0067190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Size</w:t>
            </w:r>
          </w:p>
        </w:tc>
        <w:tc>
          <w:tcPr>
            <w:tcW w:w="57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C0752C" w14:textId="77777777" w:rsidR="00167BF4" w:rsidRDefault="00167BF4" w:rsidP="003A3B73">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size of sensing device should be </w:t>
            </w:r>
            <w:commentRangeStart w:id="73"/>
            <w:r>
              <w:rPr>
                <w:rFonts w:ascii="CMU Serif" w:hAnsi="CMU Serif" w:cs="CMU Serif"/>
                <w:sz w:val="24"/>
                <w:szCs w:val="24"/>
              </w:rPr>
              <w:t>as small as possible</w:t>
            </w:r>
            <w:commentRangeEnd w:id="73"/>
            <w:r w:rsidR="004060B8">
              <w:rPr>
                <w:rStyle w:val="CommentReference"/>
              </w:rPr>
              <w:commentReference w:id="73"/>
            </w:r>
            <w:r>
              <w:rPr>
                <w:rFonts w:ascii="CMU Serif" w:hAnsi="CMU Serif" w:cs="CMU Serif"/>
                <w:sz w:val="24"/>
                <w:szCs w:val="24"/>
              </w:rPr>
              <w:t xml:space="preserve"> to be easily attached to the body.</w:t>
            </w:r>
          </w:p>
        </w:tc>
      </w:tr>
      <w:tr w:rsidR="00167BF4" w14:paraId="50D66D82" w14:textId="77777777" w:rsidTr="008A1251">
        <w:trPr>
          <w:trHeight w:val="6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FFFF" w:themeColor="background1"/>
              <w:right w:val="single" w:sz="4" w:space="0" w:color="FFFFFF" w:themeColor="background1"/>
            </w:tcBorders>
            <w:vAlign w:val="center"/>
            <w:hideMark/>
          </w:tcPr>
          <w:p w14:paraId="764BF3AB" w14:textId="77777777" w:rsidR="00167BF4" w:rsidRDefault="00167BF4">
            <w:pPr>
              <w:spacing w:after="0" w:line="240" w:lineRule="auto"/>
              <w:rPr>
                <w:rFonts w:ascii="CMU Serif" w:hAnsi="CMU Serif" w:cs="CMU Serif"/>
                <w:sz w:val="24"/>
                <w:szCs w:val="24"/>
              </w:rPr>
            </w:pP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CFE8F8" w14:textId="77777777" w:rsidR="00167BF4" w:rsidRDefault="00167BF4" w:rsidP="0067190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Weight</w:t>
            </w:r>
          </w:p>
        </w:tc>
        <w:tc>
          <w:tcPr>
            <w:tcW w:w="573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296A0D" w14:textId="3D6886F2" w:rsidR="00167BF4" w:rsidRDefault="00167BF4" w:rsidP="004060B8">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w:t>
            </w:r>
            <w:r w:rsidR="004060B8">
              <w:rPr>
                <w:rFonts w:ascii="CMU Serif" w:hAnsi="CMU Serif" w:cs="CMU Serif"/>
                <w:sz w:val="24"/>
                <w:szCs w:val="24"/>
              </w:rPr>
              <w:t>sensor</w:t>
            </w:r>
            <w:r>
              <w:rPr>
                <w:rFonts w:ascii="CMU Serif" w:hAnsi="CMU Serif" w:cs="CMU Serif"/>
                <w:sz w:val="24"/>
                <w:szCs w:val="24"/>
              </w:rPr>
              <w:t xml:space="preserve"> should have a </w:t>
            </w:r>
            <w:commentRangeStart w:id="74"/>
            <w:r>
              <w:rPr>
                <w:rFonts w:ascii="CMU Serif" w:hAnsi="CMU Serif" w:cs="CMU Serif"/>
                <w:sz w:val="24"/>
                <w:szCs w:val="24"/>
              </w:rPr>
              <w:t>lightweight</w:t>
            </w:r>
            <w:commentRangeEnd w:id="74"/>
            <w:r w:rsidR="00641691">
              <w:rPr>
                <w:rStyle w:val="CommentReference"/>
              </w:rPr>
              <w:commentReference w:id="74"/>
            </w:r>
            <w:r>
              <w:rPr>
                <w:rFonts w:ascii="CMU Serif" w:hAnsi="CMU Serif" w:cs="CMU Serif"/>
                <w:sz w:val="24"/>
                <w:szCs w:val="24"/>
              </w:rPr>
              <w:t xml:space="preserve"> </w:t>
            </w:r>
            <w:r w:rsidR="0067190F">
              <w:rPr>
                <w:rFonts w:ascii="CMU Serif" w:hAnsi="CMU Serif" w:cs="CMU Serif"/>
                <w:sz w:val="24"/>
                <w:szCs w:val="24"/>
              </w:rPr>
              <w:t xml:space="preserve">(few grams) </w:t>
            </w:r>
            <w:r>
              <w:rPr>
                <w:rFonts w:ascii="CMU Serif" w:hAnsi="CMU Serif" w:cs="CMU Serif"/>
                <w:sz w:val="24"/>
                <w:szCs w:val="24"/>
              </w:rPr>
              <w:t xml:space="preserve">to be held by </w:t>
            </w:r>
            <w:r w:rsidR="004060B8">
              <w:rPr>
                <w:rFonts w:ascii="CMU Serif" w:hAnsi="CMU Serif" w:cs="CMU Serif"/>
                <w:sz w:val="24"/>
                <w:szCs w:val="24"/>
              </w:rPr>
              <w:t>user.</w:t>
            </w:r>
          </w:p>
        </w:tc>
      </w:tr>
    </w:tbl>
    <w:p w14:paraId="4D33E693" w14:textId="77777777" w:rsidR="00167BF4" w:rsidRDefault="00167BF4" w:rsidP="00167BF4">
      <w:pPr>
        <w:pStyle w:val="Heading2"/>
        <w:numPr>
          <w:ilvl w:val="1"/>
          <w:numId w:val="1"/>
        </w:numPr>
        <w:spacing w:before="240" w:after="240"/>
        <w:ind w:left="1134" w:hanging="283"/>
        <w:rPr>
          <w:rFonts w:ascii="CMU Serif" w:hAnsi="CMU Serif" w:cs="CMU Serif"/>
          <w:color w:val="2E74B5" w:themeColor="accent1" w:themeShade="BF"/>
        </w:rPr>
      </w:pPr>
      <w:bookmarkStart w:id="75" w:name="_Toc453620434"/>
      <w:r>
        <w:rPr>
          <w:rFonts w:ascii="CMU Serif" w:hAnsi="CMU Serif" w:cs="CMU Serif"/>
          <w:color w:val="2E74B5" w:themeColor="accent1" w:themeShade="BF"/>
        </w:rPr>
        <w:t>Design Standards</w:t>
      </w:r>
      <w:bookmarkEnd w:id="72"/>
      <w:bookmarkEnd w:id="75"/>
    </w:p>
    <w:p w14:paraId="5B2160C7" w14:textId="77777777" w:rsidR="00167BF4" w:rsidRDefault="00167BF4" w:rsidP="002B615F">
      <w:pPr>
        <w:pStyle w:val="Caption"/>
        <w:spacing w:after="0"/>
        <w:jc w:val="both"/>
        <w:rPr>
          <w:rFonts w:ascii="CMU Serif" w:hAnsi="CMU Serif" w:cs="CMU Serif"/>
        </w:rPr>
      </w:pPr>
      <w:bookmarkStart w:id="76" w:name="_Toc452985016"/>
      <w:r>
        <w:rPr>
          <w:rFonts w:ascii="CMU Serif" w:hAnsi="CMU Serif" w:cs="CMU Serif"/>
        </w:rPr>
        <w:t xml:space="preserve">Table </w:t>
      </w:r>
      <w:r>
        <w:fldChar w:fldCharType="begin"/>
      </w:r>
      <w:r>
        <w:rPr>
          <w:rFonts w:ascii="CMU Serif" w:hAnsi="CMU Serif" w:cs="CMU Serif"/>
        </w:rPr>
        <w:instrText xml:space="preserve"> SEQ Table \* ARABIC </w:instrText>
      </w:r>
      <w:r>
        <w:fldChar w:fldCharType="separate"/>
      </w:r>
      <w:r w:rsidR="00532846">
        <w:rPr>
          <w:rFonts w:ascii="CMU Serif" w:hAnsi="CMU Serif" w:cs="CMU Serif"/>
          <w:noProof/>
        </w:rPr>
        <w:t>5</w:t>
      </w:r>
      <w:r>
        <w:fldChar w:fldCharType="end"/>
      </w:r>
      <w:r>
        <w:rPr>
          <w:rFonts w:ascii="CMU Serif" w:hAnsi="CMU Serif" w:cs="CMU Serif"/>
        </w:rPr>
        <w:t xml:space="preserve"> Design standards</w:t>
      </w:r>
      <w:bookmarkEnd w:id="76"/>
    </w:p>
    <w:tbl>
      <w:tblPr>
        <w:tblStyle w:val="GridTable5Dark-Accent110"/>
        <w:tblW w:w="9648" w:type="dxa"/>
        <w:tblLook w:val="04A0" w:firstRow="1" w:lastRow="0" w:firstColumn="1" w:lastColumn="0" w:noHBand="0" w:noVBand="1"/>
      </w:tblPr>
      <w:tblGrid>
        <w:gridCol w:w="1908"/>
        <w:gridCol w:w="1808"/>
        <w:gridCol w:w="5932"/>
      </w:tblGrid>
      <w:tr w:rsidR="00167BF4" w14:paraId="51DFB419" w14:textId="77777777" w:rsidTr="0064169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FFFFFF" w:themeColor="background1"/>
            </w:tcBorders>
            <w:hideMark/>
          </w:tcPr>
          <w:p w14:paraId="2A8AA828"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Name</w:t>
            </w:r>
          </w:p>
        </w:tc>
        <w:tc>
          <w:tcPr>
            <w:tcW w:w="1808" w:type="dxa"/>
            <w:tcBorders>
              <w:bottom w:val="single" w:sz="4" w:space="0" w:color="FFFFFF" w:themeColor="background1"/>
            </w:tcBorders>
            <w:hideMark/>
          </w:tcPr>
          <w:p w14:paraId="2461D5A8" w14:textId="77777777" w:rsidR="00167BF4" w:rsidRDefault="00167BF4">
            <w:pPr>
              <w:cnfStyle w:val="100000000000" w:firstRow="1" w:lastRow="0" w:firstColumn="0" w:lastColumn="0" w:oddVBand="0" w:evenVBand="0" w:oddHBand="0" w:evenHBand="0" w:firstRowFirstColumn="0" w:firstRowLastColumn="0" w:lastRowFirstColumn="0" w:lastRowLastColumn="0"/>
              <w:rPr>
                <w:rFonts w:ascii="CMU Serif" w:hAnsi="CMU Serif" w:cs="CMU Serif"/>
                <w:sz w:val="24"/>
                <w:szCs w:val="24"/>
              </w:rPr>
            </w:pPr>
          </w:p>
        </w:tc>
        <w:tc>
          <w:tcPr>
            <w:tcW w:w="5932" w:type="dxa"/>
            <w:tcBorders>
              <w:bottom w:val="single" w:sz="4" w:space="0" w:color="FFFFFF" w:themeColor="background1"/>
            </w:tcBorders>
            <w:hideMark/>
          </w:tcPr>
          <w:p w14:paraId="584E60AD" w14:textId="77777777" w:rsidR="00167BF4" w:rsidRDefault="00167BF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Description</w:t>
            </w:r>
          </w:p>
        </w:tc>
      </w:tr>
      <w:tr w:rsidR="00167BF4" w14:paraId="4472CB70" w14:textId="77777777" w:rsidTr="008A1251">
        <w:trPr>
          <w:cnfStyle w:val="000000100000" w:firstRow="0" w:lastRow="0" w:firstColumn="0" w:lastColumn="0" w:oddVBand="0" w:evenVBand="0" w:oddHBand="1" w:evenHBand="0" w:firstRowFirstColumn="0" w:firstRowLastColumn="0" w:lastRowFirstColumn="0" w:lastRowLastColumn="0"/>
          <w:trHeight w:val="1146"/>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E0D0877" w14:textId="77777777" w:rsidR="00167BF4" w:rsidRDefault="00167BF4" w:rsidP="002E079B">
            <w:pPr>
              <w:spacing w:after="0" w:line="240" w:lineRule="auto"/>
              <w:jc w:val="center"/>
              <w:rPr>
                <w:rFonts w:ascii="CMU Serif" w:hAnsi="CMU Serif" w:cs="CMU Serif"/>
                <w:sz w:val="24"/>
                <w:szCs w:val="24"/>
              </w:rPr>
            </w:pPr>
            <w:r>
              <w:rPr>
                <w:rFonts w:ascii="CMU Serif" w:hAnsi="CMU Serif" w:cs="CMU Serif"/>
                <w:sz w:val="24"/>
                <w:szCs w:val="24"/>
              </w:rPr>
              <w:t>Bluetooth</w:t>
            </w:r>
          </w:p>
        </w:tc>
        <w:tc>
          <w:tcPr>
            <w:tcW w:w="18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0A677E" w14:textId="77777777" w:rsidR="00167BF4" w:rsidRDefault="00167BF4" w:rsidP="008A125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IEEE 802.15.1</w:t>
            </w:r>
          </w:p>
        </w:tc>
        <w:tc>
          <w:tcPr>
            <w:tcW w:w="5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311156" w14:textId="221F5D6D" w:rsidR="00167BF4" w:rsidRDefault="00167BF4" w:rsidP="00041C24">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shimmer device used to acquire the signals will connect to the </w:t>
            </w:r>
            <w:r w:rsidR="00041C24">
              <w:rPr>
                <w:rFonts w:ascii="CMU Serif" w:hAnsi="CMU Serif" w:cs="CMU Serif"/>
                <w:sz w:val="24"/>
                <w:szCs w:val="24"/>
              </w:rPr>
              <w:t>myRIO</w:t>
            </w:r>
            <w:r>
              <w:rPr>
                <w:rFonts w:ascii="CMU Serif" w:hAnsi="CMU Serif" w:cs="CMU Serif"/>
                <w:sz w:val="24"/>
                <w:szCs w:val="24"/>
              </w:rPr>
              <w:t xml:space="preserve"> board that will process these signals via Bluetooth connection.</w:t>
            </w:r>
          </w:p>
        </w:tc>
      </w:tr>
      <w:tr w:rsidR="00167BF4" w14:paraId="6C7BDDEC" w14:textId="77777777" w:rsidTr="008A1251">
        <w:trPr>
          <w:trHeight w:val="1165"/>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2F34E33" w14:textId="77777777" w:rsidR="00167BF4" w:rsidRDefault="00167BF4" w:rsidP="002E079B">
            <w:pPr>
              <w:spacing w:after="0" w:line="240" w:lineRule="auto"/>
              <w:jc w:val="center"/>
              <w:rPr>
                <w:rFonts w:ascii="CMU Serif" w:hAnsi="CMU Serif" w:cs="CMU Serif"/>
                <w:sz w:val="24"/>
                <w:szCs w:val="24"/>
              </w:rPr>
            </w:pPr>
            <w:r>
              <w:rPr>
                <w:rFonts w:ascii="CMU Serif" w:hAnsi="CMU Serif" w:cs="CMU Serif"/>
                <w:sz w:val="24"/>
                <w:szCs w:val="24"/>
              </w:rPr>
              <w:t>Wi-Fi</w:t>
            </w:r>
          </w:p>
        </w:tc>
        <w:tc>
          <w:tcPr>
            <w:tcW w:w="18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0BAB15" w14:textId="77777777" w:rsidR="00167BF4" w:rsidRDefault="00167BF4" w:rsidP="008A125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IEEE 802.11</w:t>
            </w:r>
          </w:p>
        </w:tc>
        <w:tc>
          <w:tcPr>
            <w:tcW w:w="5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AF1315" w14:textId="3C1E7C8B" w:rsidR="00167BF4" w:rsidRDefault="00167BF4" w:rsidP="00041C24">
            <w:pPr>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w:t>
            </w:r>
            <w:r w:rsidR="00041C24">
              <w:rPr>
                <w:rFonts w:ascii="CMU Serif" w:hAnsi="CMU Serif" w:cs="CMU Serif"/>
                <w:sz w:val="24"/>
                <w:szCs w:val="24"/>
              </w:rPr>
              <w:t>myRIO</w:t>
            </w:r>
            <w:r>
              <w:rPr>
                <w:rFonts w:ascii="CMU Serif" w:hAnsi="CMU Serif" w:cs="CMU Serif"/>
                <w:sz w:val="24"/>
                <w:szCs w:val="24"/>
              </w:rPr>
              <w:t xml:space="preserve"> board will send an email when a fall is detected, with the details of both fall and patient’s health status. This process </w:t>
            </w:r>
            <w:r>
              <w:rPr>
                <w:rFonts w:ascii="CMU Serif" w:hAnsi="CMU Serif" w:cs="CMU Serif"/>
                <w:noProof/>
                <w:sz w:val="24"/>
                <w:szCs w:val="24"/>
              </w:rPr>
              <w:t>is done</w:t>
            </w:r>
            <w:r>
              <w:rPr>
                <w:rFonts w:ascii="CMU Serif" w:hAnsi="CMU Serif" w:cs="CMU Serif"/>
                <w:sz w:val="24"/>
                <w:szCs w:val="24"/>
              </w:rPr>
              <w:t xml:space="preserve"> via a Wi-Fi connection. </w:t>
            </w:r>
          </w:p>
        </w:tc>
      </w:tr>
      <w:tr w:rsidR="00641691" w14:paraId="00549C4B" w14:textId="77777777" w:rsidTr="008A1251">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FFFFFF" w:themeColor="background1"/>
              <w:bottom w:val="single" w:sz="4" w:space="0" w:color="FFFFFF" w:themeColor="background1"/>
              <w:right w:val="single" w:sz="4" w:space="0" w:color="FFFFFF" w:themeColor="background1"/>
            </w:tcBorders>
            <w:vAlign w:val="center"/>
          </w:tcPr>
          <w:p w14:paraId="3554F08C" w14:textId="1118467D" w:rsidR="00641691" w:rsidRDefault="00641691" w:rsidP="002E079B">
            <w:pPr>
              <w:spacing w:after="0" w:line="240" w:lineRule="auto"/>
              <w:jc w:val="center"/>
              <w:rPr>
                <w:rFonts w:ascii="CMU Serif" w:hAnsi="CMU Serif" w:cs="CMU Serif"/>
                <w:sz w:val="24"/>
                <w:szCs w:val="24"/>
              </w:rPr>
            </w:pPr>
            <w:r>
              <w:rPr>
                <w:rFonts w:ascii="CMU Serif" w:hAnsi="CMU Serif" w:cs="CMU Serif"/>
                <w:sz w:val="24"/>
                <w:szCs w:val="24"/>
              </w:rPr>
              <w:t>Simple Mail Transfer Protocol (SMTP)</w:t>
            </w:r>
          </w:p>
        </w:tc>
        <w:tc>
          <w:tcPr>
            <w:tcW w:w="18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69CFF4E" w14:textId="77777777" w:rsidR="00641691" w:rsidRDefault="00641691" w:rsidP="008A125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p>
        </w:tc>
        <w:tc>
          <w:tcPr>
            <w:tcW w:w="5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FB2203" w14:textId="3B680196" w:rsidR="00641691" w:rsidRDefault="00641691" w:rsidP="00641691">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sidRPr="00641691">
              <w:rPr>
                <w:rFonts w:ascii="CMU Serif" w:hAnsi="CMU Serif" w:cs="CMU Serif"/>
                <w:sz w:val="24"/>
                <w:szCs w:val="24"/>
              </w:rPr>
              <w:t xml:space="preserve">The protocol for mail </w:t>
            </w:r>
            <w:r>
              <w:rPr>
                <w:rFonts w:ascii="CMU Serif" w:hAnsi="CMU Serif" w:cs="CMU Serif"/>
                <w:sz w:val="24"/>
                <w:szCs w:val="24"/>
              </w:rPr>
              <w:t>sending and receiving</w:t>
            </w:r>
            <w:r w:rsidRPr="00641691">
              <w:rPr>
                <w:rFonts w:ascii="CMU Serif" w:hAnsi="CMU Serif" w:cs="CMU Serif"/>
                <w:sz w:val="24"/>
                <w:szCs w:val="24"/>
              </w:rPr>
              <w:t xml:space="preserve"> is </w:t>
            </w:r>
            <w:r>
              <w:rPr>
                <w:rFonts w:ascii="CMU Serif" w:hAnsi="CMU Serif" w:cs="CMU Serif"/>
                <w:sz w:val="24"/>
                <w:szCs w:val="24"/>
              </w:rPr>
              <w:t>SMTP using</w:t>
            </w:r>
            <w:r w:rsidRPr="00641691">
              <w:rPr>
                <w:rFonts w:ascii="CMU Serif" w:hAnsi="CMU Serif" w:cs="CMU Serif"/>
                <w:sz w:val="24"/>
                <w:szCs w:val="24"/>
              </w:rPr>
              <w:t xml:space="preserve"> port 587</w:t>
            </w:r>
            <w:r>
              <w:rPr>
                <w:rFonts w:ascii="CMU Serif" w:hAnsi="CMU Serif" w:cs="CMU Serif"/>
                <w:sz w:val="24"/>
                <w:szCs w:val="24"/>
              </w:rPr>
              <w:t xml:space="preserve"> where</w:t>
            </w:r>
            <w:r w:rsidRPr="00641691">
              <w:rPr>
                <w:rFonts w:ascii="CMU Serif" w:hAnsi="CMU Serif" w:cs="CMU Serif"/>
                <w:sz w:val="24"/>
                <w:szCs w:val="24"/>
              </w:rPr>
              <w:t xml:space="preserve"> connections</w:t>
            </w:r>
            <w:r>
              <w:rPr>
                <w:rFonts w:ascii="CMU Serif" w:hAnsi="CMU Serif" w:cs="CMU Serif"/>
                <w:sz w:val="24"/>
                <w:szCs w:val="24"/>
              </w:rPr>
              <w:t xml:space="preserve"> are</w:t>
            </w:r>
            <w:r w:rsidRPr="00641691">
              <w:rPr>
                <w:rFonts w:ascii="CMU Serif" w:hAnsi="CMU Serif" w:cs="CMU Serif"/>
                <w:sz w:val="24"/>
                <w:szCs w:val="24"/>
              </w:rPr>
              <w:t xml:space="preserve"> secured by SSL</w:t>
            </w:r>
            <w:r>
              <w:rPr>
                <w:rFonts w:ascii="CMU Serif" w:hAnsi="CMU Serif" w:cs="CMU Serif"/>
                <w:sz w:val="24"/>
                <w:szCs w:val="24"/>
              </w:rPr>
              <w:t>.</w:t>
            </w:r>
          </w:p>
        </w:tc>
      </w:tr>
      <w:tr w:rsidR="009B7FF0" w14:paraId="326A3F42" w14:textId="77777777" w:rsidTr="008A1251">
        <w:trPr>
          <w:trHeight w:val="1165"/>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FFFFFF" w:themeColor="background1"/>
              <w:right w:val="single" w:sz="4" w:space="0" w:color="FFFFFF" w:themeColor="background1"/>
            </w:tcBorders>
            <w:vAlign w:val="center"/>
          </w:tcPr>
          <w:p w14:paraId="3F36802D" w14:textId="6B54ECB2" w:rsidR="009B7FF0" w:rsidRDefault="009B7FF0" w:rsidP="002E079B">
            <w:pPr>
              <w:spacing w:after="0" w:line="240" w:lineRule="auto"/>
              <w:jc w:val="center"/>
              <w:rPr>
                <w:rFonts w:ascii="CMU Serif" w:hAnsi="CMU Serif" w:cs="CMU Serif"/>
                <w:sz w:val="24"/>
                <w:szCs w:val="24"/>
              </w:rPr>
            </w:pPr>
            <w:r>
              <w:rPr>
                <w:rFonts w:ascii="CMU Serif" w:hAnsi="CMU Serif" w:cs="CMU Serif"/>
                <w:sz w:val="24"/>
                <w:szCs w:val="24"/>
              </w:rPr>
              <w:t>Advanced Encryption Standard</w:t>
            </w:r>
            <w:r w:rsidR="00641691">
              <w:rPr>
                <w:rFonts w:ascii="CMU Serif" w:hAnsi="CMU Serif" w:cs="CMU Serif"/>
                <w:sz w:val="24"/>
                <w:szCs w:val="24"/>
              </w:rPr>
              <w:t xml:space="preserve"> (AES)</w:t>
            </w:r>
          </w:p>
        </w:tc>
        <w:tc>
          <w:tcPr>
            <w:tcW w:w="18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E00B60" w14:textId="2EAD954A" w:rsidR="009B7FF0" w:rsidRPr="008A1251" w:rsidRDefault="002E079B" w:rsidP="008A1251">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8A1251">
              <w:rPr>
                <w:rFonts w:ascii="CMU Serif" w:hAnsi="CMU Serif" w:cs="CMU Serif"/>
                <w:sz w:val="24"/>
                <w:szCs w:val="24"/>
              </w:rPr>
              <w:t>FIPS PUB 197</w:t>
            </w:r>
          </w:p>
        </w:tc>
        <w:tc>
          <w:tcPr>
            <w:tcW w:w="59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21313A" w14:textId="19B1CDF9" w:rsidR="009B7FF0" w:rsidRDefault="00041C24" w:rsidP="00041C24">
            <w:pPr>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When an alert is sent to the doctor, the email includes user’s ECG signal and extracted features. This information is encrypted using the AES before being transmitted.</w:t>
            </w:r>
          </w:p>
        </w:tc>
      </w:tr>
    </w:tbl>
    <w:p w14:paraId="66FDAA02" w14:textId="77777777" w:rsidR="00167BF4" w:rsidRDefault="00167BF4" w:rsidP="00167BF4">
      <w:pPr>
        <w:spacing w:after="0"/>
        <w:rPr>
          <w:rFonts w:ascii="CMU Serif" w:eastAsiaTheme="majorEastAsia" w:hAnsi="CMU Serif" w:cs="CMU Serif"/>
          <w:b/>
          <w:bCs/>
          <w:color w:val="2E74B5" w:themeColor="accent1" w:themeShade="BF"/>
          <w:sz w:val="26"/>
          <w:szCs w:val="26"/>
        </w:rPr>
        <w:sectPr w:rsidR="00167BF4">
          <w:pgSz w:w="12240" w:h="15840"/>
          <w:pgMar w:top="1440" w:right="1440" w:bottom="1440" w:left="1440" w:header="720" w:footer="720" w:gutter="0"/>
          <w:cols w:space="720"/>
        </w:sectPr>
      </w:pPr>
    </w:p>
    <w:p w14:paraId="2C6FF18F" w14:textId="77777777" w:rsidR="00167BF4" w:rsidRDefault="00167BF4" w:rsidP="00167BF4">
      <w:pPr>
        <w:pStyle w:val="Heading2"/>
        <w:numPr>
          <w:ilvl w:val="1"/>
          <w:numId w:val="1"/>
        </w:numPr>
        <w:spacing w:before="240" w:after="240"/>
        <w:ind w:left="1134" w:hanging="283"/>
        <w:rPr>
          <w:rFonts w:ascii="CMU Serif" w:hAnsi="CMU Serif" w:cs="CMU Serif"/>
          <w:color w:val="2E74B5" w:themeColor="accent1" w:themeShade="BF"/>
        </w:rPr>
      </w:pPr>
      <w:bookmarkStart w:id="77" w:name="_Toc368128760"/>
      <w:bookmarkStart w:id="78" w:name="_Toc453620435"/>
      <w:r>
        <w:rPr>
          <w:rFonts w:ascii="CMU Serif" w:hAnsi="CMU Serif" w:cs="CMU Serif"/>
          <w:color w:val="2E74B5" w:themeColor="accent1" w:themeShade="BF"/>
        </w:rPr>
        <w:t>Professional Code of Ethics</w:t>
      </w:r>
      <w:bookmarkEnd w:id="77"/>
      <w:bookmarkEnd w:id="78"/>
    </w:p>
    <w:p w14:paraId="5D92C4D4" w14:textId="77777777" w:rsidR="00167BF4" w:rsidRDefault="00167BF4" w:rsidP="00167BF4">
      <w:pPr>
        <w:pStyle w:val="Caption"/>
        <w:rPr>
          <w:rFonts w:ascii="CMU Serif" w:hAnsi="CMU Serif" w:cs="CMU Serif"/>
        </w:rPr>
      </w:pPr>
      <w:bookmarkStart w:id="79" w:name="_Toc452985017"/>
      <w:r>
        <w:rPr>
          <w:rFonts w:ascii="CMU Serif" w:hAnsi="CMU Serif" w:cs="CMU Serif"/>
        </w:rPr>
        <w:t xml:space="preserve">Table </w:t>
      </w:r>
      <w:r>
        <w:fldChar w:fldCharType="begin"/>
      </w:r>
      <w:r>
        <w:rPr>
          <w:rFonts w:ascii="CMU Serif" w:hAnsi="CMU Serif" w:cs="CMU Serif"/>
        </w:rPr>
        <w:instrText xml:space="preserve"> SEQ Table \* ARABIC </w:instrText>
      </w:r>
      <w:r>
        <w:fldChar w:fldCharType="separate"/>
      </w:r>
      <w:r w:rsidR="00532846">
        <w:rPr>
          <w:rFonts w:ascii="CMU Serif" w:hAnsi="CMU Serif" w:cs="CMU Serif"/>
          <w:noProof/>
        </w:rPr>
        <w:t>6</w:t>
      </w:r>
      <w:r>
        <w:fldChar w:fldCharType="end"/>
      </w:r>
      <w:r>
        <w:rPr>
          <w:rFonts w:ascii="CMU Serif" w:hAnsi="CMU Serif" w:cs="CMU Serif"/>
        </w:rPr>
        <w:t xml:space="preserve"> Professional code of ethics</w:t>
      </w:r>
      <w:bookmarkEnd w:id="79"/>
      <w:r>
        <w:rPr>
          <w:rFonts w:ascii="CMU Serif" w:hAnsi="CMU Serif" w:cs="CMU Serif"/>
        </w:rPr>
        <w:t xml:space="preserve"> </w:t>
      </w:r>
    </w:p>
    <w:tbl>
      <w:tblPr>
        <w:tblStyle w:val="GridTable5Dark-Accent110"/>
        <w:tblW w:w="13040" w:type="dxa"/>
        <w:tblLook w:val="04A0" w:firstRow="1" w:lastRow="0" w:firstColumn="1" w:lastColumn="0" w:noHBand="0" w:noVBand="1"/>
      </w:tblPr>
      <w:tblGrid>
        <w:gridCol w:w="3258"/>
        <w:gridCol w:w="3212"/>
        <w:gridCol w:w="6570"/>
      </w:tblGrid>
      <w:tr w:rsidR="00167BF4" w14:paraId="033E1C05" w14:textId="77777777" w:rsidTr="00CD6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bottom w:val="single" w:sz="4" w:space="0" w:color="FFFFFF" w:themeColor="background1"/>
            </w:tcBorders>
            <w:hideMark/>
          </w:tcPr>
          <w:p w14:paraId="6295D699" w14:textId="77777777" w:rsidR="00167BF4" w:rsidRDefault="00167BF4">
            <w:pPr>
              <w:pStyle w:val="Default"/>
              <w:jc w:val="center"/>
              <w:rPr>
                <w:rFonts w:ascii="CMU Serif" w:hAnsi="CMU Serif" w:cs="CMU Serif"/>
                <w:color w:val="FFFFFF" w:themeColor="background1"/>
              </w:rPr>
            </w:pPr>
            <w:r>
              <w:rPr>
                <w:rFonts w:ascii="CMU Serif" w:hAnsi="CMU Serif" w:cs="CMU Serif"/>
                <w:color w:val="FFFFFF" w:themeColor="background1"/>
              </w:rPr>
              <w:t>IEEE</w:t>
            </w:r>
          </w:p>
        </w:tc>
        <w:tc>
          <w:tcPr>
            <w:tcW w:w="3212" w:type="dxa"/>
            <w:tcBorders>
              <w:bottom w:val="single" w:sz="4" w:space="0" w:color="FFFFFF" w:themeColor="background1"/>
            </w:tcBorders>
            <w:hideMark/>
          </w:tcPr>
          <w:p w14:paraId="2956A6C4" w14:textId="77777777" w:rsidR="00167BF4" w:rsidRDefault="00167BF4">
            <w:pPr>
              <w:pStyle w:val="Default"/>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color w:val="FFFFFF" w:themeColor="background1"/>
              </w:rPr>
            </w:pPr>
            <w:r>
              <w:rPr>
                <w:rFonts w:ascii="CMU Serif" w:hAnsi="CMU Serif" w:cs="CMU Serif"/>
                <w:color w:val="FFFFFF" w:themeColor="background1"/>
              </w:rPr>
              <w:t>ACM</w:t>
            </w:r>
          </w:p>
        </w:tc>
        <w:tc>
          <w:tcPr>
            <w:tcW w:w="6570" w:type="dxa"/>
            <w:tcBorders>
              <w:bottom w:val="single" w:sz="4" w:space="0" w:color="FFFFFF" w:themeColor="background1"/>
            </w:tcBorders>
            <w:hideMark/>
          </w:tcPr>
          <w:p w14:paraId="7C48785A" w14:textId="77777777" w:rsidR="00167BF4" w:rsidRDefault="00167BF4">
            <w:pPr>
              <w:pStyle w:val="Default"/>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color w:val="FFFFFF" w:themeColor="background1"/>
              </w:rPr>
            </w:pPr>
            <w:r>
              <w:rPr>
                <w:rFonts w:ascii="CMU Serif" w:hAnsi="CMU Serif" w:cs="CMU Serif"/>
                <w:color w:val="FFFFFF" w:themeColor="background1"/>
              </w:rPr>
              <w:t>Project perspective</w:t>
            </w:r>
          </w:p>
        </w:tc>
      </w:tr>
      <w:tr w:rsidR="00167BF4" w14:paraId="5E68B34D" w14:textId="77777777" w:rsidTr="00CD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top w:val="single" w:sz="4" w:space="0" w:color="FFFFFF" w:themeColor="background1"/>
              <w:bottom w:val="single" w:sz="4" w:space="0" w:color="FFFFFF" w:themeColor="background1"/>
              <w:right w:val="single" w:sz="4" w:space="0" w:color="FFFFFF" w:themeColor="background1"/>
            </w:tcBorders>
            <w:hideMark/>
          </w:tcPr>
          <w:p w14:paraId="00C5A118" w14:textId="77777777" w:rsidR="00167BF4" w:rsidRDefault="00167BF4">
            <w:pPr>
              <w:pStyle w:val="Default"/>
              <w:numPr>
                <w:ilvl w:val="0"/>
                <w:numId w:val="10"/>
              </w:numPr>
              <w:ind w:left="242" w:hanging="180"/>
              <w:rPr>
                <w:rFonts w:ascii="CMU Serif" w:hAnsi="CMU Serif" w:cs="CMU Serif"/>
                <w:b w:val="0"/>
                <w:bCs w:val="0"/>
                <w:color w:val="FFFFFF" w:themeColor="background1"/>
              </w:rPr>
            </w:pPr>
            <w:r>
              <w:rPr>
                <w:rFonts w:ascii="CMU Serif" w:hAnsi="CMU Serif" w:cs="CMU Serif"/>
                <w:color w:val="FFFFFF" w:themeColor="background1"/>
              </w:rPr>
              <w:t>To improve the understanding of technology; its appropriate application, and potential consequences;</w:t>
            </w:r>
          </w:p>
        </w:tc>
        <w:tc>
          <w:tcPr>
            <w:tcW w:w="32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C1CED1" w14:textId="77777777" w:rsidR="00167BF4" w:rsidRDefault="00167BF4">
            <w:pPr>
              <w:pStyle w:val="Default"/>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1. </w:t>
            </w:r>
            <w:r w:rsidRPr="00AD3EB0">
              <w:rPr>
                <w:rFonts w:ascii="CMU Serif" w:hAnsi="CMU Serif" w:cs="CMU Serif"/>
                <w:noProof/>
              </w:rPr>
              <w:t>Strive to achieve the highest quality, effectiveness, and dignity in both the process and products of professional work;</w:t>
            </w:r>
          </w:p>
          <w:p w14:paraId="7E280221" w14:textId="77777777" w:rsidR="00167BF4" w:rsidRDefault="00167BF4">
            <w:pPr>
              <w:pStyle w:val="Default"/>
              <w:cnfStyle w:val="000000100000" w:firstRow="0" w:lastRow="0" w:firstColumn="0" w:lastColumn="0" w:oddVBand="0" w:evenVBand="0" w:oddHBand="1" w:evenHBand="0" w:firstRowFirstColumn="0" w:firstRowLastColumn="0" w:lastRowFirstColumn="0" w:lastRowLastColumn="0"/>
              <w:rPr>
                <w:rFonts w:ascii="CMU Serif" w:hAnsi="CMU Serif" w:cs="CMU Serif"/>
              </w:rPr>
            </w:pPr>
          </w:p>
          <w:p w14:paraId="5FE6B3C2" w14:textId="77777777" w:rsidR="00167BF4" w:rsidRDefault="00167BF4">
            <w:pPr>
              <w:pStyle w:val="Default"/>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2. Improve public understanding of computing and its consequences.</w:t>
            </w:r>
          </w:p>
        </w:tc>
        <w:tc>
          <w:tcPr>
            <w:tcW w:w="65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8AF869" w14:textId="77777777" w:rsidR="00167BF4" w:rsidRDefault="00167BF4">
            <w:pPr>
              <w:autoSpaceDE w:val="0"/>
              <w:autoSpaceDN w:val="0"/>
              <w:adjustRightInd w:val="0"/>
              <w:spacing w:after="0" w:line="240" w:lineRule="auto"/>
              <w:ind w:left="32" w:firstLine="3"/>
              <w:cnfStyle w:val="000000100000" w:firstRow="0" w:lastRow="0" w:firstColumn="0" w:lastColumn="0" w:oddVBand="0" w:evenVBand="0" w:oddHBand="1"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Introducing shimmer and FPGA platforms in elderly healthcare applications will familiarize the audience with technology usage in everyday life, and how importantly it affects our lives.</w:t>
            </w:r>
          </w:p>
        </w:tc>
      </w:tr>
      <w:tr w:rsidR="00167BF4" w14:paraId="73529E79" w14:textId="77777777" w:rsidTr="00CD6876">
        <w:trPr>
          <w:trHeight w:val="2208"/>
        </w:trPr>
        <w:tc>
          <w:tcPr>
            <w:cnfStyle w:val="001000000000" w:firstRow="0" w:lastRow="0" w:firstColumn="1" w:lastColumn="0" w:oddVBand="0" w:evenVBand="0" w:oddHBand="0" w:evenHBand="0" w:firstRowFirstColumn="0" w:firstRowLastColumn="0" w:lastRowFirstColumn="0" w:lastRowLastColumn="0"/>
            <w:tcW w:w="3258" w:type="dxa"/>
            <w:tcBorders>
              <w:top w:val="single" w:sz="4" w:space="0" w:color="FFFFFF" w:themeColor="background1"/>
              <w:bottom w:val="single" w:sz="4" w:space="0" w:color="FFFFFF" w:themeColor="background1"/>
              <w:right w:val="single" w:sz="4" w:space="0" w:color="FFFFFF" w:themeColor="background1"/>
            </w:tcBorders>
            <w:hideMark/>
          </w:tcPr>
          <w:p w14:paraId="71B38509" w14:textId="77777777" w:rsidR="00167BF4" w:rsidRDefault="00167BF4">
            <w:pPr>
              <w:pStyle w:val="Default"/>
              <w:numPr>
                <w:ilvl w:val="0"/>
                <w:numId w:val="10"/>
              </w:numPr>
              <w:ind w:left="242" w:hanging="180"/>
              <w:rPr>
                <w:rFonts w:ascii="CMU Serif" w:hAnsi="CMU Serif" w:cs="CMU Serif"/>
                <w:b w:val="0"/>
                <w:bCs w:val="0"/>
                <w:color w:val="FFFFFF" w:themeColor="background1"/>
              </w:rPr>
            </w:pPr>
            <w:r w:rsidRPr="00AD3EB0">
              <w:rPr>
                <w:rFonts w:ascii="CMU Serif" w:hAnsi="CMU Serif" w:cs="CMU Serif"/>
                <w:noProof/>
                <w:color w:val="FFFFFF" w:themeColor="background1"/>
              </w:rPr>
              <w:t>To maintain and improve our technical competence and to</w:t>
            </w:r>
            <w:r>
              <w:rPr>
                <w:rFonts w:ascii="CMU Serif" w:hAnsi="CMU Serif" w:cs="CMU Serif"/>
                <w:color w:val="FFFFFF" w:themeColor="background1"/>
              </w:rPr>
              <w:t xml:space="preserve"> undertake technological tasks for others only if qualified by training or experience, or after full disclosure of pertinent limitations;</w:t>
            </w:r>
          </w:p>
        </w:tc>
        <w:tc>
          <w:tcPr>
            <w:tcW w:w="32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0391F9" w14:textId="77777777" w:rsidR="00167BF4" w:rsidRDefault="00167BF4">
            <w:pPr>
              <w:pStyle w:val="Default"/>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1. Be honest and trustworthy;</w:t>
            </w:r>
          </w:p>
          <w:p w14:paraId="1703BFEC" w14:textId="77777777" w:rsidR="00167BF4" w:rsidRDefault="00167BF4">
            <w:pPr>
              <w:pStyle w:val="Default"/>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c>
          <w:tcPr>
            <w:tcW w:w="65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E678A2"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 Applying the knowledge of computer interfacing and hardware/software co-design to produce this project.</w:t>
            </w:r>
          </w:p>
          <w:p w14:paraId="75AEA5A8"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p>
          <w:p w14:paraId="481610D2"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 Research about the use of technologies in the field of healthcare, accelerometers, ECG identification, and data authentication using encryption and decryption.</w:t>
            </w:r>
          </w:p>
          <w:p w14:paraId="11902C9F"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p>
          <w:p w14:paraId="630C8B8D"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-Working on this project with our effort and capabilities, and the guidance of our supervisor.</w:t>
            </w:r>
          </w:p>
        </w:tc>
      </w:tr>
      <w:tr w:rsidR="00167BF4" w14:paraId="477BFAFC" w14:textId="77777777" w:rsidTr="00CD6876">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3258" w:type="dxa"/>
            <w:tcBorders>
              <w:top w:val="single" w:sz="4" w:space="0" w:color="FFFFFF" w:themeColor="background1"/>
              <w:bottom w:val="single" w:sz="4" w:space="0" w:color="FFFFFF" w:themeColor="background1"/>
              <w:right w:val="single" w:sz="4" w:space="0" w:color="FFFFFF" w:themeColor="background1"/>
            </w:tcBorders>
          </w:tcPr>
          <w:p w14:paraId="43968AA2" w14:textId="77777777" w:rsidR="00167BF4" w:rsidRDefault="00167BF4">
            <w:pPr>
              <w:pStyle w:val="Default"/>
              <w:rPr>
                <w:rFonts w:ascii="CMU Serif" w:hAnsi="CMU Serif" w:cs="CMU Serif"/>
                <w:color w:val="FFFFFF" w:themeColor="background1"/>
              </w:rPr>
            </w:pPr>
          </w:p>
        </w:tc>
        <w:tc>
          <w:tcPr>
            <w:tcW w:w="32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513A4E" w14:textId="77777777" w:rsidR="00167BF4" w:rsidRDefault="00167BF4">
            <w:pPr>
              <w:pStyle w:val="Default"/>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Contribute to society and human well-being.</w:t>
            </w:r>
          </w:p>
        </w:tc>
        <w:tc>
          <w:tcPr>
            <w:tcW w:w="65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366076" w14:textId="77777777" w:rsidR="00167BF4" w:rsidRDefault="00167BF4">
            <w:pPr>
              <w:pStyle w:val="ListParagraph"/>
              <w:numPr>
                <w:ilvl w:val="0"/>
                <w:numId w:val="11"/>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This project will provide users’ with independence and confidence, and thus improve the quality of their lives.</w:t>
            </w:r>
          </w:p>
          <w:p w14:paraId="551F4318" w14:textId="77777777" w:rsidR="00167BF4" w:rsidRDefault="00167BF4">
            <w:pPr>
              <w:pStyle w:val="ListParagraph"/>
              <w:autoSpaceDE w:val="0"/>
              <w:autoSpaceDN w:val="0"/>
              <w:adjustRightInd w:val="0"/>
              <w:spacing w:after="0" w:line="240" w:lineRule="auto"/>
              <w:ind w:left="395"/>
              <w:cnfStyle w:val="000000100000" w:firstRow="0" w:lastRow="0" w:firstColumn="0" w:lastColumn="0" w:oddVBand="0" w:evenVBand="0" w:oddHBand="1" w:evenHBand="0" w:firstRowFirstColumn="0" w:firstRowLastColumn="0" w:lastRowFirstColumn="0" w:lastRowLastColumn="0"/>
              <w:rPr>
                <w:rFonts w:ascii="CMU Serif" w:hAnsi="CMU Serif" w:cs="CMU Serif"/>
                <w:color w:val="000000"/>
                <w:sz w:val="24"/>
                <w:szCs w:val="24"/>
              </w:rPr>
            </w:pPr>
          </w:p>
          <w:p w14:paraId="2B5DC5DA" w14:textId="77777777" w:rsidR="00167BF4" w:rsidRDefault="00167BF4">
            <w:pPr>
              <w:pStyle w:val="ListParagraph"/>
              <w:numPr>
                <w:ilvl w:val="0"/>
                <w:numId w:val="11"/>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color w:val="000000"/>
                <w:sz w:val="24"/>
                <w:szCs w:val="24"/>
              </w:rPr>
            </w:pPr>
            <w:r>
              <w:rPr>
                <w:rFonts w:ascii="CMU Serif" w:hAnsi="CMU Serif" w:cs="CMU Serif"/>
                <w:noProof/>
                <w:color w:val="000000"/>
                <w:sz w:val="24"/>
                <w:szCs w:val="24"/>
              </w:rPr>
              <w:t>Also</w:t>
            </w:r>
            <w:r>
              <w:rPr>
                <w:rFonts w:ascii="CMU Serif" w:hAnsi="CMU Serif" w:cs="CMU Serif"/>
                <w:color w:val="000000"/>
                <w:sz w:val="24"/>
                <w:szCs w:val="24"/>
              </w:rPr>
              <w:t>, it will ease the job for medical mentors and healthcare crew</w:t>
            </w:r>
          </w:p>
        </w:tc>
      </w:tr>
      <w:tr w:rsidR="00167BF4" w14:paraId="34625C63" w14:textId="77777777" w:rsidTr="00CD6876">
        <w:trPr>
          <w:trHeight w:val="1897"/>
        </w:trPr>
        <w:tc>
          <w:tcPr>
            <w:cnfStyle w:val="001000000000" w:firstRow="0" w:lastRow="0" w:firstColumn="1" w:lastColumn="0" w:oddVBand="0" w:evenVBand="0" w:oddHBand="0" w:evenHBand="0" w:firstRowFirstColumn="0" w:firstRowLastColumn="0" w:lastRowFirstColumn="0" w:lastRowLastColumn="0"/>
            <w:tcW w:w="3258" w:type="dxa"/>
            <w:tcBorders>
              <w:top w:val="single" w:sz="4" w:space="0" w:color="FFFFFF" w:themeColor="background1"/>
              <w:bottom w:val="single" w:sz="4" w:space="0" w:color="FFFFFF" w:themeColor="background1"/>
              <w:right w:val="single" w:sz="4" w:space="0" w:color="FFFFFF" w:themeColor="background1"/>
            </w:tcBorders>
            <w:hideMark/>
          </w:tcPr>
          <w:p w14:paraId="7A5877A0" w14:textId="77777777" w:rsidR="00167BF4" w:rsidRDefault="00167BF4">
            <w:pPr>
              <w:pStyle w:val="Default"/>
              <w:numPr>
                <w:ilvl w:val="0"/>
                <w:numId w:val="10"/>
              </w:numPr>
              <w:ind w:left="242" w:hanging="180"/>
              <w:rPr>
                <w:rFonts w:ascii="CMU Serif" w:hAnsi="CMU Serif" w:cs="CMU Serif"/>
                <w:b w:val="0"/>
                <w:bCs w:val="0"/>
                <w:color w:val="FFFFFF" w:themeColor="background1"/>
              </w:rPr>
            </w:pPr>
            <w:r>
              <w:rPr>
                <w:rFonts w:ascii="CMU Serif" w:hAnsi="CMU Serif" w:cs="CMU Serif"/>
                <w:color w:val="FFFFFF" w:themeColor="background1"/>
              </w:rPr>
              <w:t xml:space="preserve">To seek, accept, and offer honest criticism of technical work, to acknowledge and correct errors, and to credit </w:t>
            </w:r>
            <w:r w:rsidRPr="00AD3EB0">
              <w:rPr>
                <w:rFonts w:ascii="CMU Serif" w:hAnsi="CMU Serif" w:cs="CMU Serif"/>
                <w:noProof/>
                <w:color w:val="FFFFFF" w:themeColor="background1"/>
              </w:rPr>
              <w:t>properly the contributions of others</w:t>
            </w:r>
            <w:r>
              <w:rPr>
                <w:rFonts w:ascii="CMU Serif" w:hAnsi="CMU Serif" w:cs="CMU Serif"/>
                <w:color w:val="FFFFFF" w:themeColor="background1"/>
              </w:rPr>
              <w:t>;</w:t>
            </w:r>
          </w:p>
        </w:tc>
        <w:tc>
          <w:tcPr>
            <w:tcW w:w="32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F22C6A" w14:textId="77777777" w:rsidR="00167BF4" w:rsidRDefault="00167BF4">
            <w:pPr>
              <w:pStyle w:val="Default"/>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1. Honor property rights including copyrights and patent;</w:t>
            </w:r>
          </w:p>
          <w:p w14:paraId="1B9E9894" w14:textId="77777777" w:rsidR="00167BF4" w:rsidRDefault="00167BF4">
            <w:pPr>
              <w:pStyle w:val="Default"/>
              <w:ind w:left="252"/>
              <w:cnfStyle w:val="000000000000" w:firstRow="0" w:lastRow="0" w:firstColumn="0" w:lastColumn="0" w:oddVBand="0" w:evenVBand="0" w:oddHBand="0" w:evenHBand="0" w:firstRowFirstColumn="0" w:firstRowLastColumn="0" w:lastRowFirstColumn="0" w:lastRowLastColumn="0"/>
              <w:rPr>
                <w:rFonts w:ascii="CMU Serif" w:hAnsi="CMU Serif" w:cs="CMU Serif"/>
              </w:rPr>
            </w:pPr>
          </w:p>
          <w:p w14:paraId="2E5036D7" w14:textId="77777777" w:rsidR="00167BF4" w:rsidRDefault="00167BF4">
            <w:pPr>
              <w:pStyle w:val="Default"/>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2. Give proper credit for intellectual property.</w:t>
            </w:r>
          </w:p>
        </w:tc>
        <w:tc>
          <w:tcPr>
            <w:tcW w:w="65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549E1C"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 Accept criticism of the supervisor, and examiners, and use the comments to improve the design accordingly.</w:t>
            </w:r>
          </w:p>
          <w:p w14:paraId="0742875F"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p>
          <w:p w14:paraId="1E4FE9E8"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 xml:space="preserve">- Citing all resources and previous work that have </w:t>
            </w:r>
            <w:r>
              <w:rPr>
                <w:rFonts w:ascii="CMU Serif" w:hAnsi="CMU Serif" w:cs="CMU Serif"/>
                <w:noProof/>
                <w:color w:val="000000"/>
                <w:sz w:val="24"/>
                <w:szCs w:val="24"/>
              </w:rPr>
              <w:t>been used</w:t>
            </w:r>
            <w:r>
              <w:rPr>
                <w:rFonts w:ascii="CMU Serif" w:hAnsi="CMU Serif" w:cs="CMU Serif"/>
                <w:color w:val="000000"/>
                <w:sz w:val="24"/>
                <w:szCs w:val="24"/>
              </w:rPr>
              <w:t>.</w:t>
            </w:r>
          </w:p>
          <w:p w14:paraId="7ACD2B11"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p>
          <w:p w14:paraId="2BFA1773"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 xml:space="preserve">- Acknowledging all people that have contributed </w:t>
            </w:r>
            <w:r>
              <w:rPr>
                <w:rFonts w:ascii="CMU Serif" w:hAnsi="CMU Serif" w:cs="CMU Serif"/>
                <w:noProof/>
                <w:color w:val="000000"/>
                <w:sz w:val="24"/>
                <w:szCs w:val="24"/>
              </w:rPr>
              <w:t>to</w:t>
            </w:r>
            <w:r>
              <w:rPr>
                <w:rFonts w:ascii="CMU Serif" w:hAnsi="CMU Serif" w:cs="CMU Serif"/>
                <w:color w:val="000000"/>
                <w:sz w:val="24"/>
                <w:szCs w:val="24"/>
              </w:rPr>
              <w:t xml:space="preserve"> the project.</w:t>
            </w:r>
          </w:p>
        </w:tc>
      </w:tr>
      <w:tr w:rsidR="00167BF4" w14:paraId="351EAC36" w14:textId="77777777" w:rsidTr="00CD6876">
        <w:trPr>
          <w:cnfStyle w:val="000000100000" w:firstRow="0" w:lastRow="0" w:firstColumn="0" w:lastColumn="0" w:oddVBand="0" w:evenVBand="0" w:oddHBand="1" w:evenHBand="0" w:firstRowFirstColumn="0" w:firstRowLastColumn="0" w:lastRowFirstColumn="0" w:lastRowLastColumn="0"/>
          <w:trHeight w:val="2131"/>
        </w:trPr>
        <w:tc>
          <w:tcPr>
            <w:cnfStyle w:val="001000000000" w:firstRow="0" w:lastRow="0" w:firstColumn="1" w:lastColumn="0" w:oddVBand="0" w:evenVBand="0" w:oddHBand="0" w:evenHBand="0" w:firstRowFirstColumn="0" w:firstRowLastColumn="0" w:lastRowFirstColumn="0" w:lastRowLastColumn="0"/>
            <w:tcW w:w="3258" w:type="dxa"/>
            <w:tcBorders>
              <w:top w:val="single" w:sz="4" w:space="0" w:color="FFFFFF" w:themeColor="background1"/>
              <w:bottom w:val="single" w:sz="4" w:space="0" w:color="FFFFFF" w:themeColor="background1"/>
              <w:right w:val="single" w:sz="4" w:space="0" w:color="FFFFFF" w:themeColor="background1"/>
            </w:tcBorders>
            <w:hideMark/>
          </w:tcPr>
          <w:p w14:paraId="3C7F11FD" w14:textId="77777777" w:rsidR="00167BF4" w:rsidRDefault="00167BF4">
            <w:pPr>
              <w:pStyle w:val="Default"/>
              <w:numPr>
                <w:ilvl w:val="0"/>
                <w:numId w:val="10"/>
              </w:numPr>
              <w:ind w:left="242" w:hanging="180"/>
              <w:rPr>
                <w:rFonts w:ascii="CMU Serif" w:hAnsi="CMU Serif" w:cs="CMU Serif"/>
                <w:color w:val="FFFFFF" w:themeColor="background1"/>
              </w:rPr>
            </w:pPr>
            <w:r>
              <w:rPr>
                <w:rFonts w:ascii="CMU Serif" w:hAnsi="CMU Serif" w:cs="CMU Serif"/>
                <w:color w:val="FFFFFF" w:themeColor="background1"/>
              </w:rPr>
              <w:t xml:space="preserve">To accept responsibility </w:t>
            </w:r>
            <w:r>
              <w:rPr>
                <w:rFonts w:ascii="CMU Serif" w:hAnsi="CMU Serif" w:cs="CMU Serif"/>
                <w:noProof/>
                <w:color w:val="FFFFFF" w:themeColor="background1"/>
              </w:rPr>
              <w:t>for</w:t>
            </w:r>
            <w:r>
              <w:rPr>
                <w:rFonts w:ascii="CMU Serif" w:hAnsi="CMU Serif" w:cs="CMU Serif"/>
                <w:color w:val="FFFFFF" w:themeColor="background1"/>
              </w:rPr>
              <w:t xml:space="preserve"> making decisions consistent with the safety, health, and welfare of the public, and to disclose promptly factors that might endanger the public or the environment;</w:t>
            </w:r>
          </w:p>
        </w:tc>
        <w:tc>
          <w:tcPr>
            <w:tcW w:w="32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E1F072" w14:textId="77777777" w:rsidR="00167BF4" w:rsidRDefault="00167BF4">
            <w:pPr>
              <w:pStyle w:val="Default"/>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Avoid harm to others.</w:t>
            </w:r>
          </w:p>
        </w:tc>
        <w:tc>
          <w:tcPr>
            <w:tcW w:w="65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D247F1" w14:textId="77777777" w:rsidR="00167BF4" w:rsidRDefault="00167BF4">
            <w:pPr>
              <w:autoSpaceDE w:val="0"/>
              <w:autoSpaceDN w:val="0"/>
              <w:adjustRightInd w:val="0"/>
              <w:spacing w:after="0" w:line="240" w:lineRule="auto"/>
              <w:ind w:left="32" w:firstLine="3"/>
              <w:cnfStyle w:val="000000100000" w:firstRow="0" w:lastRow="0" w:firstColumn="0" w:lastColumn="0" w:oddVBand="0" w:evenVBand="0" w:oddHBand="1"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 xml:space="preserve">- The system </w:t>
            </w:r>
            <w:r>
              <w:rPr>
                <w:rFonts w:ascii="CMU Serif" w:hAnsi="CMU Serif" w:cs="CMU Serif"/>
                <w:noProof/>
                <w:color w:val="000000"/>
                <w:sz w:val="24"/>
                <w:szCs w:val="24"/>
              </w:rPr>
              <w:t>is designed</w:t>
            </w:r>
            <w:r>
              <w:rPr>
                <w:rFonts w:ascii="CMU Serif" w:hAnsi="CMU Serif" w:cs="CMU Serif"/>
                <w:color w:val="000000"/>
                <w:sz w:val="24"/>
                <w:szCs w:val="24"/>
              </w:rPr>
              <w:t xml:space="preserve"> with the restriction of guaranteeing users safety.</w:t>
            </w:r>
          </w:p>
        </w:tc>
      </w:tr>
      <w:tr w:rsidR="00167BF4" w14:paraId="3B07667F" w14:textId="77777777" w:rsidTr="00CD6876">
        <w:trPr>
          <w:trHeight w:val="2131"/>
        </w:trPr>
        <w:tc>
          <w:tcPr>
            <w:cnfStyle w:val="001000000000" w:firstRow="0" w:lastRow="0" w:firstColumn="1" w:lastColumn="0" w:oddVBand="0" w:evenVBand="0" w:oddHBand="0" w:evenHBand="0" w:firstRowFirstColumn="0" w:firstRowLastColumn="0" w:lastRowFirstColumn="0" w:lastRowLastColumn="0"/>
            <w:tcW w:w="3258" w:type="dxa"/>
            <w:tcBorders>
              <w:top w:val="single" w:sz="4" w:space="0" w:color="FFFFFF" w:themeColor="background1"/>
              <w:bottom w:val="single" w:sz="4" w:space="0" w:color="FFFFFF" w:themeColor="background1"/>
              <w:right w:val="single" w:sz="4" w:space="0" w:color="FFFFFF" w:themeColor="background1"/>
            </w:tcBorders>
            <w:hideMark/>
          </w:tcPr>
          <w:p w14:paraId="74C16E47" w14:textId="77777777" w:rsidR="00167BF4" w:rsidRDefault="00167BF4">
            <w:pPr>
              <w:pStyle w:val="Default"/>
              <w:numPr>
                <w:ilvl w:val="0"/>
                <w:numId w:val="10"/>
              </w:numPr>
              <w:ind w:left="242" w:hanging="180"/>
              <w:rPr>
                <w:rFonts w:ascii="CMU Serif" w:hAnsi="CMU Serif" w:cs="CMU Serif"/>
                <w:b w:val="0"/>
                <w:bCs w:val="0"/>
                <w:color w:val="FFFFFF" w:themeColor="background1"/>
              </w:rPr>
            </w:pPr>
            <w:r>
              <w:rPr>
                <w:rFonts w:ascii="CMU Serif" w:hAnsi="CMU Serif" w:cs="CMU Serif"/>
                <w:color w:val="FFFFFF" w:themeColor="background1"/>
              </w:rPr>
              <w:t xml:space="preserve">To treat </w:t>
            </w:r>
            <w:r w:rsidRPr="00AD3EB0">
              <w:rPr>
                <w:rFonts w:ascii="CMU Serif" w:hAnsi="CMU Serif" w:cs="CMU Serif"/>
                <w:noProof/>
                <w:color w:val="FFFFFF" w:themeColor="background1"/>
              </w:rPr>
              <w:t>fairly</w:t>
            </w:r>
            <w:r>
              <w:rPr>
                <w:rFonts w:ascii="CMU Serif" w:hAnsi="CMU Serif" w:cs="CMU Serif"/>
                <w:color w:val="FFFFFF" w:themeColor="background1"/>
              </w:rPr>
              <w:t xml:space="preserve"> all persons and to engage in acts of discrimination based on race, religion, gender, disability, age, national origin, sexual orientation, gender </w:t>
            </w:r>
            <w:r w:rsidRPr="00AD3EB0">
              <w:rPr>
                <w:rFonts w:ascii="CMU Serif" w:hAnsi="CMU Serif" w:cs="CMU Serif"/>
                <w:noProof/>
                <w:color w:val="FFFFFF" w:themeColor="background1"/>
              </w:rPr>
              <w:t>identify</w:t>
            </w:r>
            <w:r>
              <w:rPr>
                <w:rFonts w:ascii="CMU Serif" w:hAnsi="CMU Serif" w:cs="CMU Serif"/>
                <w:color w:val="FFFFFF" w:themeColor="background1"/>
              </w:rPr>
              <w:t xml:space="preserve">, or gender expression. </w:t>
            </w:r>
          </w:p>
        </w:tc>
        <w:tc>
          <w:tcPr>
            <w:tcW w:w="32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B091C1" w14:textId="77777777" w:rsidR="00167BF4" w:rsidRPr="00AD3EB0" w:rsidRDefault="00167BF4">
            <w:pPr>
              <w:pStyle w:val="Default"/>
              <w:cnfStyle w:val="000000000000" w:firstRow="0" w:lastRow="0" w:firstColumn="0" w:lastColumn="0" w:oddVBand="0" w:evenVBand="0" w:oddHBand="0" w:evenHBand="0" w:firstRowFirstColumn="0" w:firstRowLastColumn="0" w:lastRowFirstColumn="0" w:lastRowLastColumn="0"/>
              <w:rPr>
                <w:rFonts w:ascii="CMU Serif" w:hAnsi="CMU Serif" w:cs="CMU Serif"/>
                <w:noProof/>
              </w:rPr>
            </w:pPr>
            <w:r>
              <w:rPr>
                <w:rFonts w:ascii="CMU Serif" w:hAnsi="CMU Serif" w:cs="CMU Serif"/>
              </w:rPr>
              <w:t xml:space="preserve">Be </w:t>
            </w:r>
            <w:r w:rsidRPr="00AD3EB0">
              <w:rPr>
                <w:rFonts w:ascii="CMU Serif" w:hAnsi="CMU Serif" w:cs="CMU Serif"/>
                <w:noProof/>
              </w:rPr>
              <w:t>fair and take action not to discriminate.</w:t>
            </w:r>
          </w:p>
        </w:tc>
        <w:tc>
          <w:tcPr>
            <w:tcW w:w="65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D46B9B"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r w:rsidRPr="00AD3EB0">
              <w:rPr>
                <w:rFonts w:ascii="CMU Serif" w:hAnsi="CMU Serif" w:cs="CMU Serif"/>
                <w:noProof/>
                <w:color w:val="000000"/>
                <w:sz w:val="24"/>
                <w:szCs w:val="24"/>
              </w:rPr>
              <w:t>-</w:t>
            </w:r>
            <w:r>
              <w:rPr>
                <w:rFonts w:ascii="CMU Serif" w:hAnsi="CMU Serif" w:cs="CMU Serif"/>
                <w:color w:val="000000"/>
                <w:sz w:val="24"/>
                <w:szCs w:val="24"/>
              </w:rPr>
              <w:t xml:space="preserve"> The system is designed to be used and </w:t>
            </w:r>
            <w:r>
              <w:rPr>
                <w:rFonts w:ascii="CMU Serif" w:hAnsi="CMU Serif" w:cs="CMU Serif"/>
                <w:noProof/>
                <w:color w:val="000000"/>
                <w:sz w:val="24"/>
                <w:szCs w:val="24"/>
              </w:rPr>
              <w:t>benefits</w:t>
            </w:r>
            <w:r>
              <w:rPr>
                <w:rFonts w:ascii="CMU Serif" w:hAnsi="CMU Serif" w:cs="CMU Serif"/>
                <w:color w:val="000000"/>
                <w:sz w:val="24"/>
                <w:szCs w:val="24"/>
              </w:rPr>
              <w:t xml:space="preserve"> any users who </w:t>
            </w:r>
            <w:r>
              <w:rPr>
                <w:rFonts w:ascii="CMU Serif" w:hAnsi="CMU Serif" w:cs="CMU Serif"/>
                <w:noProof/>
                <w:color w:val="000000"/>
                <w:sz w:val="24"/>
                <w:szCs w:val="24"/>
              </w:rPr>
              <w:t>need</w:t>
            </w:r>
            <w:r>
              <w:rPr>
                <w:rFonts w:ascii="CMU Serif" w:hAnsi="CMU Serif" w:cs="CMU Serif"/>
                <w:color w:val="000000"/>
                <w:sz w:val="24"/>
                <w:szCs w:val="24"/>
              </w:rPr>
              <w:t xml:space="preserve"> it, regardless of any factor of race.</w:t>
            </w:r>
          </w:p>
          <w:p w14:paraId="133118FD"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p>
          <w:p w14:paraId="5D98692A" w14:textId="77777777" w:rsidR="00167BF4" w:rsidRDefault="00167BF4">
            <w:pPr>
              <w:autoSpaceDE w:val="0"/>
              <w:autoSpaceDN w:val="0"/>
              <w:adjustRightInd w:val="0"/>
              <w:spacing w:after="0" w:line="240" w:lineRule="auto"/>
              <w:ind w:left="32" w:firstLine="3"/>
              <w:cnfStyle w:val="000000000000" w:firstRow="0" w:lastRow="0" w:firstColumn="0" w:lastColumn="0" w:oddVBand="0" w:evenVBand="0" w:oddHBand="0"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 xml:space="preserve">- </w:t>
            </w:r>
            <w:r>
              <w:rPr>
                <w:rFonts w:ascii="CMU Serif" w:hAnsi="CMU Serif" w:cs="CMU Serif"/>
                <w:noProof/>
                <w:color w:val="000000"/>
                <w:sz w:val="24"/>
                <w:szCs w:val="24"/>
              </w:rPr>
              <w:t>The relationship</w:t>
            </w:r>
            <w:r>
              <w:rPr>
                <w:rFonts w:ascii="CMU Serif" w:hAnsi="CMU Serif" w:cs="CMU Serif"/>
                <w:color w:val="000000"/>
                <w:sz w:val="24"/>
                <w:szCs w:val="24"/>
              </w:rPr>
              <w:t xml:space="preserve"> among project team </w:t>
            </w:r>
            <w:r>
              <w:rPr>
                <w:rFonts w:ascii="CMU Serif" w:hAnsi="CMU Serif" w:cs="CMU Serif"/>
                <w:noProof/>
                <w:color w:val="000000"/>
                <w:sz w:val="24"/>
                <w:szCs w:val="24"/>
              </w:rPr>
              <w:t>is based</w:t>
            </w:r>
            <w:r>
              <w:rPr>
                <w:rFonts w:ascii="CMU Serif" w:hAnsi="CMU Serif" w:cs="CMU Serif"/>
                <w:color w:val="000000"/>
                <w:sz w:val="24"/>
                <w:szCs w:val="24"/>
              </w:rPr>
              <w:t xml:space="preserve"> on respect and collaboration.</w:t>
            </w:r>
          </w:p>
        </w:tc>
      </w:tr>
      <w:tr w:rsidR="00167BF4" w14:paraId="1F1BFA51" w14:textId="77777777" w:rsidTr="00CD6876">
        <w:trPr>
          <w:cnfStyle w:val="000000100000" w:firstRow="0" w:lastRow="0" w:firstColumn="0" w:lastColumn="0" w:oddVBand="0" w:evenVBand="0" w:oddHBand="1" w:evenHBand="0" w:firstRowFirstColumn="0" w:firstRowLastColumn="0" w:lastRowFirstColumn="0" w:lastRowLastColumn="0"/>
          <w:trHeight w:val="2131"/>
        </w:trPr>
        <w:tc>
          <w:tcPr>
            <w:cnfStyle w:val="001000000000" w:firstRow="0" w:lastRow="0" w:firstColumn="1" w:lastColumn="0" w:oddVBand="0" w:evenVBand="0" w:oddHBand="0" w:evenHBand="0" w:firstRowFirstColumn="0" w:firstRowLastColumn="0" w:lastRowFirstColumn="0" w:lastRowLastColumn="0"/>
            <w:tcW w:w="3258" w:type="dxa"/>
            <w:tcBorders>
              <w:top w:val="single" w:sz="4" w:space="0" w:color="FFFFFF" w:themeColor="background1"/>
              <w:right w:val="single" w:sz="4" w:space="0" w:color="FFFFFF" w:themeColor="background1"/>
            </w:tcBorders>
          </w:tcPr>
          <w:p w14:paraId="25F3E1BE" w14:textId="77777777" w:rsidR="00167BF4" w:rsidRDefault="00167BF4">
            <w:pPr>
              <w:pStyle w:val="Default"/>
              <w:rPr>
                <w:rFonts w:ascii="CMU Serif" w:hAnsi="CMU Serif" w:cs="CMU Serif"/>
              </w:rPr>
            </w:pPr>
          </w:p>
        </w:tc>
        <w:tc>
          <w:tcPr>
            <w:tcW w:w="32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27F411" w14:textId="77777777" w:rsidR="00167BF4" w:rsidRDefault="00167BF4">
            <w:pPr>
              <w:pStyle w:val="Default"/>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1. </w:t>
            </w:r>
            <w:r>
              <w:rPr>
                <w:rFonts w:ascii="CMU Serif" w:hAnsi="CMU Serif" w:cs="CMU Serif"/>
                <w:noProof/>
              </w:rPr>
              <w:t>Comply with the privacy of</w:t>
            </w:r>
            <w:r>
              <w:rPr>
                <w:rFonts w:ascii="CMU Serif" w:hAnsi="CMU Serif" w:cs="CMU Serif"/>
              </w:rPr>
              <w:t xml:space="preserve"> others;</w:t>
            </w:r>
          </w:p>
          <w:p w14:paraId="4FCAF2F0" w14:textId="77777777" w:rsidR="00167BF4" w:rsidRDefault="00167BF4">
            <w:pPr>
              <w:pStyle w:val="Default"/>
              <w:cnfStyle w:val="000000100000" w:firstRow="0" w:lastRow="0" w:firstColumn="0" w:lastColumn="0" w:oddVBand="0" w:evenVBand="0" w:oddHBand="1" w:evenHBand="0" w:firstRowFirstColumn="0" w:firstRowLastColumn="0" w:lastRowFirstColumn="0" w:lastRowLastColumn="0"/>
              <w:rPr>
                <w:rFonts w:ascii="CMU Serif" w:hAnsi="CMU Serif" w:cs="CMU Serif"/>
              </w:rPr>
            </w:pPr>
          </w:p>
          <w:p w14:paraId="37D6B4F5" w14:textId="77777777" w:rsidR="00167BF4" w:rsidRDefault="00167BF4">
            <w:pPr>
              <w:pStyle w:val="Default"/>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2. Honor confidentiality.</w:t>
            </w:r>
          </w:p>
        </w:tc>
        <w:tc>
          <w:tcPr>
            <w:tcW w:w="65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E8F7B1" w14:textId="77777777" w:rsidR="00167BF4" w:rsidRDefault="00167BF4">
            <w:pPr>
              <w:autoSpaceDE w:val="0"/>
              <w:autoSpaceDN w:val="0"/>
              <w:adjustRightInd w:val="0"/>
              <w:spacing w:after="0" w:line="240" w:lineRule="auto"/>
              <w:ind w:left="32" w:firstLine="3"/>
              <w:cnfStyle w:val="000000100000" w:firstRow="0" w:lastRow="0" w:firstColumn="0" w:lastColumn="0" w:oddVBand="0" w:evenVBand="0" w:oddHBand="1"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 The system is designed such that it guarantees user’s privacy by using different terms of authentication of user’s identity and medical records.</w:t>
            </w:r>
          </w:p>
          <w:p w14:paraId="7E730F39" w14:textId="77777777" w:rsidR="00167BF4" w:rsidRDefault="00167BF4">
            <w:pPr>
              <w:autoSpaceDE w:val="0"/>
              <w:autoSpaceDN w:val="0"/>
              <w:adjustRightInd w:val="0"/>
              <w:spacing w:after="0" w:line="240" w:lineRule="auto"/>
              <w:ind w:left="32" w:firstLine="3"/>
              <w:cnfStyle w:val="000000100000" w:firstRow="0" w:lastRow="0" w:firstColumn="0" w:lastColumn="0" w:oddVBand="0" w:evenVBand="0" w:oddHBand="1" w:evenHBand="0" w:firstRowFirstColumn="0" w:firstRowLastColumn="0" w:lastRowFirstColumn="0" w:lastRowLastColumn="0"/>
              <w:rPr>
                <w:rFonts w:ascii="CMU Serif" w:hAnsi="CMU Serif" w:cs="CMU Serif"/>
                <w:color w:val="000000"/>
                <w:sz w:val="24"/>
                <w:szCs w:val="24"/>
              </w:rPr>
            </w:pPr>
            <w:r>
              <w:rPr>
                <w:rFonts w:ascii="CMU Serif" w:hAnsi="CMU Serif" w:cs="CMU Serif"/>
                <w:color w:val="000000"/>
                <w:sz w:val="24"/>
                <w:szCs w:val="24"/>
              </w:rPr>
              <w:t>- Also, the identity of collaborated people in data collection and testing will be kept private.</w:t>
            </w:r>
          </w:p>
        </w:tc>
      </w:tr>
    </w:tbl>
    <w:p w14:paraId="0F5EAB9A" w14:textId="77777777" w:rsidR="00167BF4" w:rsidRDefault="00167BF4" w:rsidP="00167BF4">
      <w:pPr>
        <w:spacing w:after="0" w:line="240" w:lineRule="auto"/>
        <w:rPr>
          <w:rFonts w:ascii="CMU Serif" w:eastAsiaTheme="majorEastAsia" w:hAnsi="CMU Serif" w:cs="CMU Serif"/>
          <w:b/>
          <w:bCs/>
          <w:color w:val="2E74B5" w:themeColor="accent1" w:themeShade="BF"/>
          <w:sz w:val="28"/>
          <w:szCs w:val="28"/>
        </w:rPr>
        <w:sectPr w:rsidR="00167BF4">
          <w:pgSz w:w="15840" w:h="12240" w:orient="landscape"/>
          <w:pgMar w:top="1440" w:right="1440" w:bottom="1440" w:left="1440" w:header="720" w:footer="720" w:gutter="0"/>
          <w:cols w:space="720"/>
        </w:sectPr>
      </w:pPr>
    </w:p>
    <w:p w14:paraId="3DE9F2EF" w14:textId="77777777" w:rsidR="00167BF4" w:rsidRDefault="00167BF4" w:rsidP="00167BF4">
      <w:pPr>
        <w:autoSpaceDE w:val="0"/>
        <w:autoSpaceDN w:val="0"/>
        <w:adjustRightInd w:val="0"/>
        <w:spacing w:after="0" w:line="240" w:lineRule="auto"/>
        <w:jc w:val="both"/>
        <w:rPr>
          <w:rFonts w:ascii="CMU Serif" w:eastAsiaTheme="majorEastAsia" w:hAnsi="CMU Serif" w:cs="CMU Serif"/>
          <w:b/>
          <w:bCs/>
          <w:color w:val="2E74B5" w:themeColor="accent1" w:themeShade="BF"/>
          <w:sz w:val="28"/>
          <w:szCs w:val="28"/>
        </w:rPr>
      </w:pPr>
    </w:p>
    <w:p w14:paraId="5319994F" w14:textId="77777777" w:rsidR="00167BF4" w:rsidRDefault="00167BF4" w:rsidP="00167BF4">
      <w:pPr>
        <w:pStyle w:val="Heading2"/>
        <w:numPr>
          <w:ilvl w:val="1"/>
          <w:numId w:val="1"/>
        </w:numPr>
        <w:spacing w:before="240" w:after="240"/>
        <w:ind w:left="1134" w:hanging="283"/>
        <w:rPr>
          <w:rFonts w:ascii="CMU Serif" w:hAnsi="CMU Serif" w:cs="CMU Serif"/>
          <w:color w:val="2E74B5" w:themeColor="accent1" w:themeShade="BF"/>
        </w:rPr>
      </w:pPr>
      <w:bookmarkStart w:id="80" w:name="_Toc368128761"/>
      <w:bookmarkStart w:id="81" w:name="_Toc453620436"/>
      <w:r>
        <w:rPr>
          <w:rFonts w:ascii="CMU Serif" w:hAnsi="CMU Serif" w:cs="CMU Serif"/>
          <w:color w:val="2E74B5" w:themeColor="accent1" w:themeShade="BF"/>
        </w:rPr>
        <w:t>Assumptions</w:t>
      </w:r>
      <w:bookmarkEnd w:id="80"/>
      <w:bookmarkEnd w:id="81"/>
    </w:p>
    <w:p w14:paraId="181B476A" w14:textId="77777777" w:rsidR="00167BF4" w:rsidRDefault="00167BF4" w:rsidP="00892F7E">
      <w:pPr>
        <w:jc w:val="both"/>
        <w:rPr>
          <w:rFonts w:ascii="CMU Serif" w:hAnsi="CMU Serif" w:cs="CMU Serif"/>
          <w:sz w:val="24"/>
          <w:szCs w:val="24"/>
        </w:rPr>
      </w:pPr>
      <w:r>
        <w:rPr>
          <w:rFonts w:ascii="CMU Serif" w:hAnsi="CMU Serif" w:cs="CMU Serif"/>
          <w:sz w:val="24"/>
          <w:szCs w:val="24"/>
        </w:rPr>
        <w:t xml:space="preserve">The </w:t>
      </w:r>
      <w:r w:rsidRPr="00AD3EB0">
        <w:rPr>
          <w:rFonts w:ascii="CMU Serif" w:hAnsi="CMU Serif" w:cs="CMU Serif"/>
          <w:noProof/>
          <w:sz w:val="24"/>
          <w:szCs w:val="24"/>
        </w:rPr>
        <w:t>following assumptions have been made for the system</w:t>
      </w:r>
      <w:r>
        <w:rPr>
          <w:rFonts w:ascii="CMU Serif" w:hAnsi="CMU Serif" w:cs="CMU Serif"/>
          <w:sz w:val="24"/>
          <w:szCs w:val="24"/>
        </w:rPr>
        <w:t xml:space="preserve"> to work </w:t>
      </w:r>
      <w:r w:rsidRPr="00AD3EB0">
        <w:rPr>
          <w:rFonts w:ascii="CMU Serif" w:hAnsi="CMU Serif" w:cs="CMU Serif"/>
          <w:noProof/>
          <w:sz w:val="24"/>
          <w:szCs w:val="24"/>
        </w:rPr>
        <w:t>properly</w:t>
      </w:r>
      <w:r>
        <w:rPr>
          <w:rFonts w:ascii="CMU Serif" w:hAnsi="CMU Serif" w:cs="CMU Serif"/>
          <w:sz w:val="24"/>
          <w:szCs w:val="24"/>
        </w:rPr>
        <w:t>:</w:t>
      </w:r>
    </w:p>
    <w:p w14:paraId="698F6D92" w14:textId="77777777" w:rsidR="00167BF4" w:rsidRDefault="00167BF4" w:rsidP="00892F7E">
      <w:pPr>
        <w:pStyle w:val="ListParagraph"/>
        <w:numPr>
          <w:ilvl w:val="0"/>
          <w:numId w:val="12"/>
        </w:numPr>
        <w:jc w:val="both"/>
        <w:rPr>
          <w:rFonts w:ascii="CMU Serif" w:hAnsi="CMU Serif" w:cs="CMU Serif"/>
          <w:sz w:val="24"/>
          <w:szCs w:val="24"/>
        </w:rPr>
      </w:pPr>
      <w:r>
        <w:rPr>
          <w:rFonts w:ascii="CMU Serif" w:hAnsi="CMU Serif" w:cs="CMU Serif"/>
          <w:sz w:val="24"/>
          <w:szCs w:val="24"/>
        </w:rPr>
        <w:t xml:space="preserve">There is at least one person that is </w:t>
      </w:r>
      <w:r>
        <w:rPr>
          <w:rFonts w:ascii="CMU Serif" w:hAnsi="CMU Serif" w:cs="CMU Serif"/>
          <w:noProof/>
          <w:sz w:val="24"/>
          <w:szCs w:val="24"/>
        </w:rPr>
        <w:t>responsible for charging</w:t>
      </w:r>
      <w:r>
        <w:rPr>
          <w:rFonts w:ascii="CMU Serif" w:hAnsi="CMU Serif" w:cs="CMU Serif"/>
          <w:sz w:val="24"/>
          <w:szCs w:val="24"/>
        </w:rPr>
        <w:t xml:space="preserve"> the shimmer device.</w:t>
      </w:r>
    </w:p>
    <w:p w14:paraId="3E6B5F7E" w14:textId="77777777" w:rsidR="00167BF4" w:rsidRDefault="00167BF4" w:rsidP="00892F7E">
      <w:pPr>
        <w:pStyle w:val="ListParagraph"/>
        <w:numPr>
          <w:ilvl w:val="0"/>
          <w:numId w:val="12"/>
        </w:numPr>
        <w:jc w:val="both"/>
        <w:rPr>
          <w:rFonts w:ascii="CMU Serif" w:hAnsi="CMU Serif" w:cs="CMU Serif"/>
          <w:sz w:val="24"/>
          <w:szCs w:val="24"/>
        </w:rPr>
      </w:pPr>
      <w:r>
        <w:rPr>
          <w:rFonts w:ascii="CMU Serif" w:hAnsi="CMU Serif" w:cs="CMU Serif"/>
          <w:sz w:val="24"/>
          <w:szCs w:val="24"/>
        </w:rPr>
        <w:t>The elderly or the person who’s in charge for him/her should be aware of the correct way to wear the shimmer sensor.</w:t>
      </w:r>
    </w:p>
    <w:p w14:paraId="383B3C5E" w14:textId="77777777" w:rsidR="00167BF4" w:rsidRDefault="00167BF4" w:rsidP="00892F7E">
      <w:pPr>
        <w:pStyle w:val="ListParagraph"/>
        <w:numPr>
          <w:ilvl w:val="0"/>
          <w:numId w:val="12"/>
        </w:numPr>
        <w:jc w:val="both"/>
        <w:rPr>
          <w:rFonts w:ascii="CMU Serif" w:hAnsi="CMU Serif" w:cs="CMU Serif"/>
          <w:sz w:val="24"/>
          <w:szCs w:val="24"/>
        </w:rPr>
      </w:pPr>
      <w:r>
        <w:rPr>
          <w:rFonts w:ascii="CMU Serif" w:hAnsi="CMU Serif" w:cs="CMU Serif"/>
          <w:sz w:val="24"/>
          <w:szCs w:val="24"/>
        </w:rPr>
        <w:t xml:space="preserve">The system is designed to </w:t>
      </w:r>
      <w:r>
        <w:rPr>
          <w:rFonts w:ascii="CMU Serif" w:hAnsi="CMU Serif" w:cs="CMU Serif"/>
          <w:noProof/>
          <w:sz w:val="24"/>
          <w:szCs w:val="24"/>
        </w:rPr>
        <w:t>be used</w:t>
      </w:r>
      <w:r>
        <w:rPr>
          <w:rFonts w:ascii="CMU Serif" w:hAnsi="CMU Serif" w:cs="CMU Serif"/>
          <w:sz w:val="24"/>
          <w:szCs w:val="24"/>
        </w:rPr>
        <w:t xml:space="preserve"> in an indoor environment only. </w:t>
      </w:r>
    </w:p>
    <w:p w14:paraId="5387A296" w14:textId="77777777" w:rsidR="00167BF4" w:rsidRDefault="00167BF4" w:rsidP="00892F7E">
      <w:pPr>
        <w:pStyle w:val="ListParagraph"/>
        <w:numPr>
          <w:ilvl w:val="0"/>
          <w:numId w:val="12"/>
        </w:numPr>
        <w:jc w:val="both"/>
        <w:rPr>
          <w:rFonts w:ascii="CMU Serif" w:hAnsi="CMU Serif" w:cs="CMU Serif"/>
          <w:sz w:val="24"/>
          <w:szCs w:val="24"/>
        </w:rPr>
      </w:pPr>
      <w:r>
        <w:rPr>
          <w:rFonts w:ascii="CMU Serif" w:hAnsi="CMU Serif" w:cs="CMU Serif"/>
          <w:sz w:val="24"/>
          <w:szCs w:val="24"/>
        </w:rPr>
        <w:t xml:space="preserve">The environment should provide internet connectivity all time. </w:t>
      </w:r>
    </w:p>
    <w:p w14:paraId="1575366D" w14:textId="77777777" w:rsidR="00167BF4" w:rsidRDefault="00167BF4" w:rsidP="00892F7E">
      <w:pPr>
        <w:pStyle w:val="ListParagraph"/>
        <w:numPr>
          <w:ilvl w:val="0"/>
          <w:numId w:val="12"/>
        </w:numPr>
        <w:jc w:val="both"/>
        <w:rPr>
          <w:rFonts w:ascii="CMU Serif" w:hAnsi="CMU Serif" w:cs="CMU Serif"/>
          <w:sz w:val="24"/>
          <w:szCs w:val="24"/>
        </w:rPr>
      </w:pPr>
      <w:r>
        <w:rPr>
          <w:rFonts w:ascii="CMU Serif" w:hAnsi="CMU Serif" w:cs="CMU Serif"/>
          <w:sz w:val="24"/>
          <w:szCs w:val="24"/>
        </w:rPr>
        <w:t xml:space="preserve">In the </w:t>
      </w:r>
      <w:r>
        <w:rPr>
          <w:rFonts w:ascii="CMU Serif" w:hAnsi="CMU Serif" w:cs="CMU Serif"/>
          <w:noProof/>
          <w:sz w:val="24"/>
          <w:szCs w:val="24"/>
        </w:rPr>
        <w:t>case</w:t>
      </w:r>
      <w:r>
        <w:rPr>
          <w:rFonts w:ascii="CMU Serif" w:hAnsi="CMU Serif" w:cs="CMU Serif"/>
          <w:sz w:val="24"/>
          <w:szCs w:val="24"/>
        </w:rPr>
        <w:t xml:space="preserve"> of a fall, there should be at least one doctor who’s in charge on the person’s condition to receive the message generated by the system. </w:t>
      </w:r>
    </w:p>
    <w:p w14:paraId="4CB5B695" w14:textId="77777777" w:rsidR="00167BF4" w:rsidRDefault="00167BF4" w:rsidP="00167BF4">
      <w:pPr>
        <w:rPr>
          <w:rFonts w:ascii="CMU Serif" w:eastAsiaTheme="majorEastAsia" w:hAnsi="CMU Serif" w:cs="CMU Serif"/>
          <w:b/>
          <w:bCs/>
          <w:color w:val="2E74B5" w:themeColor="accent1" w:themeShade="BF"/>
          <w:sz w:val="28"/>
          <w:szCs w:val="28"/>
        </w:rPr>
      </w:pPr>
      <w:r>
        <w:rPr>
          <w:rFonts w:ascii="CMU Serif" w:eastAsiaTheme="majorEastAsia" w:hAnsi="CMU Serif" w:cs="CMU Serif"/>
          <w:b/>
          <w:bCs/>
          <w:color w:val="2E74B5" w:themeColor="accent1" w:themeShade="BF"/>
          <w:sz w:val="28"/>
          <w:szCs w:val="28"/>
        </w:rPr>
        <w:br w:type="page"/>
      </w:r>
    </w:p>
    <w:p w14:paraId="722A5ACD" w14:textId="77777777" w:rsidR="00167BF4" w:rsidRDefault="00167BF4" w:rsidP="00167BF4">
      <w:pPr>
        <w:pStyle w:val="Heading1"/>
        <w:numPr>
          <w:ilvl w:val="0"/>
          <w:numId w:val="1"/>
        </w:numPr>
        <w:rPr>
          <w:rFonts w:ascii="CMU Serif" w:hAnsi="CMU Serif" w:cs="CMU Serif"/>
        </w:rPr>
      </w:pPr>
      <w:bookmarkStart w:id="82" w:name="_Toc453620437"/>
      <w:bookmarkEnd w:id="54"/>
      <w:r>
        <w:rPr>
          <w:rFonts w:ascii="CMU Serif" w:hAnsi="CMU Serif" w:cs="CMU Serif"/>
        </w:rPr>
        <w:t>Detailed Design</w:t>
      </w:r>
      <w:bookmarkEnd w:id="82"/>
    </w:p>
    <w:p w14:paraId="5DEA6128" w14:textId="77777777" w:rsidR="00167BF4" w:rsidRDefault="00167BF4" w:rsidP="00167BF4">
      <w:pPr>
        <w:pStyle w:val="Heading2"/>
        <w:numPr>
          <w:ilvl w:val="1"/>
          <w:numId w:val="1"/>
        </w:numPr>
        <w:ind w:left="1170"/>
        <w:rPr>
          <w:rFonts w:ascii="CMU Serif" w:hAnsi="CMU Serif" w:cs="CMU Serif"/>
        </w:rPr>
      </w:pPr>
      <w:bookmarkStart w:id="83" w:name="_Toc453620438"/>
      <w:r>
        <w:rPr>
          <w:rFonts w:ascii="CMU Serif" w:hAnsi="CMU Serif" w:cs="CMU Serif"/>
        </w:rPr>
        <w:t>Overview</w:t>
      </w:r>
      <w:bookmarkEnd w:id="83"/>
    </w:p>
    <w:p w14:paraId="039E30F3" w14:textId="0D04941E" w:rsidR="00167BF4" w:rsidRDefault="00167BF4" w:rsidP="00167BF4">
      <w:pPr>
        <w:jc w:val="both"/>
        <w:rPr>
          <w:rFonts w:ascii="CMU Serif" w:hAnsi="CMU Serif" w:cs="CMU Serif"/>
        </w:rPr>
      </w:pPr>
      <w:r>
        <w:rPr>
          <w:rFonts w:ascii="CMU Serif" w:hAnsi="CMU Serif" w:cs="CMU Serif"/>
          <w:sz w:val="24"/>
          <w:szCs w:val="24"/>
        </w:rPr>
        <w:t xml:space="preserve">In this project, falling detection and ECG analysis are two major </w:t>
      </w:r>
      <w:r w:rsidRPr="00AD3EB0">
        <w:rPr>
          <w:rFonts w:ascii="CMU Serif" w:hAnsi="CMU Serif" w:cs="CMU Serif"/>
          <w:noProof/>
          <w:sz w:val="24"/>
          <w:szCs w:val="24"/>
        </w:rPr>
        <w:t>concerns</w:t>
      </w:r>
      <w:r w:rsidR="005F6402">
        <w:rPr>
          <w:rFonts w:ascii="CMU Serif" w:hAnsi="CMU Serif" w:cs="CMU Serif"/>
          <w:noProof/>
          <w:sz w:val="24"/>
          <w:szCs w:val="24"/>
        </w:rPr>
        <w:t>. T</w:t>
      </w:r>
      <w:r w:rsidRPr="00AD3EB0">
        <w:rPr>
          <w:rFonts w:ascii="CMU Serif" w:hAnsi="CMU Serif" w:cs="CMU Serif"/>
          <w:noProof/>
          <w:sz w:val="24"/>
          <w:szCs w:val="24"/>
        </w:rPr>
        <w:t>hus</w:t>
      </w:r>
      <w:r>
        <w:rPr>
          <w:rFonts w:ascii="CMU Serif" w:hAnsi="CMU Serif" w:cs="CMU Serif"/>
          <w:noProof/>
          <w:sz w:val="24"/>
          <w:szCs w:val="24"/>
        </w:rPr>
        <w:t>,</w:t>
      </w:r>
      <w:r>
        <w:rPr>
          <w:rFonts w:ascii="CMU Serif" w:hAnsi="CMU Serif" w:cs="CMU Serif"/>
          <w:sz w:val="24"/>
          <w:szCs w:val="24"/>
        </w:rPr>
        <w:t xml:space="preserve"> the design was implemented in two phases that were </w:t>
      </w:r>
      <w:r>
        <w:rPr>
          <w:rFonts w:ascii="CMU Serif" w:hAnsi="CMU Serif" w:cs="CMU Serif"/>
          <w:noProof/>
          <w:sz w:val="24"/>
          <w:szCs w:val="24"/>
        </w:rPr>
        <w:t>combined together</w:t>
      </w:r>
      <w:r>
        <w:rPr>
          <w:rFonts w:ascii="CMU Serif" w:hAnsi="CMU Serif" w:cs="CMU Serif"/>
          <w:sz w:val="24"/>
          <w:szCs w:val="24"/>
        </w:rPr>
        <w:t xml:space="preserve"> to build the overall system. The main aim of this chapter is to document a detailed explanation of the design including the hardware and software selection and implementation. Hence, this section also includes an evaluation of the effect of design choices on the quality attributes. Finally, </w:t>
      </w:r>
      <w:r>
        <w:rPr>
          <w:rFonts w:ascii="CMU Serif" w:hAnsi="CMU Serif" w:cs="CMU Serif"/>
          <w:noProof/>
          <w:sz w:val="24"/>
          <w:szCs w:val="24"/>
        </w:rPr>
        <w:t>Section</w:t>
      </w:r>
      <w:r>
        <w:rPr>
          <w:rFonts w:ascii="CMU Serif" w:hAnsi="CMU Serif" w:cs="CMU Serif"/>
          <w:sz w:val="24"/>
          <w:szCs w:val="24"/>
        </w:rPr>
        <w:t xml:space="preserve"> </w:t>
      </w:r>
      <w:r w:rsidR="008626D7" w:rsidRPr="008626D7">
        <w:rPr>
          <w:rFonts w:ascii="CMU Serif" w:hAnsi="CMU Serif" w:cs="CMU Serif"/>
          <w:sz w:val="24"/>
          <w:szCs w:val="24"/>
        </w:rPr>
        <w:t>4.5</w:t>
      </w:r>
      <w:r w:rsidRPr="008626D7">
        <w:rPr>
          <w:rFonts w:ascii="CMU Serif" w:hAnsi="CMU Serif" w:cs="CMU Serif"/>
          <w:sz w:val="24"/>
          <w:szCs w:val="24"/>
        </w:rPr>
        <w:t xml:space="preserve"> discusses </w:t>
      </w:r>
      <w:r>
        <w:rPr>
          <w:rFonts w:ascii="CMU Serif" w:hAnsi="CMU Serif" w:cs="CMU Serif"/>
          <w:sz w:val="24"/>
          <w:szCs w:val="24"/>
        </w:rPr>
        <w:t xml:space="preserve">how the design constraints </w:t>
      </w:r>
      <w:r>
        <w:rPr>
          <w:rFonts w:ascii="CMU Serif" w:hAnsi="CMU Serif" w:cs="CMU Serif"/>
          <w:noProof/>
          <w:sz w:val="24"/>
          <w:szCs w:val="24"/>
        </w:rPr>
        <w:t>were met</w:t>
      </w:r>
      <w:r>
        <w:rPr>
          <w:rFonts w:ascii="CMU Serif" w:hAnsi="CMU Serif" w:cs="CMU Serif"/>
          <w:sz w:val="24"/>
          <w:szCs w:val="24"/>
        </w:rPr>
        <w:t>.</w:t>
      </w:r>
    </w:p>
    <w:p w14:paraId="66C87F97" w14:textId="77777777" w:rsidR="00167BF4" w:rsidRPr="0078126E" w:rsidRDefault="00167BF4" w:rsidP="0078126E">
      <w:pPr>
        <w:pStyle w:val="Heading2"/>
        <w:numPr>
          <w:ilvl w:val="1"/>
          <w:numId w:val="1"/>
        </w:numPr>
        <w:ind w:left="1170"/>
        <w:rPr>
          <w:rFonts w:ascii="CMU Serif" w:hAnsi="CMU Serif" w:cs="CMU Serif"/>
          <w:rtl/>
        </w:rPr>
      </w:pPr>
      <w:bookmarkStart w:id="84" w:name="_Toc274166455"/>
      <w:bookmarkStart w:id="85" w:name="_Toc453620439"/>
      <w:bookmarkStart w:id="86" w:name="_Toc274166456"/>
      <w:r w:rsidRPr="0078126E">
        <w:rPr>
          <w:rFonts w:ascii="CMU Serif" w:hAnsi="CMU Serif" w:cs="CMU Serif"/>
        </w:rPr>
        <w:t>High-Level Architecture</w:t>
      </w:r>
      <w:bookmarkEnd w:id="84"/>
      <w:bookmarkEnd w:id="85"/>
    </w:p>
    <w:p w14:paraId="34D3AF3B" w14:textId="5633709C" w:rsidR="00167BF4" w:rsidRDefault="00167BF4" w:rsidP="007D1E7E">
      <w:pPr>
        <w:spacing w:after="0"/>
        <w:jc w:val="both"/>
        <w:rPr>
          <w:rFonts w:ascii="CMU Serif" w:hAnsi="CMU Serif" w:cs="CMU Serif"/>
          <w:sz w:val="24"/>
          <w:szCs w:val="24"/>
        </w:rPr>
      </w:pPr>
      <w:r>
        <w:rPr>
          <w:rFonts w:ascii="CMU Serif" w:hAnsi="CMU Serif" w:cs="CMU Serif"/>
          <w:sz w:val="24"/>
          <w:szCs w:val="24"/>
        </w:rPr>
        <w:t xml:space="preserve">The overall system consists of three stages; </w:t>
      </w:r>
      <w:r w:rsidRPr="005F6402">
        <w:rPr>
          <w:rFonts w:ascii="CMU Serif" w:hAnsi="CMU Serif" w:cs="CMU Serif"/>
          <w:noProof/>
          <w:sz w:val="24"/>
          <w:szCs w:val="24"/>
        </w:rPr>
        <w:t>data acquisition using the Shimmer sensor, data process and analysis on the Zynq SoC prototyping board and finally alerting healthcare givers in the case of detecting a fall</w:t>
      </w:r>
      <w:r>
        <w:rPr>
          <w:rFonts w:ascii="CMU Serif" w:hAnsi="CMU Serif" w:cs="CMU Serif"/>
          <w:sz w:val="24"/>
          <w:szCs w:val="24"/>
        </w:rPr>
        <w:t xml:space="preserve">. The system consists of three hardware parts: The Shimmer wireless healthcare sensing device, the NI myRIO-1900 Zynq SoC prototyping board, and a PmodBT2 UART Bluetooth module. These </w:t>
      </w:r>
      <w:r w:rsidR="005F6402">
        <w:rPr>
          <w:rFonts w:ascii="CMU Serif" w:hAnsi="CMU Serif" w:cs="CMU Serif"/>
          <w:noProof/>
          <w:sz w:val="24"/>
          <w:szCs w:val="24"/>
        </w:rPr>
        <w:t>componen</w:t>
      </w:r>
      <w:r w:rsidRPr="00AD3EB0">
        <w:rPr>
          <w:rFonts w:ascii="CMU Serif" w:hAnsi="CMU Serif" w:cs="CMU Serif"/>
          <w:noProof/>
          <w:sz w:val="24"/>
          <w:szCs w:val="24"/>
        </w:rPr>
        <w:t>ts</w:t>
      </w:r>
      <w:r>
        <w:rPr>
          <w:rFonts w:ascii="CMU Serif" w:hAnsi="CMU Serif" w:cs="CMU Serif"/>
          <w:sz w:val="24"/>
          <w:szCs w:val="24"/>
        </w:rPr>
        <w:t xml:space="preserve"> will be explained in detail in the following subsections. The overall system high-level architecture is </w:t>
      </w:r>
      <w:r w:rsidRPr="005F6402">
        <w:rPr>
          <w:rFonts w:ascii="CMU Serif" w:hAnsi="CMU Serif" w:cs="CMU Serif"/>
          <w:noProof/>
          <w:sz w:val="24"/>
          <w:szCs w:val="24"/>
        </w:rPr>
        <w:t>de</w:t>
      </w:r>
      <w:r w:rsidR="005F6402">
        <w:rPr>
          <w:rFonts w:ascii="CMU Serif" w:hAnsi="CMU Serif" w:cs="CMU Serif"/>
          <w:noProof/>
          <w:sz w:val="24"/>
          <w:szCs w:val="24"/>
        </w:rPr>
        <w:t>scrib</w:t>
      </w:r>
      <w:r w:rsidRPr="005F6402">
        <w:rPr>
          <w:rFonts w:ascii="CMU Serif" w:hAnsi="CMU Serif" w:cs="CMU Serif"/>
          <w:noProof/>
          <w:sz w:val="24"/>
          <w:szCs w:val="24"/>
        </w:rPr>
        <w:t>ed</w:t>
      </w:r>
      <w:r>
        <w:rPr>
          <w:rFonts w:ascii="CMU Serif" w:hAnsi="CMU Serif" w:cs="CMU Serif"/>
          <w:sz w:val="24"/>
          <w:szCs w:val="24"/>
        </w:rPr>
        <w:t xml:space="preserve"> </w:t>
      </w:r>
      <w:r w:rsidRPr="007D1E7E">
        <w:rPr>
          <w:rFonts w:ascii="CMU Serif" w:hAnsi="CMU Serif" w:cs="CMU Serif"/>
          <w:sz w:val="24"/>
          <w:szCs w:val="24"/>
        </w:rPr>
        <w:t xml:space="preserve">in </w:t>
      </w:r>
      <w:r w:rsidR="00313C17" w:rsidRPr="007D1E7E">
        <w:rPr>
          <w:rFonts w:ascii="CMU Serif" w:hAnsi="CMU Serif" w:cs="CMU Serif"/>
          <w:sz w:val="24"/>
          <w:szCs w:val="24"/>
        </w:rPr>
        <w:t>figure 1</w:t>
      </w:r>
      <w:r w:rsidR="007D1E7E" w:rsidRPr="007D1E7E">
        <w:rPr>
          <w:rFonts w:ascii="CMU Serif" w:hAnsi="CMU Serif" w:cs="CMU Serif"/>
          <w:sz w:val="24"/>
          <w:szCs w:val="24"/>
        </w:rPr>
        <w:t>5</w:t>
      </w:r>
      <w:r>
        <w:rPr>
          <w:rFonts w:ascii="CMU Serif" w:hAnsi="CMU Serif" w:cs="CMU Serif"/>
          <w:sz w:val="24"/>
          <w:szCs w:val="24"/>
        </w:rPr>
        <w:t>.</w:t>
      </w:r>
    </w:p>
    <w:p w14:paraId="37F62913" w14:textId="2187FCAD" w:rsidR="00167BF4" w:rsidRDefault="002E079B" w:rsidP="00167BF4">
      <w:pPr>
        <w:keepNext/>
        <w:spacing w:after="0"/>
        <w:jc w:val="center"/>
      </w:pPr>
      <w:ins w:id="87" w:author="QF" w:date="2016-06-13T13:35:00Z">
        <w:r w:rsidRPr="002D7031">
          <w:rPr>
            <w:rFonts w:ascii="CMU Serif" w:hAnsi="CMU Serif" w:cs="CMU Serif"/>
            <w:noProof/>
            <w:sz w:val="24"/>
            <w:szCs w:val="24"/>
            <w:rPrChange w:id="88">
              <w:rPr>
                <w:noProof/>
              </w:rPr>
            </w:rPrChange>
          </w:rPr>
          <mc:AlternateContent>
            <mc:Choice Requires="wps">
              <w:drawing>
                <wp:anchor distT="0" distB="0" distL="114300" distR="114300" simplePos="0" relativeHeight="251659264" behindDoc="0" locked="0" layoutInCell="1" allowOverlap="1" wp14:anchorId="78F53A55" wp14:editId="20827625">
                  <wp:simplePos x="0" y="0"/>
                  <wp:positionH relativeFrom="column">
                    <wp:posOffset>5460527</wp:posOffset>
                  </wp:positionH>
                  <wp:positionV relativeFrom="paragraph">
                    <wp:posOffset>921385</wp:posOffset>
                  </wp:positionV>
                  <wp:extent cx="136959" cy="128508"/>
                  <wp:effectExtent l="0" t="0" r="15875" b="24130"/>
                  <wp:wrapNone/>
                  <wp:docPr id="31" name="Rectangle 31"/>
                  <wp:cNvGraphicFramePr/>
                  <a:graphic xmlns:a="http://schemas.openxmlformats.org/drawingml/2006/main">
                    <a:graphicData uri="http://schemas.microsoft.com/office/word/2010/wordprocessingShape">
                      <wps:wsp>
                        <wps:cNvSpPr/>
                        <wps:spPr>
                          <a:xfrm>
                            <a:off x="0" y="0"/>
                            <a:ext cx="136959" cy="1285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1CD557" id="Rectangle 31" o:spid="_x0000_s1026" style="position:absolute;margin-left:429.95pt;margin-top:72.55pt;width:10.8pt;height:1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" fillcolor="white [3212]" strokecolor="white [3212]" strokeweight="1pt"/>
              </w:pict>
            </mc:Fallback>
          </mc:AlternateContent>
        </w:r>
      </w:ins>
      <w:commentRangeStart w:id="89"/>
      <w:r w:rsidR="00167BF4">
        <w:rPr>
          <w:rFonts w:ascii="CMU Serif" w:hAnsi="CMU Serif" w:cs="CMU Serif"/>
          <w:noProof/>
          <w:sz w:val="24"/>
          <w:szCs w:val="24"/>
        </w:rPr>
        <w:drawing>
          <wp:inline distT="0" distB="0" distL="0" distR="0" wp14:anchorId="47AB3F91" wp14:editId="47FB398A">
            <wp:extent cx="5724525" cy="1962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commentRangeEnd w:id="89"/>
      <w:r w:rsidR="00CA6C80">
        <w:rPr>
          <w:rStyle w:val="CommentReference"/>
        </w:rPr>
        <w:commentReference w:id="89"/>
      </w:r>
    </w:p>
    <w:p w14:paraId="7992920B" w14:textId="77777777" w:rsidR="00167BF4" w:rsidRDefault="00167BF4" w:rsidP="00167BF4">
      <w:pPr>
        <w:pStyle w:val="Caption"/>
        <w:spacing w:after="120"/>
        <w:jc w:val="center"/>
        <w:rPr>
          <w:rFonts w:ascii="CMU Serif" w:hAnsi="CMU Serif" w:cs="CMU Serif"/>
          <w:sz w:val="24"/>
          <w:szCs w:val="24"/>
        </w:rPr>
      </w:pPr>
      <w:bookmarkStart w:id="90" w:name="_Toc452984952"/>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15</w:t>
      </w:r>
      <w:r>
        <w:fldChar w:fldCharType="end"/>
      </w:r>
      <w:r>
        <w:rPr>
          <w:rFonts w:ascii="CMU Serif" w:hAnsi="CMU Serif" w:cs="CMU Serif"/>
        </w:rPr>
        <w:t xml:space="preserve"> High-level architecture</w:t>
      </w:r>
      <w:bookmarkEnd w:id="90"/>
    </w:p>
    <w:p w14:paraId="06F9AF87" w14:textId="0E55E347" w:rsidR="00167BF4" w:rsidRDefault="00167BF4" w:rsidP="00167BF4">
      <w:pPr>
        <w:spacing w:after="120"/>
        <w:jc w:val="both"/>
        <w:rPr>
          <w:rFonts w:ascii="CMU Serif" w:hAnsi="CMU Serif" w:cs="CMU Serif"/>
          <w:sz w:val="24"/>
          <w:szCs w:val="24"/>
        </w:rPr>
      </w:pPr>
      <w:r>
        <w:rPr>
          <w:rFonts w:ascii="CMU Serif" w:hAnsi="CMU Serif" w:cs="CMU Serif"/>
          <w:sz w:val="24"/>
          <w:szCs w:val="24"/>
        </w:rPr>
        <w:t xml:space="preserve">High-level architecture illustrated in </w:t>
      </w:r>
      <w:r w:rsidR="007D1E7E">
        <w:rPr>
          <w:rFonts w:ascii="CMU Serif" w:hAnsi="CMU Serif" w:cs="CMU Serif"/>
          <w:sz w:val="24"/>
          <w:szCs w:val="24"/>
        </w:rPr>
        <w:t>Figure 15</w:t>
      </w:r>
      <w:r w:rsidRPr="007D1E7E">
        <w:rPr>
          <w:rFonts w:ascii="CMU Serif" w:hAnsi="CMU Serif" w:cs="CMU Serif"/>
          <w:sz w:val="24"/>
          <w:szCs w:val="24"/>
        </w:rPr>
        <w:t xml:space="preserve"> </w:t>
      </w:r>
      <w:r>
        <w:rPr>
          <w:rFonts w:ascii="CMU Serif" w:hAnsi="CMU Serif" w:cs="CMU Serif"/>
          <w:sz w:val="24"/>
          <w:szCs w:val="24"/>
        </w:rPr>
        <w:t>is detailed as follows (left to right):</w:t>
      </w:r>
    </w:p>
    <w:p w14:paraId="33CF8784" w14:textId="77777777" w:rsidR="00167BF4" w:rsidRDefault="00167BF4" w:rsidP="00167BF4">
      <w:pPr>
        <w:numPr>
          <w:ilvl w:val="0"/>
          <w:numId w:val="13"/>
        </w:numPr>
        <w:spacing w:after="0"/>
        <w:jc w:val="both"/>
        <w:rPr>
          <w:rFonts w:ascii="CMU Serif" w:hAnsi="CMU Serif" w:cs="CMU Serif"/>
          <w:sz w:val="24"/>
          <w:szCs w:val="24"/>
        </w:rPr>
      </w:pPr>
      <w:r>
        <w:rPr>
          <w:rFonts w:ascii="CMU Serif" w:hAnsi="CMU Serif" w:cs="CMU Serif"/>
          <w:sz w:val="24"/>
          <w:szCs w:val="24"/>
        </w:rPr>
        <w:t>Data acquisition:</w:t>
      </w:r>
    </w:p>
    <w:p w14:paraId="3B8E92A5" w14:textId="77777777" w:rsidR="00167BF4" w:rsidRDefault="00167BF4" w:rsidP="00167BF4">
      <w:pPr>
        <w:numPr>
          <w:ilvl w:val="1"/>
          <w:numId w:val="13"/>
        </w:numPr>
        <w:spacing w:after="0"/>
        <w:jc w:val="both"/>
        <w:rPr>
          <w:rFonts w:ascii="CMU Serif" w:hAnsi="CMU Serif" w:cs="CMU Serif"/>
          <w:sz w:val="24"/>
          <w:szCs w:val="24"/>
        </w:rPr>
      </w:pPr>
      <w:r>
        <w:rPr>
          <w:rFonts w:ascii="CMU Serif" w:hAnsi="CMU Serif" w:cs="CMU Serif"/>
          <w:sz w:val="24"/>
          <w:szCs w:val="24"/>
        </w:rPr>
        <w:t>MMA7260qt 3-axis accelerometer is used to acquire acceleration.</w:t>
      </w:r>
    </w:p>
    <w:p w14:paraId="679C868D" w14:textId="77777777" w:rsidR="00167BF4" w:rsidRDefault="00167BF4" w:rsidP="00167BF4">
      <w:pPr>
        <w:numPr>
          <w:ilvl w:val="1"/>
          <w:numId w:val="13"/>
        </w:numPr>
        <w:spacing w:after="0"/>
        <w:jc w:val="both"/>
        <w:rPr>
          <w:rFonts w:ascii="CMU Serif" w:hAnsi="CMU Serif" w:cs="CMU Serif"/>
          <w:sz w:val="24"/>
          <w:szCs w:val="24"/>
        </w:rPr>
      </w:pPr>
      <w:r>
        <w:rPr>
          <w:rFonts w:ascii="CMU Serif" w:hAnsi="CMU Serif" w:cs="CMU Serif"/>
          <w:sz w:val="24"/>
          <w:szCs w:val="24"/>
        </w:rPr>
        <w:t>ECG Sensors measure the heart muscle electrical activity.</w:t>
      </w:r>
    </w:p>
    <w:p w14:paraId="7AE2BB6A" w14:textId="691E61F5" w:rsidR="00167BF4" w:rsidRDefault="00167BF4" w:rsidP="00167BF4">
      <w:pPr>
        <w:spacing w:after="0"/>
        <w:jc w:val="both"/>
        <w:rPr>
          <w:rFonts w:ascii="CMU Serif" w:hAnsi="CMU Serif" w:cs="CMU Serif"/>
          <w:sz w:val="24"/>
          <w:szCs w:val="24"/>
        </w:rPr>
      </w:pPr>
      <w:r>
        <w:rPr>
          <w:rFonts w:ascii="CMU Serif" w:hAnsi="CMU Serif" w:cs="CMU Serif"/>
          <w:sz w:val="24"/>
          <w:szCs w:val="24"/>
        </w:rPr>
        <w:t xml:space="preserve">Both sensors are integrated </w:t>
      </w:r>
      <w:r w:rsidRPr="005F6402">
        <w:rPr>
          <w:rFonts w:ascii="CMU Serif" w:hAnsi="CMU Serif" w:cs="CMU Serif"/>
          <w:noProof/>
          <w:sz w:val="24"/>
          <w:szCs w:val="24"/>
        </w:rPr>
        <w:t>in</w:t>
      </w:r>
      <w:r w:rsidR="005F6402">
        <w:rPr>
          <w:rFonts w:ascii="CMU Serif" w:hAnsi="CMU Serif" w:cs="CMU Serif"/>
          <w:noProof/>
          <w:sz w:val="24"/>
          <w:szCs w:val="24"/>
        </w:rPr>
        <w:t>to</w:t>
      </w:r>
      <w:r>
        <w:rPr>
          <w:rFonts w:ascii="CMU Serif" w:hAnsi="CMU Serif" w:cs="CMU Serif"/>
          <w:sz w:val="24"/>
          <w:szCs w:val="24"/>
        </w:rPr>
        <w:t xml:space="preserve"> the Shimmer sensing device which is placed on the user’s chest. The ECG electrodes are connected to the right arm, left arm, right leg, and left leg from one side, and on the white, black, green, and red channels of the Shimmer from the other end respectively.</w:t>
      </w:r>
    </w:p>
    <w:p w14:paraId="673CDCCC" w14:textId="77777777" w:rsidR="00167BF4" w:rsidRDefault="00167BF4" w:rsidP="00167BF4">
      <w:pPr>
        <w:numPr>
          <w:ilvl w:val="0"/>
          <w:numId w:val="13"/>
        </w:numPr>
        <w:spacing w:after="0"/>
        <w:jc w:val="both"/>
        <w:rPr>
          <w:rFonts w:ascii="CMU Serif" w:hAnsi="CMU Serif" w:cs="CMU Serif"/>
          <w:sz w:val="24"/>
          <w:szCs w:val="24"/>
        </w:rPr>
      </w:pPr>
      <w:r>
        <w:rPr>
          <w:rFonts w:ascii="CMU Serif" w:hAnsi="CMU Serif" w:cs="CMU Serif"/>
          <w:sz w:val="24"/>
          <w:szCs w:val="24"/>
        </w:rPr>
        <w:t>A Bluetooth module is used to establish a connection between the Shimmer device and the Zynq SoC prototyping board.</w:t>
      </w:r>
    </w:p>
    <w:p w14:paraId="24EF71BA" w14:textId="77777777" w:rsidR="00167BF4" w:rsidRDefault="00167BF4" w:rsidP="00167BF4">
      <w:pPr>
        <w:numPr>
          <w:ilvl w:val="0"/>
          <w:numId w:val="13"/>
        </w:numPr>
        <w:spacing w:after="0"/>
        <w:jc w:val="both"/>
        <w:rPr>
          <w:rFonts w:ascii="CMU Serif" w:hAnsi="CMU Serif" w:cs="CMU Serif"/>
          <w:sz w:val="24"/>
          <w:szCs w:val="24"/>
        </w:rPr>
      </w:pPr>
      <w:r>
        <w:rPr>
          <w:rFonts w:ascii="CMU Serif" w:hAnsi="CMU Serif" w:cs="CMU Serif"/>
          <w:sz w:val="24"/>
          <w:szCs w:val="24"/>
        </w:rPr>
        <w:t xml:space="preserve">Through this </w:t>
      </w:r>
      <w:r w:rsidRPr="005F6402">
        <w:rPr>
          <w:rFonts w:ascii="CMU Serif" w:hAnsi="CMU Serif" w:cs="CMU Serif"/>
          <w:noProof/>
          <w:sz w:val="24"/>
          <w:szCs w:val="24"/>
        </w:rPr>
        <w:t>connection</w:t>
      </w:r>
      <w:r>
        <w:rPr>
          <w:rFonts w:ascii="CMU Serif" w:hAnsi="CMU Serif" w:cs="CMU Serif"/>
          <w:sz w:val="24"/>
          <w:szCs w:val="24"/>
        </w:rPr>
        <w:t>, the signals are transferred via Bluetooth to the Zynq SoC prototyping board using the integrated RN-42 Bluetooth module inside the Shimmer as a sender, and the Bluetooth module as a receiver.</w:t>
      </w:r>
    </w:p>
    <w:p w14:paraId="10EAAA77" w14:textId="77777777" w:rsidR="00167BF4" w:rsidRDefault="00167BF4" w:rsidP="00167BF4">
      <w:pPr>
        <w:numPr>
          <w:ilvl w:val="0"/>
          <w:numId w:val="13"/>
        </w:numPr>
        <w:spacing w:after="0"/>
        <w:jc w:val="both"/>
        <w:rPr>
          <w:rFonts w:ascii="CMU Serif" w:hAnsi="CMU Serif" w:cs="CMU Serif"/>
          <w:sz w:val="24"/>
          <w:szCs w:val="24"/>
        </w:rPr>
      </w:pPr>
      <w:r>
        <w:rPr>
          <w:rFonts w:ascii="CMU Serif" w:hAnsi="CMU Serif" w:cs="CMU Serif"/>
          <w:sz w:val="24"/>
          <w:szCs w:val="24"/>
        </w:rPr>
        <w:t>Data processing and analysis is performed on the Zynq SoC prototyping board using LabVIEW as a programming software environment.</w:t>
      </w:r>
    </w:p>
    <w:p w14:paraId="2E11A65E" w14:textId="69086F35" w:rsidR="006479AE" w:rsidRDefault="006479AE" w:rsidP="00167BF4">
      <w:pPr>
        <w:numPr>
          <w:ilvl w:val="0"/>
          <w:numId w:val="13"/>
        </w:numPr>
        <w:spacing w:after="0"/>
        <w:jc w:val="both"/>
        <w:rPr>
          <w:rFonts w:ascii="CMU Serif" w:hAnsi="CMU Serif" w:cs="CMU Serif"/>
          <w:sz w:val="24"/>
          <w:szCs w:val="24"/>
        </w:rPr>
      </w:pPr>
      <w:r>
        <w:rPr>
          <w:rFonts w:ascii="CMU Serif" w:hAnsi="CMU Serif" w:cs="CMU Serif"/>
          <w:sz w:val="24"/>
          <w:szCs w:val="24"/>
        </w:rPr>
        <w:t>I</w:t>
      </w:r>
      <w:r w:rsidR="00167BF4">
        <w:rPr>
          <w:rFonts w:ascii="CMU Serif" w:hAnsi="CMU Serif" w:cs="CMU Serif"/>
          <w:sz w:val="24"/>
          <w:szCs w:val="24"/>
        </w:rPr>
        <w:t>f an ab</w:t>
      </w:r>
      <w:r>
        <w:rPr>
          <w:rFonts w:ascii="CMU Serif" w:hAnsi="CMU Serif" w:cs="CMU Serif"/>
          <w:sz w:val="24"/>
          <w:szCs w:val="24"/>
        </w:rPr>
        <w:t>normality is detected, the alerting system will launch to check if the detection is a false alarm or the user needs help. This system also helps in identifying the state of the user after the fall.</w:t>
      </w:r>
    </w:p>
    <w:p w14:paraId="159A4C0F" w14:textId="4057DE39" w:rsidR="00167BF4" w:rsidRDefault="006479AE" w:rsidP="006479AE">
      <w:pPr>
        <w:numPr>
          <w:ilvl w:val="0"/>
          <w:numId w:val="13"/>
        </w:numPr>
        <w:spacing w:after="0"/>
        <w:jc w:val="both"/>
        <w:rPr>
          <w:rFonts w:ascii="CMU Serif" w:hAnsi="CMU Serif" w:cs="CMU Serif"/>
          <w:sz w:val="24"/>
          <w:szCs w:val="24"/>
        </w:rPr>
      </w:pPr>
      <w:r>
        <w:rPr>
          <w:rFonts w:ascii="CMU Serif" w:hAnsi="CMU Serif" w:cs="CMU Serif"/>
          <w:sz w:val="24"/>
          <w:szCs w:val="24"/>
        </w:rPr>
        <w:t xml:space="preserve">Finally, if a fall was ensured to occur, an email </w:t>
      </w:r>
      <w:r w:rsidR="00167BF4">
        <w:rPr>
          <w:rFonts w:ascii="CMU Serif" w:hAnsi="CMU Serif" w:cs="CMU Serif"/>
          <w:sz w:val="24"/>
          <w:szCs w:val="24"/>
        </w:rPr>
        <w:t>will be sen</w:t>
      </w:r>
      <w:r>
        <w:rPr>
          <w:rFonts w:ascii="CMU Serif" w:hAnsi="CMU Serif" w:cs="CMU Serif"/>
          <w:sz w:val="24"/>
          <w:szCs w:val="24"/>
        </w:rPr>
        <w:t>t</w:t>
      </w:r>
      <w:r w:rsidR="00167BF4">
        <w:rPr>
          <w:rFonts w:ascii="CMU Serif" w:hAnsi="CMU Serif" w:cs="CMU Serif"/>
          <w:sz w:val="24"/>
          <w:szCs w:val="24"/>
        </w:rPr>
        <w:t xml:space="preserve"> using Wi-Fi with an attached medical report to the health care providers. </w:t>
      </w:r>
    </w:p>
    <w:p w14:paraId="5B649119" w14:textId="77777777" w:rsidR="00167BF4" w:rsidRDefault="00167BF4" w:rsidP="00167BF4">
      <w:pPr>
        <w:pStyle w:val="Heading2"/>
        <w:numPr>
          <w:ilvl w:val="1"/>
          <w:numId w:val="1"/>
        </w:numPr>
        <w:ind w:left="1170"/>
        <w:rPr>
          <w:rFonts w:ascii="CMU Serif" w:hAnsi="CMU Serif" w:cs="CMU Serif"/>
        </w:rPr>
      </w:pPr>
      <w:bookmarkStart w:id="91" w:name="_Toc453620440"/>
      <w:r>
        <w:rPr>
          <w:rFonts w:ascii="CMU Serif" w:hAnsi="CMU Serif" w:cs="CMU Serif"/>
        </w:rPr>
        <w:t xml:space="preserve">Hardware </w:t>
      </w:r>
      <w:bookmarkEnd w:id="86"/>
      <w:r>
        <w:rPr>
          <w:rFonts w:ascii="CMU Serif" w:hAnsi="CMU Serif" w:cs="CMU Serif"/>
        </w:rPr>
        <w:t>Design</w:t>
      </w:r>
      <w:bookmarkEnd w:id="91"/>
    </w:p>
    <w:p w14:paraId="3C1F4805" w14:textId="117D4753" w:rsidR="00167BF4" w:rsidRDefault="00167BF4" w:rsidP="00411EAF">
      <w:pPr>
        <w:pStyle w:val="Heading3"/>
        <w:numPr>
          <w:ilvl w:val="2"/>
          <w:numId w:val="29"/>
        </w:numPr>
        <w:ind w:firstLine="0"/>
        <w:rPr>
          <w:rFonts w:ascii="CMU Serif" w:hAnsi="CMU Serif" w:cs="CMU Serif"/>
          <w:sz w:val="24"/>
          <w:szCs w:val="24"/>
        </w:rPr>
      </w:pPr>
      <w:bookmarkStart w:id="92" w:name="_Toc453620441"/>
      <w:r>
        <w:rPr>
          <w:rFonts w:ascii="CMU Serif" w:hAnsi="CMU Serif" w:cs="CMU Serif"/>
          <w:sz w:val="24"/>
          <w:szCs w:val="24"/>
        </w:rPr>
        <w:t>Shimmer Platform</w:t>
      </w:r>
      <w:bookmarkEnd w:id="92"/>
    </w:p>
    <w:p w14:paraId="171ABCCA" w14:textId="7C320C6F" w:rsidR="00167BF4" w:rsidRDefault="00167BF4" w:rsidP="00411EAF">
      <w:pPr>
        <w:pStyle w:val="Heading4"/>
        <w:numPr>
          <w:ilvl w:val="3"/>
          <w:numId w:val="29"/>
        </w:numPr>
        <w:rPr>
          <w:rFonts w:ascii="CMU Serif" w:hAnsi="CMU Serif" w:cs="CMU Serif"/>
          <w:b/>
          <w:bCs/>
          <w:i w:val="0"/>
          <w:iCs/>
          <w:color w:val="2E74B5" w:themeColor="accent1" w:themeShade="BF"/>
        </w:rPr>
      </w:pPr>
      <w:r>
        <w:rPr>
          <w:rFonts w:ascii="CMU Serif" w:hAnsi="CMU Serif" w:cs="CMU Serif"/>
          <w:b/>
          <w:bCs/>
          <w:i w:val="0"/>
          <w:iCs/>
          <w:color w:val="2E74B5" w:themeColor="accent1" w:themeShade="BF"/>
        </w:rPr>
        <w:t>Overview</w:t>
      </w:r>
    </w:p>
    <w:p w14:paraId="77C9441B" w14:textId="41FEE0E8" w:rsidR="00167BF4" w:rsidRDefault="00167BF4" w:rsidP="0078126E">
      <w:pPr>
        <w:jc w:val="both"/>
        <w:rPr>
          <w:rFonts w:ascii="CMU Serif" w:hAnsi="CMU Serif" w:cs="CMU Serif"/>
          <w:sz w:val="24"/>
          <w:szCs w:val="24"/>
        </w:rPr>
      </w:pPr>
      <w:r>
        <w:rPr>
          <w:rFonts w:ascii="CMU Serif" w:hAnsi="CMU Serif" w:cs="CMU Serif"/>
          <w:sz w:val="24"/>
          <w:szCs w:val="24"/>
        </w:rPr>
        <w:t xml:space="preserve">Shimmer sensing device is the significant component in the system, the word Shimmer stands for Sensing Health with Intelligence, Modularity, Mobility, and Experimental Reusability. As the name suggests, it is a small sensor platform designed to work wirelessly for acquiring signals that can be recorded and transmitted in real time, and it is appropriate for wearable applications. Shimmer3 is the most robust wireless </w:t>
      </w:r>
      <w:r>
        <w:rPr>
          <w:rFonts w:ascii="CMU Serif" w:hAnsi="CMU Serif" w:cs="CMU Serif"/>
          <w:noProof/>
          <w:sz w:val="24"/>
          <w:szCs w:val="24"/>
        </w:rPr>
        <w:t>sensor</w:t>
      </w:r>
      <w:r>
        <w:rPr>
          <w:rFonts w:ascii="CMU Serif" w:hAnsi="CMU Serif" w:cs="CMU Serif"/>
          <w:sz w:val="24"/>
          <w:szCs w:val="24"/>
        </w:rPr>
        <w:t xml:space="preserve"> and the latest version of the shimmer platform that boasts a 24 MHz CPU with a precision clock subsystem making it three times faster than previous models. It also gives the best data quality by using the </w:t>
      </w:r>
      <w:r>
        <w:rPr>
          <w:rFonts w:ascii="CMU Serif" w:hAnsi="CMU Serif" w:cs="CMU Serif"/>
          <w:noProof/>
          <w:sz w:val="24"/>
          <w:szCs w:val="24"/>
        </w:rPr>
        <w:t>gyroscope</w:t>
      </w:r>
      <w:r>
        <w:rPr>
          <w:rFonts w:ascii="CMU Serif" w:hAnsi="CMU Serif" w:cs="CMU Serif"/>
          <w:sz w:val="24"/>
          <w:szCs w:val="24"/>
        </w:rPr>
        <w:t xml:space="preserve">, altimeter, magnetometer and the two choices of ultra-low noise or </w:t>
      </w:r>
      <w:r w:rsidRPr="005F6402">
        <w:rPr>
          <w:rFonts w:ascii="CMU Serif" w:hAnsi="CMU Serif" w:cs="CMU Serif"/>
          <w:noProof/>
          <w:sz w:val="24"/>
          <w:szCs w:val="24"/>
        </w:rPr>
        <w:t>wide</w:t>
      </w:r>
      <w:r>
        <w:rPr>
          <w:rFonts w:ascii="CMU Serif" w:hAnsi="CMU Serif" w:cs="CMU Serif"/>
          <w:sz w:val="24"/>
          <w:szCs w:val="24"/>
        </w:rPr>
        <w:t xml:space="preserve"> range accelerometer. Moreover, shimmer can store data without the need of any device, via memory card slot that supports a MicroSD card.</w:t>
      </w:r>
      <w:r w:rsidR="00096570">
        <w:rPr>
          <w:rFonts w:ascii="CMU Serif" w:hAnsi="CMU Serif" w:cs="CMU Serif"/>
          <w:sz w:val="24"/>
          <w:szCs w:val="24"/>
        </w:rPr>
        <w:t xml:space="preserve"> The external view is shown </w:t>
      </w:r>
      <w:r w:rsidR="00096570" w:rsidRPr="0078126E">
        <w:rPr>
          <w:rFonts w:ascii="CMU Serif" w:hAnsi="CMU Serif" w:cs="CMU Serif"/>
          <w:sz w:val="24"/>
          <w:szCs w:val="24"/>
        </w:rPr>
        <w:t xml:space="preserve">in figure </w:t>
      </w:r>
      <w:r w:rsidR="0078126E" w:rsidRPr="0078126E">
        <w:rPr>
          <w:rFonts w:ascii="CMU Serif" w:hAnsi="CMU Serif" w:cs="CMU Serif"/>
          <w:sz w:val="24"/>
          <w:szCs w:val="24"/>
        </w:rPr>
        <w:t>16</w:t>
      </w:r>
      <w:r w:rsidR="00096570" w:rsidRPr="0078126E">
        <w:rPr>
          <w:rFonts w:ascii="CMU Serif" w:hAnsi="CMU Serif" w:cs="CMU Serif"/>
          <w:sz w:val="24"/>
          <w:szCs w:val="24"/>
        </w:rPr>
        <w:t xml:space="preserve"> (left</w:t>
      </w:r>
      <w:r w:rsidR="00096570">
        <w:rPr>
          <w:rFonts w:ascii="CMU Serif" w:hAnsi="CMU Serif" w:cs="CMU Serif"/>
          <w:sz w:val="24"/>
          <w:szCs w:val="24"/>
        </w:rPr>
        <w:t xml:space="preserve">), the three axis of acceleration are illustrated, whereas the internal view is shown on the right. Different internal components are </w:t>
      </w:r>
      <w:r w:rsidR="004A72B4">
        <w:rPr>
          <w:rFonts w:ascii="CMU Serif" w:hAnsi="CMU Serif" w:cs="CMU Serif"/>
          <w:sz w:val="24"/>
          <w:szCs w:val="24"/>
        </w:rPr>
        <w:t>referred</w:t>
      </w:r>
      <w:r w:rsidR="00096570">
        <w:rPr>
          <w:rFonts w:ascii="CMU Serif" w:hAnsi="CMU Serif" w:cs="CMU Serif"/>
          <w:sz w:val="24"/>
          <w:szCs w:val="24"/>
        </w:rPr>
        <w:t xml:space="preserve"> to as the following:</w:t>
      </w:r>
    </w:p>
    <w:p w14:paraId="7F46BEE2" w14:textId="77777777" w:rsidR="00167BF4" w:rsidRDefault="00167BF4" w:rsidP="00167BF4">
      <w:pPr>
        <w:keepNext/>
        <w:spacing w:after="0"/>
        <w:ind w:firstLine="1350"/>
        <w:jc w:val="both"/>
        <w:rPr>
          <w:rFonts w:ascii="CMU Serif" w:hAnsi="CMU Serif" w:cs="CMU Serif"/>
        </w:rPr>
      </w:pPr>
      <w:r>
        <w:rPr>
          <w:noProof/>
        </w:rPr>
        <mc:AlternateContent>
          <mc:Choice Requires="wpg">
            <w:drawing>
              <wp:anchor distT="0" distB="0" distL="114300" distR="114300" simplePos="0" relativeHeight="251654144" behindDoc="0" locked="0" layoutInCell="1" allowOverlap="1" wp14:anchorId="4D85CA47" wp14:editId="0BDB43A5">
                <wp:simplePos x="0" y="0"/>
                <wp:positionH relativeFrom="column">
                  <wp:posOffset>962025</wp:posOffset>
                </wp:positionH>
                <wp:positionV relativeFrom="paragraph">
                  <wp:posOffset>149860</wp:posOffset>
                </wp:positionV>
                <wp:extent cx="2087880" cy="1495425"/>
                <wp:effectExtent l="0" t="0" r="64770" b="47625"/>
                <wp:wrapNone/>
                <wp:docPr id="109" name="Group 109"/>
                <wp:cNvGraphicFramePr/>
                <a:graphic xmlns:a="http://schemas.openxmlformats.org/drawingml/2006/main">
                  <a:graphicData uri="http://schemas.microsoft.com/office/word/2010/wordprocessingGroup">
                    <wpg:wgp>
                      <wpg:cNvGrpSpPr/>
                      <wpg:grpSpPr>
                        <a:xfrm>
                          <a:off x="0" y="0"/>
                          <a:ext cx="2087245" cy="1495425"/>
                          <a:chOff x="0" y="0"/>
                          <a:chExt cx="2087760" cy="1495425"/>
                        </a:xfrm>
                      </wpg:grpSpPr>
                      <wpg:grpSp>
                        <wpg:cNvPr id="110" name="Group 110"/>
                        <wpg:cNvGrpSpPr/>
                        <wpg:grpSpPr>
                          <a:xfrm>
                            <a:off x="0" y="0"/>
                            <a:ext cx="2087760" cy="1495425"/>
                            <a:chOff x="0" y="0"/>
                            <a:chExt cx="2087760" cy="1495425"/>
                          </a:xfrm>
                        </wpg:grpSpPr>
                        <wpg:grpSp>
                          <wpg:cNvPr id="112" name="Group 112"/>
                          <wpg:cNvGrpSpPr/>
                          <wpg:grpSpPr>
                            <a:xfrm>
                              <a:off x="0" y="0"/>
                              <a:ext cx="2087760" cy="1495425"/>
                              <a:chOff x="0" y="0"/>
                              <a:chExt cx="2087760" cy="1495425"/>
                            </a:xfrm>
                          </wpg:grpSpPr>
                          <wpg:grpSp>
                            <wpg:cNvPr id="115" name="Group 115"/>
                            <wpg:cNvGrpSpPr/>
                            <wpg:grpSpPr>
                              <a:xfrm>
                                <a:off x="0" y="0"/>
                                <a:ext cx="2087760" cy="1495425"/>
                                <a:chOff x="0" y="0"/>
                                <a:chExt cx="2087760" cy="1495425"/>
                              </a:xfrm>
                            </wpg:grpSpPr>
                            <wpg:grpSp>
                              <wpg:cNvPr id="121" name="Group 121"/>
                              <wpg:cNvGrpSpPr/>
                              <wpg:grpSpPr>
                                <a:xfrm>
                                  <a:off x="0" y="0"/>
                                  <a:ext cx="942975" cy="1495425"/>
                                  <a:chOff x="0" y="0"/>
                                  <a:chExt cx="942975" cy="1495425"/>
                                </a:xfrm>
                              </wpg:grpSpPr>
                              <wpg:grpSp>
                                <wpg:cNvPr id="127" name="Group 127"/>
                                <wpg:cNvGrpSpPr/>
                                <wpg:grpSpPr>
                                  <a:xfrm>
                                    <a:off x="0" y="0"/>
                                    <a:ext cx="857250" cy="1438275"/>
                                    <a:chOff x="0" y="0"/>
                                    <a:chExt cx="857250" cy="1438275"/>
                                  </a:xfrm>
                                </wpg:grpSpPr>
                                <wps:wsp>
                                  <wps:cNvPr id="129" name="Straight Arrow Connector 129"/>
                                  <wps:cNvCnPr/>
                                  <wps:spPr>
                                    <a:xfrm>
                                      <a:off x="304800" y="104775"/>
                                      <a:ext cx="552450" cy="1333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Rectangle 130"/>
                                  <wps:cNvSpPr/>
                                  <wps:spPr>
                                    <a:xfrm>
                                      <a:off x="0" y="0"/>
                                      <a:ext cx="419100"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F421CD1" w14:textId="77777777" w:rsidR="004A2FAC" w:rsidRDefault="004A2FAC" w:rsidP="00167BF4">
                                        <w:pPr>
                                          <w:jc w:val="center"/>
                                        </w:pPr>
                                        <w:r>
                                          <w:t>+x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28" name="Rectangle 128"/>
                                <wps:cNvSpPr/>
                                <wps:spPr>
                                  <a:xfrm>
                                    <a:off x="523875" y="1257300"/>
                                    <a:ext cx="419100"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514F86B" w14:textId="77777777" w:rsidR="004A2FAC" w:rsidRDefault="004A2FAC" w:rsidP="00167BF4">
                                      <w:pPr>
                                        <w:jc w:val="center"/>
                                      </w:pPr>
                                      <w:r>
                                        <w:t>-x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2" name="Group 122"/>
                              <wpg:cNvGrpSpPr/>
                              <wpg:grpSpPr>
                                <a:xfrm rot="6091281">
                                  <a:off x="761792" y="113971"/>
                                  <a:ext cx="820536" cy="1831401"/>
                                  <a:chOff x="761792" y="113971"/>
                                  <a:chExt cx="820536" cy="1831401"/>
                                </a:xfrm>
                              </wpg:grpSpPr>
                              <wpg:grpSp>
                                <wpg:cNvPr id="123" name="Group 123"/>
                                <wpg:cNvGrpSpPr/>
                                <wpg:grpSpPr>
                                  <a:xfrm>
                                    <a:off x="761792" y="113971"/>
                                    <a:ext cx="630834" cy="1754231"/>
                                    <a:chOff x="761792" y="113971"/>
                                    <a:chExt cx="630834" cy="1754231"/>
                                  </a:xfrm>
                                </wpg:grpSpPr>
                                <wps:wsp>
                                  <wps:cNvPr id="125" name="Straight Arrow Connector 125"/>
                                  <wps:cNvCnPr/>
                                  <wps:spPr>
                                    <a:xfrm rot="15508719" flipH="1">
                                      <a:off x="338124" y="813701"/>
                                      <a:ext cx="1754231" cy="35477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6" name="Rectangle 126"/>
                                  <wps:cNvSpPr/>
                                  <wps:spPr>
                                    <a:xfrm rot="15508719">
                                      <a:off x="726677" y="191948"/>
                                      <a:ext cx="419100" cy="34887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119AEC4" w14:textId="77777777" w:rsidR="004A2FAC" w:rsidRDefault="004A2FAC" w:rsidP="00167BF4">
                                        <w:pPr>
                                          <w:jc w:val="center"/>
                                        </w:pPr>
                                        <w:r>
                                          <w: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24" name="Rectangle 124"/>
                                <wps:cNvSpPr/>
                                <wps:spPr>
                                  <a:xfrm rot="15508719">
                                    <a:off x="1214166" y="1577210"/>
                                    <a:ext cx="419100" cy="3172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A11CB88" w14:textId="77777777" w:rsidR="004A2FAC" w:rsidRDefault="004A2FAC" w:rsidP="00167BF4">
                                      <w:pPr>
                                        <w:jc w:val="center"/>
                                      </w:pPr>
                                      <w:r>
                                        <w: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16" name="Group 116"/>
                            <wpg:cNvGrpSpPr/>
                            <wpg:grpSpPr>
                              <a:xfrm rot="3908471">
                                <a:off x="466725" y="-38100"/>
                                <a:ext cx="832278" cy="1757975"/>
                                <a:chOff x="466725" y="-38100"/>
                                <a:chExt cx="832278" cy="1757975"/>
                              </a:xfrm>
                            </wpg:grpSpPr>
                            <wpg:grpSp>
                              <wpg:cNvPr id="117" name="Group 117"/>
                              <wpg:cNvGrpSpPr/>
                              <wpg:grpSpPr>
                                <a:xfrm>
                                  <a:off x="466725" y="-38100"/>
                                  <a:ext cx="832278" cy="1559116"/>
                                  <a:chOff x="466725" y="-38100"/>
                                  <a:chExt cx="832278" cy="1559116"/>
                                </a:xfrm>
                              </wpg:grpSpPr>
                              <wps:wsp>
                                <wps:cNvPr id="119" name="Straight Arrow Connector 119"/>
                                <wps:cNvCnPr/>
                                <wps:spPr>
                                  <a:xfrm>
                                    <a:off x="746553" y="187516"/>
                                    <a:ext cx="552450" cy="1333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 name="Rectangle 120"/>
                                <wps:cNvSpPr/>
                                <wps:spPr>
                                  <a:xfrm rot="17935679">
                                    <a:off x="376238" y="52387"/>
                                    <a:ext cx="419100"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90C2328" w14:textId="77777777" w:rsidR="004A2FAC" w:rsidRDefault="004A2FAC" w:rsidP="00167BF4">
                                      <w:pPr>
                                        <w:jc w:val="center"/>
                                      </w:pPr>
                                      <w:r>
                                        <w:t>+z</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18" name="Rectangle 118"/>
                              <wps:cNvSpPr/>
                              <wps:spPr>
                                <a:xfrm rot="17518251">
                                  <a:off x="962892" y="1391262"/>
                                  <a:ext cx="419100"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A1D044A" w14:textId="77777777" w:rsidR="004A2FAC" w:rsidRDefault="004A2FAC" w:rsidP="00167BF4">
                                    <w:pPr>
                                      <w:jc w:val="center"/>
                                    </w:pPr>
                                    <w:r>
                                      <w:t>-z</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13" name="Half Frame 113"/>
                          <wps:cNvSpPr/>
                          <wps:spPr>
                            <a:xfrm rot="20564322">
                              <a:off x="800100" y="1181100"/>
                              <a:ext cx="136515" cy="94607"/>
                            </a:xfrm>
                            <a:prstGeom prst="halfFram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Half Frame 114"/>
                          <wps:cNvSpPr/>
                          <wps:spPr>
                            <a:xfrm rot="7841715">
                              <a:off x="465806" y="1276491"/>
                              <a:ext cx="189240" cy="45719"/>
                            </a:xfrm>
                            <a:prstGeom prst="halfFram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1" name="Half Frame 111"/>
                        <wps:cNvSpPr/>
                        <wps:spPr>
                          <a:xfrm rot="13532502">
                            <a:off x="733425" y="933450"/>
                            <a:ext cx="108026" cy="156444"/>
                          </a:xfrm>
                          <a:prstGeom prst="halfFram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D85CA47" id="Group 109" o:spid="_x0000_s1138" style="position:absolute;left:0;text-align:left;margin-left:75.75pt;margin-top:11.8pt;width:164.4pt;height:117.75pt;z-index:251654144;mso-position-horizontal-relative:text;mso-position-vertical-relative:text" coordsize="20877,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">
                <v:group id="Group 110" o:spid="_x0000_s1139" style="position:absolute;width:20877;height:14954" coordsize="2087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group id="Group 112" o:spid="_x0000_s1140" style="position:absolute;width:20877;height:14954" coordsize="2087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oup 115" o:spid="_x0000_s1141" style="position:absolute;width:20877;height:14954" coordsize="2087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21" o:spid="_x0000_s1142" style="position:absolute;width:9429;height:14954" coordsize="9429,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oup 127" o:spid="_x0000_s1143" style="position:absolute;width:8572;height:14382" coordsize="8572,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Straight Arrow Connector 129" o:spid="_x0000_s1144" type="#_x0000_t32" style="position:absolute;left:3048;top:1047;width:5524;height:13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" strokecolor="#5b9bd5 [3204]" strokeweight=".5pt">
                            <v:stroke startarrow="block" endarrow="block" joinstyle="miter"/>
                          </v:shape>
                          <v:rect id="Rectangle 130" o:spid="_x0000_s1145" style="position:absolute;width:419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" filled="f" stroked="f" strokeweight="1pt">
                            <v:textbox>
                              <w:txbxContent>
                                <w:p w14:paraId="1F421CD1" w14:textId="77777777" w:rsidR="004A2FAC" w:rsidRDefault="004A2FAC" w:rsidP="00167BF4">
                                  <w:pPr>
                                    <w:jc w:val="center"/>
                                  </w:pPr>
                                  <w:r>
                                    <w:t>+x</w:t>
                                  </w:r>
                                </w:p>
                              </w:txbxContent>
                            </v:textbox>
                          </v:rect>
                        </v:group>
                        <v:rect id="Rectangle 128" o:spid="_x0000_s1146" style="position:absolute;left:5238;top:12573;width:419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" filled="f" stroked="f" strokeweight="1pt">
                          <v:textbox>
                            <w:txbxContent>
                              <w:p w14:paraId="4514F86B" w14:textId="77777777" w:rsidR="004A2FAC" w:rsidRDefault="004A2FAC" w:rsidP="00167BF4">
                                <w:pPr>
                                  <w:jc w:val="center"/>
                                </w:pPr>
                                <w:r>
                                  <w:t>-x</w:t>
                                </w:r>
                              </w:p>
                            </w:txbxContent>
                          </v:textbox>
                        </v:rect>
                      </v:group>
                      <v:group id="Group 122" o:spid="_x0000_s1147" style="position:absolute;left:7617;top:1140;width:8205;height:18314;rotation:6653303fd" coordorigin="7617,1139" coordsize="8205,1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">
                        <v:group id="Group 123" o:spid="_x0000_s1148" style="position:absolute;left:7617;top:1139;width:6309;height:17543" coordorigin="7617,1139" coordsize="6308,17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Straight Arrow Connector 125" o:spid="_x0000_s1149" type="#_x0000_t32" style="position:absolute;left:3380;top:8137;width:17543;height:3548;rotation:6653303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" strokecolor="#5b9bd5 [3204]" strokeweight=".5pt">
                            <v:stroke startarrow="block" endarrow="block" joinstyle="miter"/>
                          </v:shape>
                          <v:rect id="Rectangle 126" o:spid="_x0000_s1150" style="position:absolute;left:7266;top:1919;width:4191;height:3489;rotation:-66533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" filled="f" stroked="f" strokeweight="1pt">
                            <v:textbox>
                              <w:txbxContent>
                                <w:p w14:paraId="0119AEC4" w14:textId="77777777" w:rsidR="004A2FAC" w:rsidRDefault="004A2FAC" w:rsidP="00167BF4">
                                  <w:pPr>
                                    <w:jc w:val="center"/>
                                  </w:pPr>
                                  <w:r>
                                    <w:t>+y</w:t>
                                  </w:r>
                                </w:p>
                              </w:txbxContent>
                            </v:textbox>
                          </v:rect>
                        </v:group>
                        <v:rect id="Rectangle 124" o:spid="_x0000_s1151" style="position:absolute;left:12141;top:15772;width:4191;height:3172;rotation:-66533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" filled="f" stroked="f" strokeweight="1pt">
                          <v:textbox>
                            <w:txbxContent>
                              <w:p w14:paraId="5A11CB88" w14:textId="77777777" w:rsidR="004A2FAC" w:rsidRDefault="004A2FAC" w:rsidP="00167BF4">
                                <w:pPr>
                                  <w:jc w:val="center"/>
                                </w:pPr>
                                <w:r>
                                  <w:t>-y</w:t>
                                </w:r>
                              </w:p>
                            </w:txbxContent>
                          </v:textbox>
                        </v:rect>
                      </v:group>
                    </v:group>
                    <v:group id="Group 116" o:spid="_x0000_s1152" style="position:absolute;left:4666;top:-381;width:8323;height:17580;rotation:4269093fd" coordorigin="4667,-381" coordsize="8322,17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">
                      <v:group id="Group 117" o:spid="_x0000_s1153" style="position:absolute;left:4667;top:-381;width:8323;height:15591" coordorigin="4667,-381" coordsize="8322,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Straight Arrow Connector 119" o:spid="_x0000_s1154" type="#_x0000_t32" style="position:absolute;left:7465;top:1875;width:5525;height:13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" strokecolor="#5b9bd5 [3204]" strokeweight=".5pt">
                          <v:stroke startarrow="block" endarrow="block" joinstyle="miter"/>
                        </v:shape>
                        <v:rect id="Rectangle 120" o:spid="_x0000_s1155" style="position:absolute;left:3762;top:524;width:4191;height:2381;rotation:-40024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" filled="f" stroked="f" strokeweight="1pt">
                          <v:textbox>
                            <w:txbxContent>
                              <w:p w14:paraId="390C2328" w14:textId="77777777" w:rsidR="004A2FAC" w:rsidRDefault="004A2FAC" w:rsidP="00167BF4">
                                <w:pPr>
                                  <w:jc w:val="center"/>
                                </w:pPr>
                                <w:r>
                                  <w:t>+z</w:t>
                                </w:r>
                              </w:p>
                            </w:txbxContent>
                          </v:textbox>
                        </v:rect>
                      </v:group>
                      <v:rect id="Rectangle 118" o:spid="_x0000_s1156" style="position:absolute;left:9628;top:13912;width:4191;height:2382;rotation:-44583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" filled="f" stroked="f" strokeweight="1pt">
                        <v:textbox>
                          <w:txbxContent>
                            <w:p w14:paraId="1A1D044A" w14:textId="77777777" w:rsidR="004A2FAC" w:rsidRDefault="004A2FAC" w:rsidP="00167BF4">
                              <w:pPr>
                                <w:jc w:val="center"/>
                              </w:pPr>
                              <w:r>
                                <w:t>-z</w:t>
                              </w:r>
                            </w:p>
                          </w:txbxContent>
                        </v:textbox>
                      </v:rect>
                    </v:group>
                  </v:group>
                  <v:shape id="Half Frame 113" o:spid="_x0000_s1157" style="position:absolute;left:8001;top:11811;width:1365;height:946;rotation:-1131237fd;visibility:visible;mso-wrap-style:square;v-text-anchor:middle" coordsize="136515,9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" path="m,l136515,,91010,31535r-59475,l31535,72753,,94607,,xe" fillcolor="#5b9bd5 [3204]" stroked="f" strokeweight="1pt">
                    <v:stroke joinstyle="miter"/>
                    <v:path arrowok="t" o:connecttype="custom" o:connectlocs="0,0;136515,0;91010,31535;31535,31535;31535,72753;0,94607;0,0" o:connectangles="0,0,0,0,0,0,0"/>
                  </v:shape>
                  <v:shape id="Half Frame 114" o:spid="_x0000_s1158" style="position:absolute;left:4658;top:12764;width:1892;height:457;rotation:8565244fd;visibility:visible;mso-wrap-style:square;v-text-anchor:middle" coordsize="189240,4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" path="m,l189240,,126161,15240r-110921,l15240,42037,,45719,,xe" fillcolor="#5b9bd5 [3204]" stroked="f" strokeweight="1pt">
                    <v:stroke joinstyle="miter"/>
                    <v:path arrowok="t" o:connecttype="custom" o:connectlocs="0,0;189240,0;126161,15240;15240,15240;15240,42037;0,45719;0,0" o:connectangles="0,0,0,0,0,0,0"/>
                  </v:shape>
                </v:group>
                <v:shape id="Half Frame 111" o:spid="_x0000_s1159" style="position:absolute;left:7334;top:9334;width:1080;height:1564;rotation:-8811859fd;visibility:visible;mso-wrap-style:square;v-text-anchor:middle" coordsize="108026,15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" path="m,l108026,,83162,36008r-47154,l36008,104297,,156444,,xe" fillcolor="#5b9bd5 [3204]" stroked="f" strokeweight="1pt">
                  <v:stroke joinstyle="miter"/>
                  <v:path arrowok="t" o:connecttype="custom" o:connectlocs="0,0;108026,0;83162,36008;36008,36008;36008,104297;0,156444;0,0" o:connectangles="0,0,0,0,0,0,0"/>
                </v:shape>
              </v:group>
            </w:pict>
          </mc:Fallback>
        </mc:AlternateContent>
      </w:r>
      <w:r>
        <w:rPr>
          <w:rFonts w:ascii="CMU Serif" w:hAnsi="CMU Serif" w:cs="CMU Serif"/>
          <w:noProof/>
          <w:sz w:val="24"/>
          <w:szCs w:val="24"/>
        </w:rPr>
        <w:drawing>
          <wp:inline distT="0" distB="0" distL="0" distR="0" wp14:anchorId="4BADC166" wp14:editId="75BEC29E">
            <wp:extent cx="4152900" cy="29813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52900" cy="2981325"/>
                    </a:xfrm>
                    <a:prstGeom prst="rect">
                      <a:avLst/>
                    </a:prstGeom>
                    <a:noFill/>
                    <a:ln w="9525" cmpd="sng">
                      <a:solidFill>
                        <a:srgbClr val="000000"/>
                      </a:solidFill>
                      <a:miter lim="800000"/>
                      <a:headEnd/>
                      <a:tailEnd/>
                    </a:ln>
                    <a:effectLst/>
                  </pic:spPr>
                </pic:pic>
              </a:graphicData>
            </a:graphic>
          </wp:inline>
        </w:drawing>
      </w:r>
    </w:p>
    <w:p w14:paraId="5815E6B3" w14:textId="77777777" w:rsidR="00167BF4" w:rsidRDefault="00167BF4" w:rsidP="00167BF4">
      <w:pPr>
        <w:pStyle w:val="Caption"/>
        <w:spacing w:after="0"/>
        <w:jc w:val="center"/>
        <w:rPr>
          <w:rFonts w:ascii="CMU Serif" w:hAnsi="CMU Serif" w:cs="CMU Serif"/>
        </w:rPr>
      </w:pPr>
      <w:bookmarkStart w:id="93" w:name="_Toc452984953"/>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16</w:t>
      </w:r>
      <w:r>
        <w:fldChar w:fldCharType="end"/>
      </w:r>
      <w:r>
        <w:rPr>
          <w:rFonts w:ascii="CMU Serif" w:hAnsi="CMU Serif" w:cs="CMU Serif"/>
        </w:rPr>
        <w:t xml:space="preserve"> Internal and external v</w:t>
      </w:r>
      <w:r>
        <w:rPr>
          <w:rFonts w:ascii="CMU Serif" w:hAnsi="CMU Serif" w:cs="CMU Serif"/>
          <w:noProof/>
        </w:rPr>
        <w:t>iews</w:t>
      </w:r>
      <w:r>
        <w:rPr>
          <w:rFonts w:ascii="CMU Serif" w:hAnsi="CMU Serif" w:cs="CMU Serif"/>
        </w:rPr>
        <w:t xml:space="preserve"> of Shimmer</w:t>
      </w:r>
      <w:bookmarkEnd w:id="93"/>
    </w:p>
    <w:p w14:paraId="31365064" w14:textId="18DFD029" w:rsidR="00167BF4" w:rsidRDefault="005F6402" w:rsidP="00411EAF">
      <w:pPr>
        <w:pStyle w:val="Heading4"/>
        <w:numPr>
          <w:ilvl w:val="3"/>
          <w:numId w:val="29"/>
        </w:numPr>
        <w:rPr>
          <w:rFonts w:ascii="CMU Serif" w:hAnsi="CMU Serif" w:cs="CMU Serif"/>
          <w:b/>
          <w:bCs/>
          <w:i w:val="0"/>
          <w:iCs/>
          <w:color w:val="2E74B5" w:themeColor="accent1" w:themeShade="BF"/>
        </w:rPr>
      </w:pPr>
      <w:r>
        <w:rPr>
          <w:rFonts w:ascii="CMU Serif" w:hAnsi="CMU Serif" w:cs="CMU Serif"/>
          <w:b/>
          <w:bCs/>
          <w:i w:val="0"/>
          <w:iCs/>
          <w:color w:val="2E74B5" w:themeColor="accent1" w:themeShade="BF"/>
        </w:rPr>
        <w:t xml:space="preserve"> Shimmer Connections</w:t>
      </w:r>
    </w:p>
    <w:p w14:paraId="2C1073A5" w14:textId="77777777" w:rsidR="00167BF4" w:rsidRDefault="00167BF4" w:rsidP="00167BF4">
      <w:pPr>
        <w:tabs>
          <w:tab w:val="left" w:pos="7857"/>
        </w:tabs>
        <w:spacing w:after="240"/>
        <w:jc w:val="both"/>
        <w:rPr>
          <w:rFonts w:ascii="CMU Serif" w:hAnsi="CMU Serif" w:cs="CMU Serif"/>
          <w:sz w:val="24"/>
          <w:szCs w:val="24"/>
        </w:rPr>
      </w:pPr>
      <w:r>
        <w:rPr>
          <w:rFonts w:ascii="CMU Serif" w:hAnsi="CMU Serif" w:cs="CMU Serif"/>
          <w:sz w:val="24"/>
          <w:szCs w:val="24"/>
        </w:rPr>
        <w:t xml:space="preserve">Shimmer device has three possible states, Disconnected, Connected and Streaming that can be changed by the Action Command. </w:t>
      </w:r>
    </w:p>
    <w:p w14:paraId="0E314F65" w14:textId="77777777" w:rsidR="00167BF4" w:rsidRDefault="00167BF4" w:rsidP="00167BF4">
      <w:pPr>
        <w:pStyle w:val="ListParagraph"/>
        <w:numPr>
          <w:ilvl w:val="0"/>
          <w:numId w:val="6"/>
        </w:numPr>
        <w:tabs>
          <w:tab w:val="left" w:pos="7857"/>
        </w:tabs>
        <w:jc w:val="both"/>
        <w:rPr>
          <w:rFonts w:ascii="CMU Serif" w:hAnsi="CMU Serif" w:cs="CMU Serif"/>
          <w:noProof/>
          <w:sz w:val="24"/>
          <w:szCs w:val="24"/>
        </w:rPr>
      </w:pPr>
      <w:r>
        <w:rPr>
          <w:rFonts w:ascii="CMU Serif" w:hAnsi="CMU Serif" w:cs="CMU Serif"/>
          <w:noProof/>
          <w:sz w:val="24"/>
          <w:szCs w:val="24"/>
        </w:rPr>
        <w:t>Disconnected: Is the default state in which the Shimmer is disconnected from the system. When the user chooses to connect the Shimmer, it connects to the system with a specified COM port.</w:t>
      </w:r>
    </w:p>
    <w:p w14:paraId="14BF8FFD" w14:textId="77777777" w:rsidR="00167BF4" w:rsidRDefault="00167BF4" w:rsidP="00167BF4">
      <w:pPr>
        <w:pStyle w:val="ListParagraph"/>
        <w:numPr>
          <w:ilvl w:val="0"/>
          <w:numId w:val="6"/>
        </w:numPr>
        <w:tabs>
          <w:tab w:val="left" w:pos="7857"/>
        </w:tabs>
        <w:jc w:val="both"/>
        <w:rPr>
          <w:rFonts w:ascii="CMU Serif" w:hAnsi="CMU Serif" w:cs="CMU Serif"/>
          <w:noProof/>
          <w:sz w:val="24"/>
          <w:szCs w:val="24"/>
        </w:rPr>
      </w:pPr>
      <w:r>
        <w:rPr>
          <w:rFonts w:ascii="CMU Serif" w:hAnsi="CMU Serif" w:cs="CMU Serif"/>
          <w:noProof/>
          <w:sz w:val="24"/>
          <w:szCs w:val="24"/>
        </w:rPr>
        <w:t xml:space="preserve">Connected: Is the state when the Shimmer is connected but not streaming any data. During this state, the user can configure the settings of the Shimmer, which includes enabling sensors, setting the frequency rate, and other settings. </w:t>
      </w:r>
    </w:p>
    <w:p w14:paraId="14039C87" w14:textId="77777777" w:rsidR="00167BF4" w:rsidRDefault="00167BF4" w:rsidP="00167BF4">
      <w:pPr>
        <w:pStyle w:val="ListParagraph"/>
        <w:numPr>
          <w:ilvl w:val="0"/>
          <w:numId w:val="6"/>
        </w:numPr>
        <w:tabs>
          <w:tab w:val="left" w:pos="7857"/>
        </w:tabs>
        <w:jc w:val="both"/>
        <w:rPr>
          <w:rFonts w:ascii="CMU Serif" w:hAnsi="CMU Serif" w:cs="CMU Serif"/>
          <w:noProof/>
          <w:sz w:val="24"/>
          <w:szCs w:val="24"/>
        </w:rPr>
      </w:pPr>
      <w:r>
        <w:rPr>
          <w:rFonts w:ascii="CMU Serif" w:hAnsi="CMU Serif" w:cs="CMU Serif"/>
          <w:noProof/>
          <w:sz w:val="24"/>
          <w:szCs w:val="24"/>
        </w:rPr>
        <w:t>Streaming: Is the state where data acquisition starts and data are streaming in real time from the Shimmer to LabVIEW.</w:t>
      </w:r>
    </w:p>
    <w:p w14:paraId="6998A2AF" w14:textId="7182288C" w:rsidR="00167BF4" w:rsidRDefault="00167BF4" w:rsidP="00791548">
      <w:pPr>
        <w:tabs>
          <w:tab w:val="left" w:pos="7857"/>
        </w:tabs>
        <w:jc w:val="both"/>
        <w:rPr>
          <w:rFonts w:ascii="CMU Serif" w:hAnsi="CMU Serif" w:cs="CMU Serif"/>
          <w:noProof/>
          <w:sz w:val="24"/>
          <w:szCs w:val="24"/>
        </w:rPr>
      </w:pPr>
      <w:r>
        <w:rPr>
          <w:rFonts w:ascii="CMU Serif" w:hAnsi="CMU Serif" w:cs="CMU Serif"/>
          <w:noProof/>
          <w:sz w:val="24"/>
          <w:szCs w:val="24"/>
        </w:rPr>
        <w:t xml:space="preserve">In any of these three states, the user can choose to move from a state to another using button. </w:t>
      </w:r>
      <w:r w:rsidR="00791548">
        <w:rPr>
          <w:rFonts w:ascii="CMU Serif" w:hAnsi="CMU Serif" w:cs="CMU Serif"/>
          <w:noProof/>
          <w:sz w:val="24"/>
          <w:szCs w:val="24"/>
        </w:rPr>
        <w:t>B</w:t>
      </w:r>
      <w:r>
        <w:rPr>
          <w:rFonts w:ascii="CMU Serif" w:hAnsi="CMU Serif" w:cs="CMU Serif"/>
          <w:noProof/>
          <w:sz w:val="24"/>
          <w:szCs w:val="24"/>
        </w:rPr>
        <w:t>elow</w:t>
      </w:r>
      <w:r w:rsidR="00791548">
        <w:rPr>
          <w:rFonts w:ascii="CMU Serif" w:hAnsi="CMU Serif" w:cs="CMU Serif"/>
          <w:noProof/>
          <w:sz w:val="24"/>
          <w:szCs w:val="24"/>
        </w:rPr>
        <w:t>,</w:t>
      </w:r>
      <w:r>
        <w:rPr>
          <w:rFonts w:ascii="CMU Serif" w:hAnsi="CMU Serif" w:cs="CMU Serif"/>
          <w:noProof/>
          <w:sz w:val="24"/>
          <w:szCs w:val="24"/>
        </w:rPr>
        <w:t xml:space="preserve"> figure</w:t>
      </w:r>
      <w:r w:rsidR="00791548">
        <w:rPr>
          <w:rFonts w:ascii="CMU Serif" w:hAnsi="CMU Serif" w:cs="CMU Serif"/>
          <w:noProof/>
          <w:sz w:val="24"/>
          <w:szCs w:val="24"/>
        </w:rPr>
        <w:t xml:space="preserve"> 17</w:t>
      </w:r>
      <w:r>
        <w:rPr>
          <w:rFonts w:ascii="CMU Serif" w:hAnsi="CMU Serif" w:cs="CMU Serif"/>
          <w:noProof/>
          <w:sz w:val="24"/>
          <w:szCs w:val="24"/>
        </w:rPr>
        <w:t xml:space="preserve"> illustrates Shimmer.vi as a state machine and the transition from one state to another.</w:t>
      </w:r>
    </w:p>
    <w:p w14:paraId="1FA603E5" w14:textId="77777777" w:rsidR="00167BF4" w:rsidRDefault="00167BF4" w:rsidP="00167BF4">
      <w:pPr>
        <w:keepNext/>
        <w:tabs>
          <w:tab w:val="left" w:pos="7857"/>
        </w:tabs>
        <w:spacing w:after="0"/>
        <w:ind w:left="360"/>
        <w:jc w:val="center"/>
        <w:rPr>
          <w:rFonts w:ascii="CMU Serif" w:hAnsi="CMU Serif" w:cs="CMU Serif"/>
        </w:rPr>
      </w:pPr>
      <w:r>
        <w:rPr>
          <w:rFonts w:ascii="CMU Serif" w:hAnsi="CMU Serif" w:cs="CMU Serif"/>
          <w:noProof/>
        </w:rPr>
        <w:drawing>
          <wp:inline distT="0" distB="0" distL="0" distR="0" wp14:anchorId="2D94F62A" wp14:editId="323D11A6">
            <wp:extent cx="3543300" cy="25527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3300" cy="2552700"/>
                    </a:xfrm>
                    <a:prstGeom prst="rect">
                      <a:avLst/>
                    </a:prstGeom>
                    <a:noFill/>
                    <a:ln w="9525" cmpd="sng">
                      <a:solidFill>
                        <a:srgbClr val="000000"/>
                      </a:solidFill>
                      <a:miter lim="800000"/>
                      <a:headEnd/>
                      <a:tailEnd/>
                    </a:ln>
                    <a:effectLst/>
                  </pic:spPr>
                </pic:pic>
              </a:graphicData>
            </a:graphic>
          </wp:inline>
        </w:drawing>
      </w:r>
    </w:p>
    <w:p w14:paraId="3EF02662" w14:textId="77777777" w:rsidR="00167BF4" w:rsidRDefault="00167BF4" w:rsidP="00167BF4">
      <w:pPr>
        <w:pStyle w:val="Caption"/>
        <w:spacing w:after="0"/>
        <w:jc w:val="center"/>
        <w:rPr>
          <w:rFonts w:ascii="CMU Serif" w:hAnsi="CMU Serif" w:cs="CMU Serif"/>
          <w:noProof/>
        </w:rPr>
      </w:pPr>
      <w:bookmarkStart w:id="94" w:name="_Toc452984954"/>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17</w:t>
      </w:r>
      <w:r>
        <w:fldChar w:fldCharType="end"/>
      </w:r>
      <w:r>
        <w:rPr>
          <w:rFonts w:ascii="CMU Serif" w:hAnsi="CMU Serif" w:cs="CMU Serif"/>
        </w:rPr>
        <w:t xml:space="preserve"> Shimmer.</w:t>
      </w:r>
      <w:r>
        <w:rPr>
          <w:rFonts w:ascii="CMU Serif" w:hAnsi="CMU Serif" w:cs="CMU Serif"/>
          <w:noProof/>
        </w:rPr>
        <w:t>vi</w:t>
      </w:r>
      <w:r>
        <w:rPr>
          <w:rFonts w:ascii="CMU Serif" w:hAnsi="CMU Serif" w:cs="CMU Serif"/>
        </w:rPr>
        <w:t xml:space="preserve"> as a state machine</w:t>
      </w:r>
      <w:bookmarkEnd w:id="94"/>
      <w:r>
        <w:rPr>
          <w:rFonts w:ascii="CMU Serif" w:hAnsi="CMU Serif" w:cs="CMU Serif"/>
        </w:rPr>
        <w:t xml:space="preserve"> </w:t>
      </w:r>
    </w:p>
    <w:p w14:paraId="1DFD4E4D" w14:textId="0033E498" w:rsidR="00167BF4" w:rsidRDefault="00167BF4" w:rsidP="00411EAF">
      <w:pPr>
        <w:pStyle w:val="Heading4"/>
        <w:numPr>
          <w:ilvl w:val="3"/>
          <w:numId w:val="29"/>
        </w:numPr>
        <w:rPr>
          <w:rFonts w:ascii="CMU Serif" w:hAnsi="CMU Serif" w:cs="CMU Serif"/>
          <w:b/>
          <w:bCs/>
          <w:i w:val="0"/>
          <w:iCs/>
          <w:color w:val="2E74B5" w:themeColor="accent1" w:themeShade="BF"/>
        </w:rPr>
      </w:pPr>
      <w:r>
        <w:rPr>
          <w:rFonts w:ascii="CMU Serif" w:hAnsi="CMU Serif" w:cs="CMU Serif"/>
          <w:b/>
          <w:bCs/>
          <w:i w:val="0"/>
          <w:iCs/>
          <w:color w:val="2E74B5" w:themeColor="accent1" w:themeShade="BF"/>
        </w:rPr>
        <w:t xml:space="preserve"> Radio Communication</w:t>
      </w:r>
    </w:p>
    <w:p w14:paraId="19B1AB81" w14:textId="77777777" w:rsidR="00167BF4" w:rsidRDefault="00167BF4" w:rsidP="00167BF4">
      <w:pPr>
        <w:pStyle w:val="Default"/>
        <w:spacing w:line="276" w:lineRule="auto"/>
        <w:jc w:val="both"/>
        <w:rPr>
          <w:rFonts w:ascii="CMU Serif" w:hAnsi="CMU Serif" w:cs="CMU Serif"/>
        </w:rPr>
      </w:pPr>
      <w:r>
        <w:rPr>
          <w:rFonts w:ascii="CMU Serif" w:hAnsi="CMU Serif" w:cs="CMU Serif"/>
        </w:rPr>
        <w:t xml:space="preserve">Shimmer platform </w:t>
      </w:r>
      <w:r>
        <w:rPr>
          <w:rFonts w:ascii="CMU Serif" w:hAnsi="CMU Serif" w:cs="CMU Serif"/>
          <w:noProof/>
        </w:rPr>
        <w:t>communicates</w:t>
      </w:r>
      <w:r>
        <w:rPr>
          <w:rFonts w:ascii="CMU Serif" w:hAnsi="CMU Serif" w:cs="CMU Serif"/>
        </w:rPr>
        <w:t xml:space="preserve"> via an integrated 2.4 GHz antenna using the Roving Network RN-42 Class 2 Bluetooth module. This module supports the serial port profile and has a full version2 Bluetooth protocol stack that facilitates fast application development. </w:t>
      </w:r>
      <w:r>
        <w:rPr>
          <w:rFonts w:ascii="CMU Serif" w:hAnsi="CMU Serif" w:cs="CMU Serif"/>
          <w:noProof/>
        </w:rPr>
        <w:t>The connection</w:t>
      </w:r>
      <w:r>
        <w:rPr>
          <w:rFonts w:ascii="CMU Serif" w:hAnsi="CMU Serif" w:cs="CMU Serif"/>
        </w:rPr>
        <w:t xml:space="preserve"> of the module </w:t>
      </w:r>
      <w:r>
        <w:rPr>
          <w:rFonts w:ascii="CMU Serif" w:hAnsi="CMU Serif" w:cs="CMU Serif"/>
          <w:noProof/>
        </w:rPr>
        <w:t>is directly made</w:t>
      </w:r>
      <w:r>
        <w:rPr>
          <w:rFonts w:ascii="CMU Serif" w:hAnsi="CMU Serif" w:cs="CMU Serif"/>
        </w:rPr>
        <w:t xml:space="preserve"> via UART1 to the MSP430. Moreover, ASCII string over the Bluetooth link is used for controlling the module. The RN-42 supports a distance range of more than 10 meters. The system offers a </w:t>
      </w:r>
      <w:r>
        <w:rPr>
          <w:rFonts w:ascii="CMU Serif" w:hAnsi="CMU Serif" w:cs="CMU Serif"/>
          <w:noProof/>
        </w:rPr>
        <w:t>robust,</w:t>
      </w:r>
      <w:r>
        <w:rPr>
          <w:rFonts w:ascii="CMU Serif" w:hAnsi="CMU Serif" w:cs="CMU Serif"/>
        </w:rPr>
        <w:t xml:space="preserve"> secure </w:t>
      </w:r>
      <w:r w:rsidRPr="005F6402">
        <w:rPr>
          <w:rFonts w:ascii="CMU Serif" w:hAnsi="CMU Serif" w:cs="CMU Serif"/>
          <w:noProof/>
        </w:rPr>
        <w:t>link</w:t>
      </w:r>
      <w:r>
        <w:rPr>
          <w:rFonts w:ascii="CMU Serif" w:hAnsi="CMU Serif" w:cs="CMU Serif"/>
        </w:rPr>
        <w:t xml:space="preserve"> via frequency hopping spread spectrum (FHSS) and error correction schemes.</w:t>
      </w:r>
    </w:p>
    <w:p w14:paraId="500D2AEF" w14:textId="77777777" w:rsidR="00167BF4" w:rsidRDefault="00167BF4" w:rsidP="00167BF4">
      <w:pPr>
        <w:pStyle w:val="Default"/>
        <w:spacing w:line="276" w:lineRule="auto"/>
        <w:jc w:val="both"/>
        <w:rPr>
          <w:rFonts w:ascii="CMU Serif" w:hAnsi="CMU Serif" w:cs="CMU Serif"/>
          <w:sz w:val="22"/>
          <w:szCs w:val="22"/>
        </w:rPr>
      </w:pPr>
    </w:p>
    <w:p w14:paraId="24350012" w14:textId="77777777" w:rsidR="00167BF4" w:rsidRDefault="00167BF4" w:rsidP="00167BF4">
      <w:pPr>
        <w:spacing w:after="0"/>
        <w:rPr>
          <w:rFonts w:ascii="CMU Serif" w:hAnsi="CMU Serif" w:cs="CMU Serif"/>
          <w:sz w:val="24"/>
          <w:szCs w:val="24"/>
        </w:rPr>
      </w:pPr>
      <w:r>
        <w:rPr>
          <w:rFonts w:ascii="CMU Serif" w:hAnsi="CMU Serif" w:cs="CMU Serif"/>
          <w:sz w:val="24"/>
          <w:szCs w:val="24"/>
        </w:rPr>
        <w:t xml:space="preserve">To sum up, the Shimmer sensing device was chosen as the </w:t>
      </w:r>
      <w:r w:rsidRPr="005F6402">
        <w:rPr>
          <w:rFonts w:ascii="CMU Serif" w:hAnsi="CMU Serif" w:cs="CMU Serif"/>
          <w:noProof/>
          <w:sz w:val="24"/>
          <w:szCs w:val="24"/>
        </w:rPr>
        <w:t>main</w:t>
      </w:r>
      <w:r>
        <w:rPr>
          <w:rFonts w:ascii="CMU Serif" w:hAnsi="CMU Serif" w:cs="CMU Serif"/>
          <w:sz w:val="24"/>
          <w:szCs w:val="24"/>
        </w:rPr>
        <w:t xml:space="preserve"> acquisition sensing device due to:</w:t>
      </w:r>
    </w:p>
    <w:p w14:paraId="205085F0" w14:textId="77777777" w:rsidR="00167BF4" w:rsidRDefault="00167BF4" w:rsidP="00167BF4">
      <w:pPr>
        <w:pStyle w:val="ListParagraph"/>
        <w:numPr>
          <w:ilvl w:val="0"/>
          <w:numId w:val="14"/>
        </w:numPr>
        <w:spacing w:after="0"/>
        <w:jc w:val="both"/>
        <w:rPr>
          <w:rFonts w:ascii="CMU Serif" w:hAnsi="CMU Serif" w:cs="CMU Serif"/>
          <w:sz w:val="24"/>
          <w:szCs w:val="24"/>
        </w:rPr>
      </w:pPr>
      <w:r>
        <w:rPr>
          <w:rFonts w:ascii="CMU Serif" w:hAnsi="CMU Serif" w:cs="CMU Serif"/>
          <w:sz w:val="24"/>
          <w:szCs w:val="24"/>
        </w:rPr>
        <w:t>It measures acceleration and ECG accurately and produces signals with high signal-to-noise ratios.</w:t>
      </w:r>
    </w:p>
    <w:p w14:paraId="4C2F0208" w14:textId="77777777" w:rsidR="00167BF4" w:rsidRDefault="00167BF4" w:rsidP="00167BF4">
      <w:pPr>
        <w:pStyle w:val="ListParagraph"/>
        <w:numPr>
          <w:ilvl w:val="0"/>
          <w:numId w:val="14"/>
        </w:numPr>
        <w:spacing w:after="0"/>
        <w:jc w:val="both"/>
        <w:rPr>
          <w:rFonts w:ascii="CMU Serif" w:hAnsi="CMU Serif" w:cs="CMU Serif"/>
          <w:sz w:val="24"/>
          <w:szCs w:val="24"/>
        </w:rPr>
      </w:pPr>
      <w:r>
        <w:rPr>
          <w:rFonts w:ascii="CMU Serif" w:hAnsi="CMU Serif" w:cs="CMU Serif"/>
          <w:sz w:val="24"/>
          <w:szCs w:val="24"/>
        </w:rPr>
        <w:t>It integrates Bluetooth module for wireless connectivity.</w:t>
      </w:r>
    </w:p>
    <w:p w14:paraId="426DCF70" w14:textId="77777777" w:rsidR="00167BF4" w:rsidRDefault="00167BF4" w:rsidP="00167BF4">
      <w:pPr>
        <w:pStyle w:val="ListParagraph"/>
        <w:numPr>
          <w:ilvl w:val="0"/>
          <w:numId w:val="14"/>
        </w:numPr>
        <w:spacing w:after="0"/>
        <w:jc w:val="both"/>
        <w:rPr>
          <w:rFonts w:ascii="CMU Serif" w:hAnsi="CMU Serif" w:cs="CMU Serif"/>
          <w:sz w:val="24"/>
          <w:szCs w:val="24"/>
        </w:rPr>
      </w:pPr>
      <w:r>
        <w:rPr>
          <w:rFonts w:ascii="CMU Serif" w:hAnsi="CMU Serif" w:cs="CMU Serif"/>
          <w:sz w:val="24"/>
          <w:szCs w:val="24"/>
        </w:rPr>
        <w:t>It is small in size and efficiently robust.</w:t>
      </w:r>
    </w:p>
    <w:p w14:paraId="09BBD00F" w14:textId="77777777" w:rsidR="00167BF4" w:rsidRDefault="00167BF4" w:rsidP="00167BF4">
      <w:pPr>
        <w:pStyle w:val="ListParagraph"/>
        <w:numPr>
          <w:ilvl w:val="0"/>
          <w:numId w:val="14"/>
        </w:numPr>
        <w:spacing w:after="0"/>
        <w:jc w:val="both"/>
        <w:rPr>
          <w:rFonts w:ascii="CMU Serif" w:hAnsi="CMU Serif" w:cs="CMU Serif"/>
          <w:sz w:val="24"/>
          <w:szCs w:val="24"/>
        </w:rPr>
      </w:pPr>
      <w:r>
        <w:rPr>
          <w:rFonts w:ascii="CMU Serif" w:hAnsi="CMU Serif" w:cs="CMU Serif"/>
          <w:sz w:val="24"/>
          <w:szCs w:val="24"/>
        </w:rPr>
        <w:t>It is low cost compared with customized sensors with the same capabilities.</w:t>
      </w:r>
    </w:p>
    <w:p w14:paraId="05299729" w14:textId="77777777" w:rsidR="00167BF4" w:rsidRDefault="00167BF4" w:rsidP="00167BF4">
      <w:pPr>
        <w:pStyle w:val="ListParagraph"/>
        <w:numPr>
          <w:ilvl w:val="0"/>
          <w:numId w:val="14"/>
        </w:numPr>
        <w:spacing w:after="0"/>
        <w:jc w:val="both"/>
        <w:rPr>
          <w:rFonts w:ascii="CMU Serif" w:hAnsi="CMU Serif" w:cs="CMU Serif"/>
          <w:sz w:val="24"/>
          <w:szCs w:val="24"/>
        </w:rPr>
      </w:pPr>
      <w:r>
        <w:rPr>
          <w:rFonts w:ascii="CMU Serif" w:hAnsi="CMU Serif" w:cs="CMU Serif"/>
          <w:sz w:val="24"/>
          <w:szCs w:val="24"/>
        </w:rPr>
        <w:t>It has an open-source development platform available for developers.</w:t>
      </w:r>
    </w:p>
    <w:p w14:paraId="2798ACDA" w14:textId="77777777" w:rsidR="00167BF4" w:rsidRDefault="00167BF4" w:rsidP="00167BF4">
      <w:pPr>
        <w:rPr>
          <w:rFonts w:ascii="CMU Serif" w:hAnsi="CMU Serif" w:cs="CMU Serif"/>
          <w:sz w:val="24"/>
          <w:szCs w:val="24"/>
        </w:rPr>
      </w:pPr>
      <w:r>
        <w:rPr>
          <w:rFonts w:ascii="CMU Serif" w:hAnsi="CMU Serif" w:cs="CMU Serif"/>
          <w:sz w:val="24"/>
          <w:szCs w:val="24"/>
        </w:rPr>
        <w:br w:type="page"/>
      </w:r>
    </w:p>
    <w:p w14:paraId="272C0070" w14:textId="4EE857F5" w:rsidR="00167BF4" w:rsidRDefault="00167BF4" w:rsidP="00411EAF">
      <w:pPr>
        <w:pStyle w:val="Heading3"/>
        <w:numPr>
          <w:ilvl w:val="2"/>
          <w:numId w:val="29"/>
        </w:numPr>
        <w:rPr>
          <w:rFonts w:ascii="CMU Serif" w:hAnsi="CMU Serif" w:cs="CMU Serif"/>
        </w:rPr>
      </w:pPr>
      <w:bookmarkStart w:id="95" w:name="_Toc453620442"/>
      <w:r>
        <w:rPr>
          <w:rFonts w:ascii="CMU Serif" w:hAnsi="CMU Serif" w:cs="CMU Serif"/>
        </w:rPr>
        <w:t>Zynq SoC Prototyping Board</w:t>
      </w:r>
      <w:bookmarkEnd w:id="95"/>
    </w:p>
    <w:p w14:paraId="5E1988F9" w14:textId="59117560" w:rsidR="00167BF4" w:rsidRDefault="00810673" w:rsidP="00167BF4">
      <w:pPr>
        <w:pStyle w:val="Heading4"/>
        <w:rPr>
          <w:rFonts w:ascii="CMU Serif" w:hAnsi="CMU Serif" w:cs="CMU Serif"/>
          <w:b/>
          <w:bCs/>
          <w:i w:val="0"/>
          <w:iCs/>
          <w:color w:val="2E74B5" w:themeColor="accent1" w:themeShade="BF"/>
        </w:rPr>
      </w:pPr>
      <w:r>
        <w:rPr>
          <w:rFonts w:ascii="CMU Serif" w:hAnsi="CMU Serif" w:cs="CMU Serif"/>
          <w:b/>
          <w:bCs/>
          <w:i w:val="0"/>
          <w:iCs/>
          <w:color w:val="2E74B5" w:themeColor="accent1" w:themeShade="BF"/>
        </w:rPr>
        <w:t xml:space="preserve">4.3.2.1. </w:t>
      </w:r>
      <w:r w:rsidR="00167BF4">
        <w:rPr>
          <w:rFonts w:ascii="CMU Serif" w:hAnsi="CMU Serif" w:cs="CMU Serif"/>
          <w:b/>
          <w:bCs/>
          <w:i w:val="0"/>
          <w:iCs/>
          <w:color w:val="2E74B5" w:themeColor="accent1" w:themeShade="BF"/>
        </w:rPr>
        <w:t xml:space="preserve"> Xilinx Zedboard</w:t>
      </w:r>
    </w:p>
    <w:p w14:paraId="14A8B2D1" w14:textId="33E180E7" w:rsidR="00167BF4" w:rsidRDefault="00810673" w:rsidP="00810673">
      <w:pPr>
        <w:pStyle w:val="Heading5"/>
        <w:rPr>
          <w:rFonts w:ascii="CMU Serif" w:hAnsi="CMU Serif" w:cs="CMU Serif"/>
        </w:rPr>
      </w:pPr>
      <w:r w:rsidRPr="00810673">
        <w:rPr>
          <w:rFonts w:ascii="CMU Serif" w:hAnsi="CMU Serif" w:cs="CMU Serif"/>
        </w:rPr>
        <w:t>4</w:t>
      </w:r>
      <w:r w:rsidR="00167BF4" w:rsidRPr="00810673">
        <w:rPr>
          <w:rFonts w:ascii="CMU Serif" w:hAnsi="CMU Serif" w:cs="CMU Serif"/>
        </w:rPr>
        <w:t>.</w:t>
      </w:r>
      <w:r w:rsidRPr="00810673">
        <w:rPr>
          <w:rFonts w:ascii="CMU Serif" w:hAnsi="CMU Serif" w:cs="CMU Serif"/>
        </w:rPr>
        <w:t>3</w:t>
      </w:r>
      <w:r w:rsidR="00167BF4" w:rsidRPr="00810673">
        <w:rPr>
          <w:rFonts w:ascii="CMU Serif" w:hAnsi="CMU Serif" w:cs="CMU Serif"/>
        </w:rPr>
        <w:t xml:space="preserve">.2.1.1 </w:t>
      </w:r>
      <w:r w:rsidR="00167BF4">
        <w:rPr>
          <w:rFonts w:ascii="CMU Serif" w:hAnsi="CMU Serif" w:cs="CMU Serif"/>
        </w:rPr>
        <w:t>Overview</w:t>
      </w:r>
    </w:p>
    <w:p w14:paraId="26E0C728" w14:textId="73EDF37E" w:rsidR="00167BF4" w:rsidRDefault="00167BF4" w:rsidP="002112F4">
      <w:pPr>
        <w:jc w:val="both"/>
        <w:rPr>
          <w:rFonts w:ascii="CMU Serif" w:hAnsi="CMU Serif" w:cs="CMU Serif"/>
          <w:sz w:val="24"/>
          <w:szCs w:val="24"/>
        </w:rPr>
      </w:pPr>
      <w:r>
        <w:rPr>
          <w:rFonts w:ascii="CMU Serif" w:hAnsi="CMU Serif" w:cs="CMU Serif"/>
          <w:sz w:val="24"/>
          <w:szCs w:val="24"/>
        </w:rPr>
        <w:t xml:space="preserve">Zedboard is a low-cost development board which </w:t>
      </w:r>
      <w:r>
        <w:rPr>
          <w:rFonts w:ascii="CMU Serif" w:hAnsi="CMU Serif" w:cs="CMU Serif"/>
          <w:noProof/>
          <w:sz w:val="24"/>
          <w:szCs w:val="24"/>
        </w:rPr>
        <w:t>is based</w:t>
      </w:r>
      <w:r>
        <w:rPr>
          <w:rFonts w:ascii="CMU Serif" w:hAnsi="CMU Serif" w:cs="CMU Serif"/>
          <w:sz w:val="24"/>
          <w:szCs w:val="24"/>
        </w:rPr>
        <w:t xml:space="preserve"> on the Zynq®-7000 SoC. The board contains all components necessary to create Linux, </w:t>
      </w:r>
      <w:r>
        <w:rPr>
          <w:rFonts w:ascii="CMU Serif" w:hAnsi="CMU Serif" w:cs="CMU Serif"/>
          <w:noProof/>
          <w:sz w:val="24"/>
          <w:szCs w:val="24"/>
        </w:rPr>
        <w:t>Android,</w:t>
      </w:r>
      <w:r>
        <w:rPr>
          <w:rFonts w:ascii="CMU Serif" w:hAnsi="CMU Serif" w:cs="CMU Serif"/>
          <w:sz w:val="24"/>
          <w:szCs w:val="24"/>
        </w:rPr>
        <w:t xml:space="preserve"> and Windows designs. This board as any other PC has expansion connectors that enable the users to access the processing system and the programmable </w:t>
      </w:r>
      <w:r>
        <w:rPr>
          <w:rFonts w:ascii="CMU Serif" w:hAnsi="CMU Serif" w:cs="CMU Serif"/>
          <w:noProof/>
          <w:sz w:val="24"/>
          <w:szCs w:val="24"/>
        </w:rPr>
        <w:t>I</w:t>
      </w:r>
      <w:r>
        <w:rPr>
          <w:rFonts w:ascii="CMU Serif" w:hAnsi="CMU Serif" w:cs="CMU Serif"/>
          <w:sz w:val="24"/>
          <w:szCs w:val="24"/>
        </w:rPr>
        <w:t xml:space="preserve">/Os </w:t>
      </w:r>
      <w:r w:rsidRPr="00A7003D">
        <w:rPr>
          <w:rFonts w:ascii="CMU Serif" w:hAnsi="CMU Serif" w:cs="CMU Serif"/>
          <w:noProof/>
          <w:sz w:val="24"/>
          <w:szCs w:val="24"/>
        </w:rPr>
        <w:t>easily</w:t>
      </w:r>
      <w:r>
        <w:rPr>
          <w:rFonts w:ascii="CMU Serif" w:hAnsi="CMU Serif" w:cs="CMU Serif"/>
          <w:sz w:val="24"/>
          <w:szCs w:val="24"/>
        </w:rPr>
        <w:t xml:space="preserve">. The Zynq SoC platform, which is the major part of the board, combines a dual Corex-A9 </w:t>
      </w:r>
      <w:r w:rsidR="002112F4">
        <w:rPr>
          <w:rFonts w:ascii="CMU Serif" w:hAnsi="CMU Serif" w:cs="CMU Serif"/>
          <w:sz w:val="24"/>
          <w:szCs w:val="24"/>
        </w:rPr>
        <w:t>PS</w:t>
      </w:r>
      <w:r>
        <w:rPr>
          <w:rFonts w:ascii="CMU Serif" w:hAnsi="CMU Serif" w:cs="CMU Serif"/>
          <w:sz w:val="24"/>
          <w:szCs w:val="24"/>
        </w:rPr>
        <w:t xml:space="preserve"> with 85,000 </w:t>
      </w:r>
      <w:r w:rsidR="002112F4">
        <w:rPr>
          <w:rFonts w:ascii="CMU Serif" w:hAnsi="CMU Serif" w:cs="CMU Serif"/>
          <w:sz w:val="24"/>
          <w:szCs w:val="24"/>
        </w:rPr>
        <w:t>Series-7  PL</w:t>
      </w:r>
      <w:r>
        <w:rPr>
          <w:rFonts w:ascii="CMU Serif" w:hAnsi="CMU Serif" w:cs="CMU Serif"/>
          <w:sz w:val="24"/>
          <w:szCs w:val="24"/>
        </w:rPr>
        <w:t xml:space="preserve"> cells. One of the </w:t>
      </w:r>
      <w:r>
        <w:rPr>
          <w:rFonts w:ascii="CMU Serif" w:hAnsi="CMU Serif" w:cs="CMU Serif"/>
          <w:noProof/>
          <w:sz w:val="24"/>
          <w:szCs w:val="24"/>
        </w:rPr>
        <w:t>vast</w:t>
      </w:r>
      <w:r>
        <w:rPr>
          <w:rFonts w:ascii="CMU Serif" w:hAnsi="CMU Serif" w:cs="CMU Serif"/>
          <w:sz w:val="24"/>
          <w:szCs w:val="24"/>
        </w:rPr>
        <w:t xml:space="preserve"> advantages of the Zedboard is its processor and the </w:t>
      </w:r>
      <w:r>
        <w:rPr>
          <w:rFonts w:ascii="CMU Serif" w:hAnsi="CMU Serif" w:cs="CMU Serif"/>
          <w:noProof/>
          <w:sz w:val="24"/>
          <w:szCs w:val="24"/>
        </w:rPr>
        <w:t>7</w:t>
      </w:r>
      <w:r>
        <w:rPr>
          <w:rFonts w:ascii="CMU Serif" w:hAnsi="CMU Serif" w:cs="CMU Serif"/>
          <w:sz w:val="24"/>
          <w:szCs w:val="24"/>
        </w:rPr>
        <w:t xml:space="preserve"> series programmable logic that both </w:t>
      </w:r>
      <w:r>
        <w:rPr>
          <w:rFonts w:ascii="CMU Serif" w:hAnsi="CMU Serif" w:cs="CMU Serif"/>
          <w:noProof/>
          <w:sz w:val="24"/>
          <w:szCs w:val="24"/>
        </w:rPr>
        <w:t>collaborate</w:t>
      </w:r>
      <w:r>
        <w:rPr>
          <w:rFonts w:ascii="CMU Serif" w:hAnsi="CMU Serif" w:cs="CMU Serif"/>
          <w:sz w:val="24"/>
          <w:szCs w:val="24"/>
        </w:rPr>
        <w:t xml:space="preserve"> to create from simple to powerful and sophisticated designs on the Zedboard. For this project, the algorithms for falling detection and ECG encryption/decryption will be implem</w:t>
      </w:r>
      <w:r w:rsidR="00B908C7">
        <w:rPr>
          <w:rFonts w:ascii="CMU Serif" w:hAnsi="CMU Serif" w:cs="CMU Serif"/>
          <w:sz w:val="24"/>
          <w:szCs w:val="24"/>
        </w:rPr>
        <w:t>ented on the Zynq device as IPs</w:t>
      </w:r>
      <w:r>
        <w:rPr>
          <w:rFonts w:ascii="CMU Serif" w:hAnsi="CMU Serif" w:cs="CMU Serif"/>
          <w:sz w:val="24"/>
          <w:szCs w:val="24"/>
        </w:rPr>
        <w:t xml:space="preserve"> </w:t>
      </w:r>
      <w:sdt>
        <w:sdtPr>
          <w:rPr>
            <w:rFonts w:ascii="CMU Serif" w:hAnsi="CMU Serif" w:cs="CMU Serif"/>
            <w:sz w:val="24"/>
            <w:szCs w:val="24"/>
          </w:rPr>
          <w:id w:val="1936244676"/>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Cro14 \l 1033 </w:instrText>
          </w:r>
          <w:r>
            <w:rPr>
              <w:rFonts w:ascii="CMU Serif" w:hAnsi="CMU Serif" w:cs="CMU Serif"/>
              <w:sz w:val="24"/>
              <w:szCs w:val="24"/>
            </w:rPr>
            <w:fldChar w:fldCharType="separate"/>
          </w:r>
          <w:r>
            <w:rPr>
              <w:rFonts w:ascii="CMU Serif" w:hAnsi="CMU Serif" w:cs="CMU Serif"/>
              <w:noProof/>
              <w:sz w:val="24"/>
              <w:szCs w:val="24"/>
            </w:rPr>
            <w:t>[37]</w:t>
          </w:r>
          <w:r>
            <w:rPr>
              <w:rFonts w:ascii="CMU Serif" w:hAnsi="CMU Serif" w:cs="CMU Serif"/>
              <w:sz w:val="24"/>
              <w:szCs w:val="24"/>
            </w:rPr>
            <w:fldChar w:fldCharType="end"/>
          </w:r>
        </w:sdtContent>
      </w:sdt>
      <w:r w:rsidR="00B908C7">
        <w:rPr>
          <w:rFonts w:ascii="CMU Serif" w:hAnsi="CMU Serif" w:cs="CMU Serif"/>
          <w:sz w:val="24"/>
          <w:szCs w:val="24"/>
        </w:rPr>
        <w:t>.</w:t>
      </w:r>
      <w:r w:rsidR="0078126E">
        <w:rPr>
          <w:rFonts w:ascii="CMU Serif" w:hAnsi="CMU Serif" w:cs="CMU Serif"/>
          <w:sz w:val="24"/>
          <w:szCs w:val="24"/>
        </w:rPr>
        <w:t xml:space="preserve"> Figure 18 below presents an upper view of the Zedboard.</w:t>
      </w:r>
    </w:p>
    <w:p w14:paraId="18450B19" w14:textId="77777777" w:rsidR="00167BF4" w:rsidRDefault="00167BF4" w:rsidP="00167BF4">
      <w:pPr>
        <w:spacing w:after="0"/>
        <w:jc w:val="center"/>
        <w:rPr>
          <w:rFonts w:ascii="CMU Serif" w:hAnsi="CMU Serif" w:cs="CMU Serif"/>
        </w:rPr>
      </w:pPr>
      <w:r>
        <w:rPr>
          <w:rFonts w:ascii="CMU Serif" w:hAnsi="CMU Serif" w:cs="CMU Serif"/>
          <w:noProof/>
        </w:rPr>
        <w:drawing>
          <wp:inline distT="0" distB="0" distL="0" distR="0" wp14:anchorId="12B20ED0" wp14:editId="6BDAD6A8">
            <wp:extent cx="4429125" cy="3781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9125" cy="3781425"/>
                    </a:xfrm>
                    <a:prstGeom prst="rect">
                      <a:avLst/>
                    </a:prstGeom>
                    <a:noFill/>
                    <a:ln>
                      <a:noFill/>
                    </a:ln>
                  </pic:spPr>
                </pic:pic>
              </a:graphicData>
            </a:graphic>
          </wp:inline>
        </w:drawing>
      </w:r>
    </w:p>
    <w:p w14:paraId="2BC76F16" w14:textId="77777777" w:rsidR="00167BF4" w:rsidRDefault="00167BF4" w:rsidP="00167BF4">
      <w:pPr>
        <w:pStyle w:val="Caption"/>
        <w:spacing w:after="0"/>
        <w:jc w:val="center"/>
        <w:rPr>
          <w:rFonts w:ascii="CMU Serif" w:hAnsi="CMU Serif" w:cs="CMU Serif"/>
          <w:b w:val="0"/>
          <w:bCs w:val="0"/>
        </w:rPr>
      </w:pPr>
      <w:bookmarkStart w:id="96" w:name="_Toc452984955"/>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18</w:t>
      </w:r>
      <w:r>
        <w:fldChar w:fldCharType="end"/>
      </w:r>
      <w:r>
        <w:rPr>
          <w:rFonts w:ascii="CMU Serif" w:hAnsi="CMU Serif" w:cs="CMU Serif"/>
        </w:rPr>
        <w:t xml:space="preserve"> Upper view of the Zedboard </w:t>
      </w:r>
      <w:sdt>
        <w:sdtPr>
          <w:rPr>
            <w:rFonts w:ascii="CMU Serif" w:hAnsi="CMU Serif" w:cs="CMU Serif"/>
          </w:rPr>
          <w:id w:val="-96951462"/>
          <w:citation/>
        </w:sdtPr>
        <w:sdtEndPr/>
        <w:sdtContent>
          <w:r>
            <w:fldChar w:fldCharType="begin"/>
          </w:r>
          <w:r>
            <w:rPr>
              <w:rFonts w:ascii="CMU Serif" w:hAnsi="CMU Serif" w:cs="CMU Serif"/>
            </w:rPr>
            <w:instrText xml:space="preserve"> CITATION Cro14 \l 1033 </w:instrText>
          </w:r>
          <w:r>
            <w:fldChar w:fldCharType="separate"/>
          </w:r>
          <w:r>
            <w:rPr>
              <w:rFonts w:ascii="CMU Serif" w:hAnsi="CMU Serif" w:cs="CMU Serif"/>
              <w:noProof/>
            </w:rPr>
            <w:t>[37]</w:t>
          </w:r>
          <w:r>
            <w:fldChar w:fldCharType="end"/>
          </w:r>
        </w:sdtContent>
      </w:sdt>
      <w:bookmarkEnd w:id="96"/>
    </w:p>
    <w:p w14:paraId="1CFD70E4" w14:textId="0AD0C650" w:rsidR="00167BF4" w:rsidRDefault="00810673" w:rsidP="00810673">
      <w:pPr>
        <w:pStyle w:val="Heading5"/>
        <w:rPr>
          <w:rFonts w:ascii="CMU Serif" w:hAnsi="CMU Serif" w:cs="CMU Serif"/>
        </w:rPr>
      </w:pPr>
      <w:r>
        <w:rPr>
          <w:rFonts w:ascii="CMU Serif" w:hAnsi="CMU Serif" w:cs="CMU Serif"/>
        </w:rPr>
        <w:t>4</w:t>
      </w:r>
      <w:r w:rsidR="00167BF4">
        <w:rPr>
          <w:rFonts w:ascii="CMU Serif" w:hAnsi="CMU Serif" w:cs="CMU Serif"/>
        </w:rPr>
        <w:t>.</w:t>
      </w:r>
      <w:r>
        <w:rPr>
          <w:rFonts w:ascii="CMU Serif" w:hAnsi="CMU Serif" w:cs="CMU Serif"/>
        </w:rPr>
        <w:t>3</w:t>
      </w:r>
      <w:r w:rsidR="00167BF4">
        <w:rPr>
          <w:rFonts w:ascii="CMU Serif" w:hAnsi="CMU Serif" w:cs="CMU Serif"/>
        </w:rPr>
        <w:t>.2.1.2 Block Diagram</w:t>
      </w:r>
    </w:p>
    <w:p w14:paraId="41E0A2C2" w14:textId="0AA32D7A" w:rsidR="00167BF4" w:rsidRDefault="00167BF4" w:rsidP="00167BF4">
      <w:pPr>
        <w:jc w:val="both"/>
        <w:rPr>
          <w:rFonts w:ascii="CMU Serif" w:hAnsi="CMU Serif" w:cs="CMU Serif"/>
          <w:sz w:val="24"/>
          <w:szCs w:val="24"/>
        </w:rPr>
      </w:pPr>
      <w:r>
        <w:rPr>
          <w:rFonts w:ascii="CMU Serif" w:hAnsi="CMU Serif" w:cs="CMU Serif"/>
          <w:sz w:val="24"/>
          <w:szCs w:val="24"/>
        </w:rPr>
        <w:t xml:space="preserve">As shown in the block diagram, the Zedboard comprises two main subsystems in addition to the Multiplexed I/O (MIO). The two subsystems are part of the Zynq </w:t>
      </w:r>
      <w:r>
        <w:rPr>
          <w:rFonts w:ascii="CMU Serif" w:hAnsi="CMU Serif" w:cs="CMU Serif"/>
          <w:noProof/>
          <w:sz w:val="24"/>
          <w:szCs w:val="24"/>
        </w:rPr>
        <w:t>device; the</w:t>
      </w:r>
      <w:r>
        <w:rPr>
          <w:rFonts w:ascii="CMU Serif" w:hAnsi="CMU Serif" w:cs="CMU Serif"/>
          <w:sz w:val="24"/>
          <w:szCs w:val="24"/>
        </w:rPr>
        <w:t xml:space="preserve"> first is the ARM processor system that has integrated memory controllers and peripherals. This processor is completely autonomous to the PL, i.e. it can be used alone and function as a complete PC by itself by running an operating system OS on it and connecting different peripherals like keyboard, m</w:t>
      </w:r>
      <w:r>
        <w:rPr>
          <w:rFonts w:ascii="CMU Serif" w:hAnsi="CMU Serif" w:cs="CMU Serif"/>
          <w:noProof/>
          <w:sz w:val="24"/>
          <w:szCs w:val="24"/>
        </w:rPr>
        <w:t>ouse</w:t>
      </w:r>
      <w:r>
        <w:rPr>
          <w:rFonts w:ascii="CMU Serif" w:hAnsi="CMU Serif" w:cs="CMU Serif"/>
          <w:sz w:val="24"/>
          <w:szCs w:val="24"/>
        </w:rPr>
        <w:t xml:space="preserve">, </w:t>
      </w:r>
      <w:r>
        <w:rPr>
          <w:rFonts w:ascii="CMU Serif" w:hAnsi="CMU Serif" w:cs="CMU Serif"/>
          <w:noProof/>
          <w:sz w:val="24"/>
          <w:szCs w:val="24"/>
        </w:rPr>
        <w:t>screen</w:t>
      </w:r>
      <w:r>
        <w:rPr>
          <w:rFonts w:ascii="CMU Serif" w:hAnsi="CMU Serif" w:cs="CMU Serif"/>
          <w:sz w:val="24"/>
          <w:szCs w:val="24"/>
        </w:rPr>
        <w:t xml:space="preserve"> to use it as </w:t>
      </w:r>
      <w:r w:rsidRPr="00A7003D">
        <w:rPr>
          <w:rFonts w:ascii="CMU Serif" w:hAnsi="CMU Serif" w:cs="CMU Serif"/>
          <w:noProof/>
          <w:sz w:val="24"/>
          <w:szCs w:val="24"/>
        </w:rPr>
        <w:t>a complete</w:t>
      </w:r>
      <w:r>
        <w:rPr>
          <w:rFonts w:ascii="CMU Serif" w:hAnsi="CMU Serif" w:cs="CMU Serif"/>
          <w:sz w:val="24"/>
          <w:szCs w:val="24"/>
        </w:rPr>
        <w:t xml:space="preserve"> PC. The second part of the Zynq device is the PL which </w:t>
      </w:r>
      <w:r>
        <w:rPr>
          <w:rFonts w:ascii="CMU Serif" w:hAnsi="CMU Serif" w:cs="CMU Serif"/>
          <w:noProof/>
          <w:sz w:val="24"/>
          <w:szCs w:val="24"/>
        </w:rPr>
        <w:t>is referred</w:t>
      </w:r>
      <w:r>
        <w:rPr>
          <w:rFonts w:ascii="CMU Serif" w:hAnsi="CMU Serif" w:cs="CMU Serif"/>
          <w:sz w:val="24"/>
          <w:szCs w:val="24"/>
        </w:rPr>
        <w:t xml:space="preserve"> to it as a Field-Programmable Gate Array (FPGA) that is used to extend the processor system. The two system communicate via a high speed advanced eXtendable Interface (AXI).  For the board </w:t>
      </w:r>
      <w:r>
        <w:rPr>
          <w:rFonts w:ascii="CMU Serif" w:hAnsi="CMU Serif" w:cs="CMU Serif"/>
          <w:noProof/>
          <w:sz w:val="24"/>
          <w:szCs w:val="24"/>
        </w:rPr>
        <w:t>to connect with</w:t>
      </w:r>
      <w:r>
        <w:rPr>
          <w:rFonts w:ascii="CMU Serif" w:hAnsi="CMU Serif" w:cs="CMU Serif"/>
          <w:sz w:val="24"/>
          <w:szCs w:val="24"/>
        </w:rPr>
        <w:t xml:space="preserve"> other peripherals, it features </w:t>
      </w:r>
      <w:r>
        <w:rPr>
          <w:rFonts w:ascii="CMU Serif" w:hAnsi="CMU Serif" w:cs="CMU Serif"/>
          <w:noProof/>
          <w:sz w:val="24"/>
          <w:szCs w:val="24"/>
        </w:rPr>
        <w:t>some</w:t>
      </w:r>
      <w:r>
        <w:rPr>
          <w:rFonts w:ascii="CMU Serif" w:hAnsi="CMU Serif" w:cs="CMU Serif"/>
          <w:sz w:val="24"/>
          <w:szCs w:val="24"/>
        </w:rPr>
        <w:t xml:space="preserve"> interfaces as General Purpose Input/ Output (GPIO), Audio Codec, HDMI and VGA for video, Ethernet, SD card slot, FMC interface and other interfaces</w:t>
      </w:r>
      <w:r w:rsidR="0078126E">
        <w:rPr>
          <w:rFonts w:ascii="CMU Serif" w:hAnsi="CMU Serif" w:cs="CMU Serif"/>
          <w:sz w:val="24"/>
          <w:szCs w:val="24"/>
        </w:rPr>
        <w:t xml:space="preserve"> as shown in Figure 19</w:t>
      </w:r>
      <w:r>
        <w:rPr>
          <w:rFonts w:ascii="CMU Serif" w:hAnsi="CMU Serif" w:cs="CMU Serif"/>
          <w:sz w:val="24"/>
          <w:szCs w:val="24"/>
        </w:rPr>
        <w:t xml:space="preserve">. In addition to these, the Zynq interfaces to a 256 Mbit flash memory and a 512 DDR3 memory. </w:t>
      </w:r>
    </w:p>
    <w:p w14:paraId="61D0D4B3" w14:textId="77777777" w:rsidR="00167BF4" w:rsidRDefault="00167BF4" w:rsidP="00167BF4">
      <w:pPr>
        <w:spacing w:after="0"/>
        <w:jc w:val="center"/>
        <w:rPr>
          <w:rFonts w:ascii="CMU Serif" w:hAnsi="CMU Serif" w:cs="CMU Serif"/>
          <w:b/>
          <w:bCs/>
        </w:rPr>
      </w:pPr>
      <w:r>
        <w:rPr>
          <w:rFonts w:ascii="CMU Serif" w:hAnsi="CMU Serif" w:cs="CMU Serif"/>
          <w:noProof/>
        </w:rPr>
        <w:drawing>
          <wp:inline distT="0" distB="0" distL="0" distR="0" wp14:anchorId="13B3B5DB" wp14:editId="4569E491">
            <wp:extent cx="4010025" cy="39433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0025" cy="3943350"/>
                    </a:xfrm>
                    <a:prstGeom prst="rect">
                      <a:avLst/>
                    </a:prstGeom>
                    <a:noFill/>
                    <a:ln>
                      <a:noFill/>
                    </a:ln>
                  </pic:spPr>
                </pic:pic>
              </a:graphicData>
            </a:graphic>
          </wp:inline>
        </w:drawing>
      </w:r>
    </w:p>
    <w:p w14:paraId="237CCA45" w14:textId="77777777" w:rsidR="00167BF4" w:rsidRDefault="00167BF4" w:rsidP="00167BF4">
      <w:pPr>
        <w:pStyle w:val="Caption"/>
        <w:spacing w:after="0"/>
        <w:jc w:val="center"/>
        <w:rPr>
          <w:rFonts w:ascii="CMU Serif" w:hAnsi="CMU Serif" w:cs="CMU Serif"/>
        </w:rPr>
      </w:pPr>
      <w:bookmarkStart w:id="97" w:name="_Toc452984956"/>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19</w:t>
      </w:r>
      <w:r>
        <w:fldChar w:fldCharType="end"/>
      </w:r>
      <w:r>
        <w:rPr>
          <w:rFonts w:ascii="CMU Serif" w:hAnsi="CMU Serif" w:cs="CMU Serif"/>
        </w:rPr>
        <w:t xml:space="preserve"> Zedboard hardware block diagram </w:t>
      </w:r>
      <w:sdt>
        <w:sdtPr>
          <w:rPr>
            <w:rFonts w:ascii="CMU Serif" w:hAnsi="CMU Serif" w:cs="CMU Serif"/>
          </w:rPr>
          <w:id w:val="-1457717950"/>
          <w:citation/>
        </w:sdtPr>
        <w:sdtEndPr/>
        <w:sdtContent>
          <w:r>
            <w:fldChar w:fldCharType="begin"/>
          </w:r>
          <w:r>
            <w:rPr>
              <w:rFonts w:ascii="CMU Serif" w:hAnsi="CMU Serif" w:cs="CMU Serif"/>
            </w:rPr>
            <w:instrText xml:space="preserve"> CITATION Cro14 \l 1033 </w:instrText>
          </w:r>
          <w:r>
            <w:fldChar w:fldCharType="separate"/>
          </w:r>
          <w:r>
            <w:rPr>
              <w:rFonts w:ascii="CMU Serif" w:hAnsi="CMU Serif" w:cs="CMU Serif"/>
              <w:noProof/>
            </w:rPr>
            <w:t>[37]</w:t>
          </w:r>
          <w:r>
            <w:fldChar w:fldCharType="end"/>
          </w:r>
        </w:sdtContent>
      </w:sdt>
      <w:bookmarkEnd w:id="97"/>
    </w:p>
    <w:p w14:paraId="05687A7C" w14:textId="77777777" w:rsidR="00167BF4" w:rsidRDefault="00167BF4" w:rsidP="00167BF4">
      <w:pPr>
        <w:rPr>
          <w:rFonts w:ascii="CMU Serif" w:hAnsi="CMU Serif" w:cs="CMU Serif"/>
          <w:sz w:val="24"/>
          <w:szCs w:val="24"/>
        </w:rPr>
      </w:pPr>
      <w:r>
        <w:rPr>
          <w:rFonts w:ascii="CMU Serif" w:hAnsi="CMU Serif" w:cs="CMU Serif"/>
          <w:sz w:val="24"/>
          <w:szCs w:val="24"/>
        </w:rPr>
        <w:br w:type="page"/>
      </w:r>
    </w:p>
    <w:p w14:paraId="142F8A1E" w14:textId="57B27763" w:rsidR="00167BF4" w:rsidRDefault="00810673" w:rsidP="00810673">
      <w:pPr>
        <w:pStyle w:val="Heading4"/>
        <w:rPr>
          <w:rFonts w:ascii="CMU Serif" w:hAnsi="CMU Serif" w:cs="CMU Serif"/>
          <w:b/>
          <w:bCs/>
          <w:i w:val="0"/>
          <w:iCs/>
          <w:color w:val="2E74B5" w:themeColor="accent1" w:themeShade="BF"/>
        </w:rPr>
      </w:pPr>
      <w:r>
        <w:rPr>
          <w:rFonts w:ascii="CMU Serif" w:hAnsi="CMU Serif" w:cs="CMU Serif"/>
          <w:b/>
          <w:bCs/>
          <w:i w:val="0"/>
          <w:iCs/>
          <w:color w:val="2E74B5" w:themeColor="accent1" w:themeShade="BF"/>
        </w:rPr>
        <w:t xml:space="preserve">4.3.2.2. </w:t>
      </w:r>
      <w:r w:rsidR="00167BF4">
        <w:rPr>
          <w:rFonts w:ascii="CMU Serif" w:hAnsi="CMU Serif" w:cs="CMU Serif"/>
          <w:b/>
          <w:bCs/>
          <w:i w:val="0"/>
          <w:iCs/>
          <w:color w:val="2E74B5" w:themeColor="accent1" w:themeShade="BF"/>
        </w:rPr>
        <w:t>NI myRIO</w:t>
      </w:r>
    </w:p>
    <w:p w14:paraId="7ED254AC" w14:textId="60262C12" w:rsidR="00167BF4" w:rsidRDefault="00167BF4" w:rsidP="00F6252E">
      <w:pPr>
        <w:jc w:val="both"/>
        <w:rPr>
          <w:rFonts w:ascii="CMU Serif" w:hAnsi="CMU Serif" w:cs="CMU Serif"/>
          <w:sz w:val="24"/>
          <w:szCs w:val="24"/>
        </w:rPr>
      </w:pPr>
      <w:r>
        <w:rPr>
          <w:rFonts w:ascii="CMU Serif" w:hAnsi="CMU Serif" w:cs="CMU Serif"/>
          <w:sz w:val="24"/>
          <w:szCs w:val="24"/>
        </w:rPr>
        <w:t>NI myRIO</w:t>
      </w:r>
      <w:r w:rsidR="001D4DE1">
        <w:rPr>
          <w:rFonts w:ascii="CMU Serif" w:hAnsi="CMU Serif" w:cs="CMU Serif"/>
          <w:sz w:val="24"/>
          <w:szCs w:val="24"/>
        </w:rPr>
        <w:t>, illustrated in Figure</w:t>
      </w:r>
      <w:r w:rsidR="00F6252E">
        <w:rPr>
          <w:rFonts w:ascii="CMU Serif" w:hAnsi="CMU Serif" w:cs="CMU Serif"/>
          <w:sz w:val="24"/>
          <w:szCs w:val="24"/>
        </w:rPr>
        <w:t>s</w:t>
      </w:r>
      <w:r w:rsidR="001D4DE1">
        <w:rPr>
          <w:rFonts w:ascii="CMU Serif" w:hAnsi="CMU Serif" w:cs="CMU Serif"/>
          <w:sz w:val="24"/>
          <w:szCs w:val="24"/>
        </w:rPr>
        <w:t xml:space="preserve"> </w:t>
      </w:r>
      <w:r w:rsidR="00F6252E">
        <w:rPr>
          <w:rFonts w:ascii="CMU Serif" w:hAnsi="CMU Serif" w:cs="CMU Serif"/>
          <w:sz w:val="24"/>
          <w:szCs w:val="24"/>
        </w:rPr>
        <w:t>20, 21 and 22</w:t>
      </w:r>
      <w:r>
        <w:rPr>
          <w:rFonts w:ascii="CMU Serif" w:hAnsi="CMU Serif" w:cs="CMU Serif"/>
          <w:sz w:val="24"/>
          <w:szCs w:val="24"/>
        </w:rPr>
        <w:t xml:space="preserve"> is an embedded hardware device with dual-core ARM® Cortex™-A9 real-time processor and the latest Zynq technology from Xilinx featuring an FPGA customizable </w:t>
      </w:r>
      <w:r>
        <w:rPr>
          <w:rFonts w:ascii="CMU Serif" w:hAnsi="CMU Serif" w:cs="CMU Serif"/>
          <w:noProof/>
          <w:sz w:val="24"/>
          <w:szCs w:val="24"/>
        </w:rPr>
        <w:t>I</w:t>
      </w:r>
      <w:r>
        <w:rPr>
          <w:rFonts w:ascii="CMU Serif" w:hAnsi="CMU Serif" w:cs="CMU Serif"/>
          <w:sz w:val="24"/>
          <w:szCs w:val="24"/>
        </w:rPr>
        <w:t xml:space="preserve">/O, integrated with a processor that runs a real-time OS. </w:t>
      </w:r>
      <w:r>
        <w:rPr>
          <w:rFonts w:ascii="CMU Serif" w:hAnsi="CMU Serif" w:cs="CMU Serif"/>
          <w:noProof/>
          <w:sz w:val="24"/>
          <w:szCs w:val="24"/>
        </w:rPr>
        <w:t>Likewise</w:t>
      </w:r>
      <w:r>
        <w:rPr>
          <w:rFonts w:ascii="CMU Serif" w:hAnsi="CMU Serif" w:cs="CMU Serif"/>
          <w:sz w:val="24"/>
          <w:szCs w:val="24"/>
        </w:rPr>
        <w:t xml:space="preserve">, myRIO provides onboard devices such as an </w:t>
      </w:r>
      <w:r>
        <w:rPr>
          <w:rFonts w:ascii="CMU Serif" w:hAnsi="CMU Serif" w:cs="CMU Serif"/>
          <w:noProof/>
          <w:sz w:val="24"/>
          <w:szCs w:val="24"/>
        </w:rPr>
        <w:t>accelerometer</w:t>
      </w:r>
      <w:r>
        <w:rPr>
          <w:rFonts w:ascii="CMU Serif" w:hAnsi="CMU Serif" w:cs="CMU Serif"/>
          <w:sz w:val="24"/>
          <w:szCs w:val="24"/>
        </w:rPr>
        <w:t xml:space="preserve">, programmable LEDs, audio I/O, analog and digital I/O, and USB port, and it is also possible to connect tens of different external devices. One remarkable feature is the built-in WiFi capability which allows wireless data transfer. NI myRIO couples the power of FPGA programming with LabVIEW </w:t>
      </w:r>
      <w:r>
        <w:rPr>
          <w:rFonts w:ascii="CMU Serif" w:hAnsi="CMU Serif" w:cs="CMU Serif"/>
          <w:noProof/>
          <w:sz w:val="24"/>
          <w:szCs w:val="24"/>
        </w:rPr>
        <w:t>software</w:t>
      </w:r>
      <w:r>
        <w:rPr>
          <w:rFonts w:ascii="CMU Serif" w:hAnsi="CMU Serif" w:cs="CMU Serif"/>
          <w:sz w:val="24"/>
          <w:szCs w:val="24"/>
        </w:rPr>
        <w:t xml:space="preserve"> and opts </w:t>
      </w:r>
      <w:r>
        <w:rPr>
          <w:rFonts w:ascii="CMU Serif" w:hAnsi="CMU Serif" w:cs="CMU Serif"/>
          <w:noProof/>
          <w:sz w:val="24"/>
          <w:szCs w:val="24"/>
        </w:rPr>
        <w:t>to program</w:t>
      </w:r>
      <w:r>
        <w:rPr>
          <w:rFonts w:ascii="CMU Serif" w:hAnsi="CMU Serif" w:cs="CMU Serif"/>
          <w:sz w:val="24"/>
          <w:szCs w:val="24"/>
        </w:rPr>
        <w:t xml:space="preserve"> the </w:t>
      </w:r>
      <w:r>
        <w:rPr>
          <w:rFonts w:ascii="CMU Serif" w:hAnsi="CMU Serif" w:cs="CMU Serif"/>
          <w:noProof/>
          <w:sz w:val="24"/>
          <w:szCs w:val="24"/>
        </w:rPr>
        <w:t>processor</w:t>
      </w:r>
      <w:r>
        <w:rPr>
          <w:rFonts w:ascii="CMU Serif" w:hAnsi="CMU Serif" w:cs="CMU Serif"/>
          <w:sz w:val="24"/>
          <w:szCs w:val="24"/>
        </w:rPr>
        <w:t xml:space="preserve"> with either LabVIEW or C/C++. Moreover, NI myRIO provides the advantage of flexibility and scalability, such that the device can </w:t>
      </w:r>
      <w:r>
        <w:rPr>
          <w:rFonts w:ascii="CMU Serif" w:hAnsi="CMU Serif" w:cs="CMU Serif"/>
          <w:noProof/>
          <w:sz w:val="24"/>
          <w:szCs w:val="24"/>
        </w:rPr>
        <w:t>be reconfigured,</w:t>
      </w:r>
      <w:r>
        <w:rPr>
          <w:rFonts w:ascii="CMU Serif" w:hAnsi="CMU Serif" w:cs="CMU Serif"/>
          <w:sz w:val="24"/>
          <w:szCs w:val="24"/>
        </w:rPr>
        <w:t xml:space="preserve"> and the design can be modified, and thus, it provide users with an affordable, flexible and fast to design tool </w:t>
      </w:r>
      <w:sdt>
        <w:sdtPr>
          <w:rPr>
            <w:rFonts w:ascii="CMU Serif" w:hAnsi="CMU Serif" w:cs="CMU Serif"/>
            <w:sz w:val="24"/>
            <w:szCs w:val="24"/>
          </w:rPr>
          <w:id w:val="1449964709"/>
          <w:citation/>
        </w:sdtPr>
        <w:sdtEndPr/>
        <w:sdtContent>
          <w:r>
            <w:rPr>
              <w:rFonts w:ascii="CMU Serif" w:hAnsi="CMU Serif" w:cs="CMU Serif"/>
              <w:sz w:val="24"/>
              <w:szCs w:val="24"/>
            </w:rPr>
            <w:fldChar w:fldCharType="begin"/>
          </w:r>
          <w:r>
            <w:rPr>
              <w:rFonts w:ascii="CMU Serif" w:hAnsi="CMU Serif" w:cs="CMU Serif"/>
              <w:sz w:val="24"/>
              <w:szCs w:val="24"/>
            </w:rPr>
            <w:instrText xml:space="preserve"> CITATION Wha15 \l 1033 </w:instrText>
          </w:r>
          <w:r>
            <w:rPr>
              <w:rFonts w:ascii="CMU Serif" w:hAnsi="CMU Serif" w:cs="CMU Serif"/>
              <w:sz w:val="24"/>
              <w:szCs w:val="24"/>
            </w:rPr>
            <w:fldChar w:fldCharType="separate"/>
          </w:r>
          <w:r>
            <w:rPr>
              <w:rFonts w:ascii="CMU Serif" w:hAnsi="CMU Serif" w:cs="CMU Serif"/>
              <w:noProof/>
              <w:sz w:val="24"/>
              <w:szCs w:val="24"/>
            </w:rPr>
            <w:t>[38]</w:t>
          </w:r>
          <w:r>
            <w:rPr>
              <w:rFonts w:ascii="CMU Serif" w:hAnsi="CMU Serif" w:cs="CMU Serif"/>
              <w:sz w:val="24"/>
              <w:szCs w:val="24"/>
            </w:rPr>
            <w:fldChar w:fldCharType="end"/>
          </w:r>
        </w:sdtContent>
      </w:sdt>
      <w:r>
        <w:rPr>
          <w:rFonts w:ascii="CMU Serif" w:hAnsi="CMU Serif" w:cs="CMU Serif"/>
          <w:sz w:val="24"/>
          <w:szCs w:val="24"/>
        </w:rPr>
        <w:t xml:space="preserve">. </w:t>
      </w:r>
    </w:p>
    <w:tbl>
      <w:tblPr>
        <w:tblW w:w="10064" w:type="dxa"/>
        <w:tblInd w:w="-450" w:type="dxa"/>
        <w:tblLook w:val="04A0" w:firstRow="1" w:lastRow="0" w:firstColumn="1" w:lastColumn="0" w:noHBand="0" w:noVBand="1"/>
      </w:tblPr>
      <w:tblGrid>
        <w:gridCol w:w="6398"/>
        <w:gridCol w:w="3666"/>
      </w:tblGrid>
      <w:tr w:rsidR="00167BF4" w14:paraId="1D7C3DEA" w14:textId="77777777" w:rsidTr="00167BF4">
        <w:trPr>
          <w:trHeight w:val="5399"/>
        </w:trPr>
        <w:tc>
          <w:tcPr>
            <w:tcW w:w="6398" w:type="dxa"/>
            <w:hideMark/>
          </w:tcPr>
          <w:p w14:paraId="66073807" w14:textId="77777777" w:rsidR="00167BF4" w:rsidRDefault="00167BF4">
            <w:pPr>
              <w:keepNext/>
              <w:jc w:val="center"/>
              <w:rPr>
                <w:rFonts w:ascii="CMU Serif" w:hAnsi="CMU Serif" w:cs="CMU Serif"/>
              </w:rPr>
            </w:pPr>
            <w:r>
              <w:rPr>
                <w:rFonts w:ascii="CMU Serif" w:hAnsi="CMU Serif" w:cs="CMU Serif"/>
                <w:noProof/>
              </w:rPr>
              <w:drawing>
                <wp:inline distT="0" distB="0" distL="0" distR="0" wp14:anchorId="6E1AC167" wp14:editId="0A725A22">
                  <wp:extent cx="3924300" cy="3257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4300" cy="3257550"/>
                          </a:xfrm>
                          <a:prstGeom prst="rect">
                            <a:avLst/>
                          </a:prstGeom>
                          <a:noFill/>
                          <a:ln>
                            <a:noFill/>
                          </a:ln>
                        </pic:spPr>
                      </pic:pic>
                    </a:graphicData>
                  </a:graphic>
                </wp:inline>
              </w:drawing>
            </w:r>
          </w:p>
          <w:p w14:paraId="3DFD53F6" w14:textId="77777777" w:rsidR="00167BF4" w:rsidRDefault="00167BF4">
            <w:pPr>
              <w:pStyle w:val="Caption"/>
              <w:spacing w:line="276" w:lineRule="auto"/>
              <w:jc w:val="center"/>
              <w:rPr>
                <w:rFonts w:ascii="CMU Serif" w:hAnsi="CMU Serif" w:cs="CMU Serif"/>
              </w:rPr>
            </w:pPr>
            <w:bookmarkStart w:id="98" w:name="_Toc452984957"/>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20</w:t>
            </w:r>
            <w:r>
              <w:fldChar w:fldCharType="end"/>
            </w:r>
            <w:r>
              <w:rPr>
                <w:rFonts w:ascii="CMU Serif" w:hAnsi="CMU Serif" w:cs="CMU Serif"/>
              </w:rPr>
              <w:t xml:space="preserve"> Front view of the NI MyRIO enclosed device </w:t>
            </w:r>
            <w:sdt>
              <w:sdtPr>
                <w:rPr>
                  <w:rFonts w:ascii="CMU Serif" w:hAnsi="CMU Serif" w:cs="CMU Serif"/>
                </w:rPr>
                <w:id w:val="-41517660"/>
                <w:citation/>
              </w:sdtPr>
              <w:sdtEndPr/>
              <w:sdtContent>
                <w:r>
                  <w:fldChar w:fldCharType="begin"/>
                </w:r>
                <w:r>
                  <w:rPr>
                    <w:rFonts w:ascii="CMU Serif" w:hAnsi="CMU Serif" w:cs="CMU Serif"/>
                  </w:rPr>
                  <w:instrText xml:space="preserve"> CITATION USE13 \l 1033 </w:instrText>
                </w:r>
                <w:r>
                  <w:fldChar w:fldCharType="separate"/>
                </w:r>
                <w:r>
                  <w:rPr>
                    <w:rFonts w:ascii="CMU Serif" w:hAnsi="CMU Serif" w:cs="CMU Serif"/>
                    <w:noProof/>
                  </w:rPr>
                  <w:t>[39]</w:t>
                </w:r>
                <w:r>
                  <w:fldChar w:fldCharType="end"/>
                </w:r>
              </w:sdtContent>
            </w:sdt>
            <w:bookmarkEnd w:id="98"/>
          </w:p>
        </w:tc>
        <w:tc>
          <w:tcPr>
            <w:tcW w:w="3666" w:type="dxa"/>
            <w:hideMark/>
          </w:tcPr>
          <w:p w14:paraId="3A8AE207" w14:textId="77777777" w:rsidR="00167BF4" w:rsidRDefault="00167BF4">
            <w:pPr>
              <w:keepNext/>
              <w:jc w:val="center"/>
              <w:rPr>
                <w:rFonts w:ascii="CMU Serif" w:hAnsi="CMU Serif" w:cs="CMU Serif"/>
              </w:rPr>
            </w:pPr>
            <w:r>
              <w:rPr>
                <w:noProof/>
              </w:rPr>
              <mc:AlternateContent>
                <mc:Choice Requires="wpg">
                  <w:drawing>
                    <wp:inline distT="0" distB="0" distL="0" distR="0" wp14:anchorId="5C35A6C1" wp14:editId="5FF87A74">
                      <wp:extent cx="2187575" cy="3295015"/>
                      <wp:effectExtent l="0" t="0" r="3175" b="635"/>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7575" cy="3295015"/>
                                <a:chOff x="0" y="345"/>
                                <a:chExt cx="42386" cy="63860"/>
                              </a:xfrm>
                            </wpg:grpSpPr>
                            <pic:pic xmlns:pic="http://schemas.openxmlformats.org/drawingml/2006/picture">
                              <pic:nvPicPr>
                                <pic:cNvPr id="107" name="Picture 194" descr="2"/>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58" y="345"/>
                                  <a:ext cx="40545" cy="24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195"/>
                                <pic:cNvPicPr>
                                  <a:picLocks noChangeAspect="1"/>
                                </pic:cNvPicPr>
                              </pic:nvPicPr>
                              <pic:blipFill>
                                <a:blip r:embed="rId34">
                                  <a:extLst>
                                    <a:ext uri="{28A0092B-C50C-407E-A947-70E740481C1C}">
                                      <a14:useLocalDpi xmlns:a14="http://schemas.microsoft.com/office/drawing/2010/main" val="0"/>
                                    </a:ext>
                                  </a:extLst>
                                </a:blip>
                                <a:srcRect t="870"/>
                                <a:stretch>
                                  <a:fillRect/>
                                </a:stretch>
                              </pic:blipFill>
                              <pic:spPr bwMode="auto">
                                <a:xfrm>
                                  <a:off x="0" y="24930"/>
                                  <a:ext cx="42386" cy="392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AD03C6D" id="Group 106" o:spid="_x0000_s1026" style="width:172.25pt;height:259.45pt;mso-position-horizontal-relative:char;mso-position-vertical-relative:line" coordorigin=",345" coordsize="42386,63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">
                      <v:shape id="Picture 194" o:spid="_x0000_s1027" type="#_x0000_t75" alt="2" style="position:absolute;left:258;top:345;width:40545;height:2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">
                        <v:imagedata r:id="rId35" o:title="2"/>
                      </v:shape>
                      <v:shape id="Picture 195" o:spid="_x0000_s1028" type="#_x0000_t75" style="position:absolute;top:24930;width:42386;height:3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">
                        <v:imagedata r:id="rId36" o:title="" croptop="570f"/>
                      </v:shape>
                      <w10:anchorlock/>
                    </v:group>
                  </w:pict>
                </mc:Fallback>
              </mc:AlternateContent>
            </w:r>
          </w:p>
          <w:p w14:paraId="7D0E0254" w14:textId="77777777" w:rsidR="00167BF4" w:rsidRDefault="00167BF4">
            <w:pPr>
              <w:pStyle w:val="Caption"/>
              <w:spacing w:line="276" w:lineRule="auto"/>
              <w:jc w:val="center"/>
              <w:rPr>
                <w:rFonts w:ascii="CMU Serif" w:hAnsi="CMU Serif" w:cs="CMU Serif"/>
              </w:rPr>
            </w:pPr>
            <w:bookmarkStart w:id="99" w:name="_Toc452984958"/>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21</w:t>
            </w:r>
            <w:r>
              <w:fldChar w:fldCharType="end"/>
            </w:r>
            <w:r>
              <w:rPr>
                <w:rFonts w:ascii="CMU Serif" w:hAnsi="CMU Serif" w:cs="CMU Serif"/>
              </w:rPr>
              <w:t xml:space="preserve"> Upper view of the NI MyRIO inner board </w:t>
            </w:r>
            <w:sdt>
              <w:sdtPr>
                <w:rPr>
                  <w:rFonts w:ascii="CMU Serif" w:hAnsi="CMU Serif" w:cs="CMU Serif"/>
                </w:rPr>
                <w:id w:val="-2029791900"/>
                <w:citation/>
              </w:sdtPr>
              <w:sdtEndPr/>
              <w:sdtContent>
                <w:r>
                  <w:fldChar w:fldCharType="begin"/>
                </w:r>
                <w:r>
                  <w:rPr>
                    <w:rFonts w:ascii="CMU Serif" w:hAnsi="CMU Serif" w:cs="CMU Serif"/>
                  </w:rPr>
                  <w:instrText xml:space="preserve"> CITATION USE13 \l 1033 </w:instrText>
                </w:r>
                <w:r>
                  <w:fldChar w:fldCharType="separate"/>
                </w:r>
                <w:r>
                  <w:rPr>
                    <w:rFonts w:ascii="CMU Serif" w:hAnsi="CMU Serif" w:cs="CMU Serif"/>
                    <w:noProof/>
                  </w:rPr>
                  <w:t>[39]</w:t>
                </w:r>
                <w:r>
                  <w:fldChar w:fldCharType="end"/>
                </w:r>
              </w:sdtContent>
            </w:sdt>
            <w:bookmarkEnd w:id="99"/>
          </w:p>
        </w:tc>
      </w:tr>
    </w:tbl>
    <w:p w14:paraId="425FF4FA" w14:textId="77777777" w:rsidR="00167BF4" w:rsidRDefault="00167BF4" w:rsidP="00167BF4">
      <w:pPr>
        <w:jc w:val="both"/>
        <w:rPr>
          <w:rFonts w:ascii="CMU Serif" w:hAnsi="CMU Serif" w:cs="CMU Serif"/>
        </w:rPr>
      </w:pPr>
    </w:p>
    <w:p w14:paraId="7645F2C8" w14:textId="77777777" w:rsidR="00167BF4" w:rsidRDefault="00167BF4" w:rsidP="00167BF4">
      <w:pPr>
        <w:jc w:val="both"/>
        <w:rPr>
          <w:rFonts w:ascii="CMU Serif" w:hAnsi="CMU Serif" w:cs="CMU Serif"/>
        </w:rPr>
      </w:pPr>
    </w:p>
    <w:p w14:paraId="747FEC4C" w14:textId="77777777" w:rsidR="00167BF4" w:rsidRDefault="00167BF4" w:rsidP="00167BF4">
      <w:pPr>
        <w:jc w:val="center"/>
        <w:rPr>
          <w:rFonts w:ascii="CMU Serif" w:hAnsi="CMU Serif" w:cs="CMU Serif"/>
          <w:color w:val="FF0000"/>
        </w:rPr>
      </w:pPr>
      <w:r>
        <w:rPr>
          <w:rFonts w:ascii="CMU Serif" w:hAnsi="CMU Serif" w:cs="CMU Serif"/>
          <w:noProof/>
        </w:rPr>
        <w:drawing>
          <wp:inline distT="0" distB="0" distL="0" distR="0" wp14:anchorId="08E76234" wp14:editId="5A7EA581">
            <wp:extent cx="3695700" cy="3752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5700" cy="3752850"/>
                    </a:xfrm>
                    <a:prstGeom prst="rect">
                      <a:avLst/>
                    </a:prstGeom>
                    <a:noFill/>
                    <a:ln>
                      <a:noFill/>
                    </a:ln>
                  </pic:spPr>
                </pic:pic>
              </a:graphicData>
            </a:graphic>
          </wp:inline>
        </w:drawing>
      </w:r>
    </w:p>
    <w:p w14:paraId="6A99135F" w14:textId="77777777" w:rsidR="00167BF4" w:rsidRDefault="00167BF4" w:rsidP="00167BF4">
      <w:pPr>
        <w:pStyle w:val="Caption"/>
        <w:jc w:val="center"/>
        <w:rPr>
          <w:rFonts w:ascii="CMU Serif" w:hAnsi="CMU Serif" w:cs="CMU Serif"/>
        </w:rPr>
      </w:pPr>
      <w:bookmarkStart w:id="100" w:name="_Toc452984959"/>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22</w:t>
      </w:r>
      <w:r>
        <w:fldChar w:fldCharType="end"/>
      </w:r>
      <w:r>
        <w:rPr>
          <w:rFonts w:ascii="CMU Serif" w:hAnsi="CMU Serif" w:cs="CMU Serif"/>
        </w:rPr>
        <w:t xml:space="preserve"> NI myRIO hardware block diagram</w:t>
      </w:r>
      <w:sdt>
        <w:sdtPr>
          <w:rPr>
            <w:rFonts w:ascii="CMU Serif" w:hAnsi="CMU Serif" w:cs="CMU Serif"/>
          </w:rPr>
          <w:id w:val="712234428"/>
          <w:citation/>
        </w:sdtPr>
        <w:sdtEndPr/>
        <w:sdtContent>
          <w:r>
            <w:fldChar w:fldCharType="begin"/>
          </w:r>
          <w:r>
            <w:rPr>
              <w:rFonts w:ascii="CMU Serif" w:hAnsi="CMU Serif" w:cs="CMU Serif"/>
            </w:rPr>
            <w:instrText xml:space="preserve"> CITATION USE13 \l 1033 </w:instrText>
          </w:r>
          <w:r>
            <w:fldChar w:fldCharType="separate"/>
          </w:r>
          <w:r>
            <w:rPr>
              <w:rFonts w:ascii="CMU Serif" w:hAnsi="CMU Serif" w:cs="CMU Serif"/>
              <w:noProof/>
            </w:rPr>
            <w:t xml:space="preserve"> [39]</w:t>
          </w:r>
          <w:r>
            <w:fldChar w:fldCharType="end"/>
          </w:r>
        </w:sdtContent>
      </w:sdt>
      <w:bookmarkEnd w:id="100"/>
    </w:p>
    <w:p w14:paraId="0D8915C8" w14:textId="73544CBD" w:rsidR="00167BF4" w:rsidRDefault="00810673" w:rsidP="00810673">
      <w:pPr>
        <w:pStyle w:val="Heading4"/>
        <w:rPr>
          <w:rFonts w:ascii="CMU Serif" w:hAnsi="CMU Serif" w:cs="CMU Serif"/>
          <w:b/>
          <w:bCs/>
          <w:i w:val="0"/>
          <w:iCs/>
          <w:color w:val="2E74B5" w:themeColor="accent1" w:themeShade="BF"/>
        </w:rPr>
      </w:pPr>
      <w:r>
        <w:rPr>
          <w:rFonts w:ascii="CMU Serif" w:hAnsi="CMU Serif" w:cs="CMU Serif"/>
          <w:b/>
          <w:bCs/>
          <w:i w:val="0"/>
          <w:iCs/>
          <w:color w:val="2E74B5" w:themeColor="accent1" w:themeShade="BF"/>
        </w:rPr>
        <w:t xml:space="preserve">4.3.2.3. </w:t>
      </w:r>
      <w:r w:rsidR="00167BF4">
        <w:rPr>
          <w:rFonts w:ascii="CMU Serif" w:hAnsi="CMU Serif" w:cs="CMU Serif"/>
          <w:b/>
          <w:bCs/>
          <w:i w:val="0"/>
          <w:iCs/>
          <w:color w:val="2E74B5" w:themeColor="accent1" w:themeShade="BF"/>
        </w:rPr>
        <w:t>Xilinx Zedboard vs. NI myRIO</w:t>
      </w:r>
    </w:p>
    <w:p w14:paraId="5F154D35" w14:textId="268C9CC0" w:rsidR="00167BF4" w:rsidRDefault="00167BF4" w:rsidP="00F6252E">
      <w:pPr>
        <w:jc w:val="both"/>
        <w:rPr>
          <w:rFonts w:ascii="CMU Serif" w:hAnsi="CMU Serif" w:cs="CMU Serif"/>
          <w:sz w:val="24"/>
          <w:szCs w:val="24"/>
        </w:rPr>
      </w:pPr>
      <w:r>
        <w:rPr>
          <w:rFonts w:ascii="CMU Serif" w:hAnsi="CMU Serif" w:cs="CMU Serif"/>
          <w:sz w:val="24"/>
          <w:szCs w:val="24"/>
        </w:rPr>
        <w:t xml:space="preserve">There are several features for Xilinx Zedboard, and NI MyRIO that would assist the purpose of this project, therefore, a comparison was made between them to decide on the suitable FPGA development board for the system. The below table investigates the pros and cons of each of the boards </w:t>
      </w:r>
      <w:r>
        <w:rPr>
          <w:rFonts w:ascii="CMU Serif" w:hAnsi="CMU Serif" w:cs="CMU Serif"/>
          <w:noProof/>
          <w:sz w:val="24"/>
          <w:szCs w:val="24"/>
        </w:rPr>
        <w:t>regarding</w:t>
      </w:r>
      <w:r>
        <w:rPr>
          <w:rFonts w:ascii="CMU Serif" w:hAnsi="CMU Serif" w:cs="CMU Serif"/>
          <w:sz w:val="24"/>
          <w:szCs w:val="24"/>
        </w:rPr>
        <w:t xml:space="preserve"> hardware, processor, memory, resources, features, price, and programming languages to </w:t>
      </w:r>
      <w:r>
        <w:rPr>
          <w:rFonts w:ascii="CMU Serif" w:hAnsi="CMU Serif" w:cs="CMU Serif"/>
          <w:noProof/>
          <w:sz w:val="24"/>
          <w:szCs w:val="24"/>
        </w:rPr>
        <w:t>be used</w:t>
      </w:r>
      <w:r>
        <w:rPr>
          <w:rFonts w:ascii="CMU Serif" w:hAnsi="CMU Serif" w:cs="CMU Serif"/>
          <w:sz w:val="24"/>
          <w:szCs w:val="24"/>
        </w:rPr>
        <w:t>.</w:t>
      </w:r>
      <w:r w:rsidR="001D4DE1">
        <w:rPr>
          <w:rFonts w:ascii="CMU Serif" w:hAnsi="CMU Serif" w:cs="CMU Serif"/>
          <w:sz w:val="24"/>
          <w:szCs w:val="24"/>
        </w:rPr>
        <w:t xml:space="preserve"> Table </w:t>
      </w:r>
      <w:r w:rsidR="00F6252E">
        <w:rPr>
          <w:rFonts w:ascii="CMU Serif" w:hAnsi="CMU Serif" w:cs="CMU Serif"/>
          <w:sz w:val="24"/>
          <w:szCs w:val="24"/>
        </w:rPr>
        <w:t>7</w:t>
      </w:r>
      <w:r w:rsidR="001D4DE1">
        <w:rPr>
          <w:rFonts w:ascii="CMU Serif" w:hAnsi="CMU Serif" w:cs="CMU Serif"/>
          <w:sz w:val="24"/>
          <w:szCs w:val="24"/>
        </w:rPr>
        <w:t xml:space="preserve"> shows the </w:t>
      </w:r>
      <w:r w:rsidR="004A72B4">
        <w:rPr>
          <w:rFonts w:ascii="CMU Serif" w:hAnsi="CMU Serif" w:cs="CMU Serif"/>
          <w:sz w:val="24"/>
          <w:szCs w:val="24"/>
        </w:rPr>
        <w:t>comparison</w:t>
      </w:r>
      <w:r w:rsidR="001D4DE1">
        <w:rPr>
          <w:rFonts w:ascii="CMU Serif" w:hAnsi="CMU Serif" w:cs="CMU Serif"/>
          <w:sz w:val="24"/>
          <w:szCs w:val="24"/>
        </w:rPr>
        <w:t xml:space="preserve"> between the two prototyping board</w:t>
      </w:r>
      <w:r w:rsidR="00D25822">
        <w:rPr>
          <w:rFonts w:ascii="CMU Serif" w:hAnsi="CMU Serif" w:cs="CMU Serif"/>
          <w:sz w:val="24"/>
          <w:szCs w:val="24"/>
        </w:rPr>
        <w:t>.</w:t>
      </w:r>
    </w:p>
    <w:p w14:paraId="4F3FC2E5" w14:textId="77777777" w:rsidR="00167BF4" w:rsidRDefault="00167BF4" w:rsidP="00167BF4">
      <w:pPr>
        <w:pStyle w:val="Caption"/>
        <w:spacing w:after="0"/>
        <w:rPr>
          <w:rFonts w:ascii="CMU Serif" w:hAnsi="CMU Serif" w:cs="CMU Serif"/>
        </w:rPr>
      </w:pPr>
      <w:bookmarkStart w:id="101" w:name="_Toc452985018"/>
      <w:r>
        <w:rPr>
          <w:rFonts w:ascii="CMU Serif" w:hAnsi="CMU Serif" w:cs="CMU Serif"/>
        </w:rPr>
        <w:t xml:space="preserve">Table </w:t>
      </w:r>
      <w:r>
        <w:fldChar w:fldCharType="begin"/>
      </w:r>
      <w:r>
        <w:rPr>
          <w:rFonts w:ascii="CMU Serif" w:hAnsi="CMU Serif" w:cs="CMU Serif"/>
        </w:rPr>
        <w:instrText xml:space="preserve"> SEQ Table \* ARABIC </w:instrText>
      </w:r>
      <w:r>
        <w:fldChar w:fldCharType="separate"/>
      </w:r>
      <w:r w:rsidR="00532846">
        <w:rPr>
          <w:rFonts w:ascii="CMU Serif" w:hAnsi="CMU Serif" w:cs="CMU Serif"/>
          <w:noProof/>
        </w:rPr>
        <w:t>7</w:t>
      </w:r>
      <w:r>
        <w:fldChar w:fldCharType="end"/>
      </w:r>
      <w:r>
        <w:rPr>
          <w:rFonts w:ascii="CMU Serif" w:hAnsi="CMU Serif" w:cs="CMU Serif"/>
        </w:rPr>
        <w:t xml:space="preserve"> Comparison between Zynq SoC prototyping boards; Zedboard and NI-myRio</w:t>
      </w:r>
      <w:bookmarkEnd w:id="101"/>
    </w:p>
    <w:tbl>
      <w:tblPr>
        <w:tblStyle w:val="GridTable5Dark-Accent110"/>
        <w:tblW w:w="9288" w:type="dxa"/>
        <w:tblLook w:val="04A0" w:firstRow="1" w:lastRow="0" w:firstColumn="1" w:lastColumn="0" w:noHBand="0" w:noVBand="1"/>
      </w:tblPr>
      <w:tblGrid>
        <w:gridCol w:w="3005"/>
        <w:gridCol w:w="3005"/>
        <w:gridCol w:w="3278"/>
      </w:tblGrid>
      <w:tr w:rsidR="00167BF4" w14:paraId="603B9863" w14:textId="77777777" w:rsidTr="00167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bottom w:val="single" w:sz="4" w:space="0" w:color="FFFFFF" w:themeColor="background1"/>
            </w:tcBorders>
          </w:tcPr>
          <w:p w14:paraId="5C24A075" w14:textId="77777777" w:rsidR="00167BF4" w:rsidRDefault="00167BF4">
            <w:pPr>
              <w:spacing w:after="0" w:line="240" w:lineRule="auto"/>
              <w:jc w:val="center"/>
              <w:rPr>
                <w:rFonts w:ascii="CMU Serif" w:hAnsi="CMU Serif" w:cs="CMU Serif"/>
              </w:rPr>
            </w:pPr>
          </w:p>
        </w:tc>
        <w:tc>
          <w:tcPr>
            <w:tcW w:w="3005" w:type="dxa"/>
            <w:tcBorders>
              <w:bottom w:val="single" w:sz="4" w:space="0" w:color="FFFFFF" w:themeColor="background1"/>
            </w:tcBorders>
            <w:hideMark/>
          </w:tcPr>
          <w:p w14:paraId="042C9D79" w14:textId="77777777" w:rsidR="00167BF4" w:rsidRDefault="00167BF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Zedboard</w:t>
            </w:r>
          </w:p>
        </w:tc>
        <w:tc>
          <w:tcPr>
            <w:tcW w:w="3278" w:type="dxa"/>
            <w:tcBorders>
              <w:bottom w:val="single" w:sz="4" w:space="0" w:color="FFFFFF" w:themeColor="background1"/>
            </w:tcBorders>
            <w:hideMark/>
          </w:tcPr>
          <w:p w14:paraId="3EA1CCD3" w14:textId="77777777" w:rsidR="00167BF4" w:rsidRDefault="00167BF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NI-myRIO</w:t>
            </w:r>
          </w:p>
        </w:tc>
      </w:tr>
      <w:tr w:rsidR="00167BF4" w14:paraId="3AB3DC9B" w14:textId="77777777" w:rsidTr="0016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6951F0B8" w14:textId="77777777" w:rsidR="00167BF4" w:rsidRDefault="00167BF4">
            <w:pPr>
              <w:spacing w:after="0" w:line="240" w:lineRule="auto"/>
              <w:jc w:val="center"/>
              <w:rPr>
                <w:rFonts w:ascii="CMU Serif" w:hAnsi="CMU Serif" w:cs="CMU Serif"/>
              </w:rPr>
            </w:pPr>
            <w:r>
              <w:rPr>
                <w:rFonts w:ascii="CMU Serif" w:hAnsi="CMU Serif" w:cs="CMU Serif"/>
              </w:rPr>
              <w:t>Processor</w:t>
            </w:r>
          </w:p>
        </w:tc>
        <w:tc>
          <w:tcPr>
            <w:tcW w:w="628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78CAC1F" w14:textId="77777777" w:rsidR="00167BF4" w:rsidRDefault="00167BF4">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rPr>
            </w:pPr>
          </w:p>
        </w:tc>
      </w:tr>
      <w:tr w:rsidR="00167BF4" w14:paraId="4DD55DBE" w14:textId="77777777" w:rsidTr="00167BF4">
        <w:trPr>
          <w:trHeight w:val="3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2122FAC1" w14:textId="77777777" w:rsidR="00167BF4" w:rsidRDefault="00167BF4">
            <w:pPr>
              <w:spacing w:after="0" w:line="240" w:lineRule="auto"/>
              <w:rPr>
                <w:rFonts w:ascii="CMU Serif" w:hAnsi="CMU Serif" w:cs="CMU Serif"/>
                <w:b w:val="0"/>
                <w:bCs w:val="0"/>
              </w:rPr>
            </w:pPr>
            <w:r>
              <w:rPr>
                <w:rFonts w:ascii="CMU Serif" w:hAnsi="CMU Serif" w:cs="CMU Serif"/>
                <w:b w:val="0"/>
                <w:bCs w:val="0"/>
              </w:rPr>
              <w:t>Processor type</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FA8CC9"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Xilinx Zynq-7000</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F7F096"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Xilinx Zynq-7000</w:t>
            </w:r>
          </w:p>
        </w:tc>
      </w:tr>
      <w:tr w:rsidR="00167BF4" w14:paraId="6B72480F" w14:textId="77777777" w:rsidTr="00167BF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0D7A2528" w14:textId="77777777" w:rsidR="00167BF4" w:rsidRDefault="00167BF4">
            <w:pPr>
              <w:spacing w:after="0" w:line="240" w:lineRule="auto"/>
              <w:rPr>
                <w:rFonts w:ascii="CMU Serif" w:hAnsi="CMU Serif" w:cs="CMU Serif"/>
                <w:b w:val="0"/>
                <w:bCs w:val="0"/>
              </w:rPr>
            </w:pPr>
            <w:r>
              <w:rPr>
                <w:rFonts w:ascii="CMU Serif" w:hAnsi="CMU Serif" w:cs="CMU Serif"/>
                <w:b w:val="0"/>
                <w:bCs w:val="0"/>
              </w:rPr>
              <w:t>Processor speed</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F02EEC"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2.5 DMIPS/MHz per CPU</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44E0D7"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667 MHz</w:t>
            </w:r>
          </w:p>
        </w:tc>
      </w:tr>
      <w:tr w:rsidR="00167BF4" w14:paraId="40EBD5E4" w14:textId="77777777" w:rsidTr="00167BF4">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1A434AE2" w14:textId="77777777" w:rsidR="00167BF4" w:rsidRDefault="00167BF4">
            <w:pPr>
              <w:spacing w:after="0" w:line="240" w:lineRule="auto"/>
              <w:rPr>
                <w:rFonts w:ascii="CMU Serif" w:hAnsi="CMU Serif" w:cs="CMU Serif"/>
                <w:b w:val="0"/>
                <w:bCs w:val="0"/>
              </w:rPr>
            </w:pPr>
            <w:r>
              <w:rPr>
                <w:rFonts w:ascii="CMU Serif" w:hAnsi="CMU Serif" w:cs="CMU Serif"/>
                <w:b w:val="0"/>
                <w:bCs w:val="0"/>
              </w:rPr>
              <w:t>Processor core</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9C7514"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Dual -2-</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4443D9"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Dual -2-</w:t>
            </w:r>
          </w:p>
        </w:tc>
      </w:tr>
      <w:tr w:rsidR="00167BF4" w14:paraId="17A8DF27" w14:textId="77777777" w:rsidTr="0016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3279618C" w14:textId="77777777" w:rsidR="00167BF4" w:rsidRDefault="00167BF4">
            <w:pPr>
              <w:spacing w:after="0" w:line="240" w:lineRule="auto"/>
              <w:jc w:val="center"/>
              <w:rPr>
                <w:rFonts w:ascii="CMU Serif" w:hAnsi="CMU Serif" w:cs="CMU Serif"/>
              </w:rPr>
            </w:pPr>
            <w:r>
              <w:rPr>
                <w:rFonts w:ascii="CMU Serif" w:hAnsi="CMU Serif" w:cs="CMU Serif"/>
              </w:rPr>
              <w:t>Memory</w:t>
            </w:r>
          </w:p>
        </w:tc>
        <w:tc>
          <w:tcPr>
            <w:tcW w:w="628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A009E7"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p>
        </w:tc>
      </w:tr>
      <w:tr w:rsidR="00167BF4" w14:paraId="67433DDA" w14:textId="77777777" w:rsidTr="00167BF4">
        <w:trPr>
          <w:trHeight w:val="332"/>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448594F0" w14:textId="77777777" w:rsidR="00167BF4" w:rsidRDefault="00167BF4">
            <w:pPr>
              <w:spacing w:after="0" w:line="240" w:lineRule="auto"/>
              <w:rPr>
                <w:rFonts w:ascii="CMU Serif" w:hAnsi="CMU Serif" w:cs="CMU Serif"/>
                <w:b w:val="0"/>
                <w:bCs w:val="0"/>
              </w:rPr>
            </w:pPr>
            <w:r>
              <w:rPr>
                <w:rFonts w:ascii="CMU Serif" w:hAnsi="CMU Serif" w:cs="CMU Serif"/>
                <w:b w:val="0"/>
                <w:bCs w:val="0"/>
              </w:rPr>
              <w:t>Nonvolatile memory</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AF96C0"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256 KB on-chip RAM</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2371C3E"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256 MB</w:t>
            </w:r>
          </w:p>
        </w:tc>
      </w:tr>
      <w:tr w:rsidR="00167BF4" w14:paraId="108E898F" w14:textId="77777777" w:rsidTr="00167BF4">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19A8D167" w14:textId="77777777" w:rsidR="00167BF4" w:rsidRDefault="00167BF4">
            <w:pPr>
              <w:spacing w:after="0" w:line="240" w:lineRule="auto"/>
              <w:rPr>
                <w:rFonts w:ascii="CMU Serif" w:hAnsi="CMU Serif" w:cs="CMU Serif"/>
                <w:b w:val="0"/>
                <w:bCs w:val="0"/>
              </w:rPr>
            </w:pPr>
            <w:r>
              <w:rPr>
                <w:rFonts w:ascii="CMU Serif" w:hAnsi="CMU Serif" w:cs="CMU Serif"/>
                <w:b w:val="0"/>
                <w:bCs w:val="0"/>
              </w:rPr>
              <w:t>DDR3 memory</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7623E5"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512 MB</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4C1355"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512 MB</w:t>
            </w:r>
          </w:p>
        </w:tc>
      </w:tr>
      <w:tr w:rsidR="00167BF4" w14:paraId="6382E65E" w14:textId="77777777" w:rsidTr="00167BF4">
        <w:trPr>
          <w:trHeight w:val="332"/>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473FF915" w14:textId="77777777" w:rsidR="00167BF4" w:rsidRDefault="00167BF4">
            <w:pPr>
              <w:spacing w:after="0" w:line="240" w:lineRule="auto"/>
              <w:rPr>
                <w:rFonts w:ascii="CMU Serif" w:hAnsi="CMU Serif" w:cs="CMU Serif"/>
                <w:b w:val="0"/>
                <w:bCs w:val="0"/>
              </w:rPr>
            </w:pPr>
            <w:r>
              <w:rPr>
                <w:rFonts w:ascii="CMU Serif" w:hAnsi="CMU Serif" w:cs="CMU Serif"/>
                <w:b w:val="0"/>
                <w:bCs w:val="0"/>
              </w:rPr>
              <w:t>Flash memory</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437510"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256 MB Quad-SPI Flash</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EEF03B"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Supports USB Flash drives and USB-to-IDE adapters</w:t>
            </w:r>
          </w:p>
        </w:tc>
      </w:tr>
      <w:tr w:rsidR="00167BF4" w14:paraId="254A97F1" w14:textId="77777777" w:rsidTr="00167BF4">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2FCC834F" w14:textId="77777777" w:rsidR="00167BF4" w:rsidRDefault="00167BF4">
            <w:pPr>
              <w:spacing w:after="0" w:line="240" w:lineRule="auto"/>
              <w:rPr>
                <w:rFonts w:ascii="CMU Serif" w:hAnsi="CMU Serif" w:cs="CMU Serif"/>
                <w:b w:val="0"/>
                <w:bCs w:val="0"/>
              </w:rPr>
            </w:pPr>
            <w:r>
              <w:rPr>
                <w:rFonts w:ascii="CMU Serif" w:hAnsi="CMU Serif" w:cs="CMU Serif"/>
                <w:b w:val="0"/>
                <w:bCs w:val="0"/>
              </w:rPr>
              <w:t>External memory</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D63B66"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4 GB SD card</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B19FC1"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Supports SD card</w:t>
            </w:r>
          </w:p>
        </w:tc>
      </w:tr>
      <w:tr w:rsidR="00167BF4" w14:paraId="305B30EC" w14:textId="77777777" w:rsidTr="00167BF4">
        <w:trPr>
          <w:trHeight w:val="332"/>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39B3B073" w14:textId="77777777" w:rsidR="00167BF4" w:rsidRDefault="00167BF4">
            <w:pPr>
              <w:spacing w:after="0" w:line="240" w:lineRule="auto"/>
              <w:jc w:val="center"/>
              <w:rPr>
                <w:rFonts w:ascii="CMU Serif" w:hAnsi="CMU Serif" w:cs="CMU Serif"/>
              </w:rPr>
            </w:pPr>
            <w:r>
              <w:rPr>
                <w:rFonts w:ascii="CMU Serif" w:hAnsi="CMU Serif" w:cs="CMU Serif"/>
              </w:rPr>
              <w:t>FPGA</w:t>
            </w:r>
          </w:p>
        </w:tc>
        <w:tc>
          <w:tcPr>
            <w:tcW w:w="628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84F296"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r>
      <w:tr w:rsidR="00167BF4" w14:paraId="1B8FCE0B" w14:textId="77777777" w:rsidTr="0016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35708BB3" w14:textId="77777777" w:rsidR="00167BF4" w:rsidRDefault="00167BF4">
            <w:pPr>
              <w:spacing w:after="0" w:line="240" w:lineRule="auto"/>
              <w:jc w:val="both"/>
              <w:rPr>
                <w:rFonts w:ascii="CMU Serif" w:hAnsi="CMU Serif" w:cs="CMU Serif"/>
                <w:b w:val="0"/>
                <w:bCs w:val="0"/>
              </w:rPr>
            </w:pPr>
            <w:r>
              <w:rPr>
                <w:rFonts w:ascii="CMU Serif" w:hAnsi="CMU Serif" w:cs="CMU Serif"/>
                <w:b w:val="0"/>
                <w:bCs w:val="0"/>
              </w:rPr>
              <w:t>FPGA type</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C342F"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Xilinx 7 series programmable logic equivalent Artix-7 FPGA</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5AC6F8"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Xilinx Zynq-7000</w:t>
            </w:r>
          </w:p>
        </w:tc>
      </w:tr>
      <w:tr w:rsidR="00167BF4" w14:paraId="0B737C85" w14:textId="77777777" w:rsidTr="00167BF4">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76E04D71" w14:textId="77777777" w:rsidR="00167BF4" w:rsidRDefault="00167BF4">
            <w:pPr>
              <w:spacing w:after="0" w:line="240" w:lineRule="auto"/>
              <w:jc w:val="both"/>
              <w:rPr>
                <w:rFonts w:ascii="CMU Serif" w:hAnsi="CMU Serif" w:cs="CMU Serif"/>
                <w:b w:val="0"/>
                <w:bCs w:val="0"/>
              </w:rPr>
            </w:pPr>
            <w:r>
              <w:rPr>
                <w:rFonts w:ascii="CMU Serif" w:hAnsi="CMU Serif" w:cs="CMU Serif"/>
                <w:b w:val="0"/>
                <w:bCs w:val="0"/>
              </w:rPr>
              <w:t>Resources</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07D2E7"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85,000 Series-7 Programmable Logic (PL) cells</w:t>
            </w:r>
          </w:p>
          <w:p w14:paraId="45329C4B"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Audio I/O channels</w:t>
            </w:r>
          </w:p>
          <w:p w14:paraId="41A2C1D0"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 xml:space="preserve">General purpose input/output lines </w:t>
            </w:r>
          </w:p>
          <w:p w14:paraId="1BF216DD"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Different Input/output peripherals</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63EF02"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28,000 programmable logic cells</w:t>
            </w:r>
          </w:p>
          <w:p w14:paraId="61D4E795"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noProof/>
              </w:rPr>
              <w:t>10</w:t>
            </w:r>
            <w:r>
              <w:rPr>
                <w:rFonts w:ascii="CMU Serif" w:hAnsi="CMU Serif" w:cs="CMU Serif"/>
              </w:rPr>
              <w:t xml:space="preserve"> analog inputs</w:t>
            </w:r>
          </w:p>
          <w:p w14:paraId="3FC52063"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noProof/>
              </w:rPr>
              <w:t>6</w:t>
            </w:r>
            <w:r>
              <w:rPr>
                <w:rFonts w:ascii="CMU Serif" w:hAnsi="CMU Serif" w:cs="CMU Serif"/>
              </w:rPr>
              <w:t xml:space="preserve"> analog outputs</w:t>
            </w:r>
          </w:p>
          <w:p w14:paraId="087846F7"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Audio I/O channels</w:t>
            </w:r>
          </w:p>
          <w:p w14:paraId="094732C6"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 xml:space="preserve">Up </w:t>
            </w:r>
            <w:r w:rsidRPr="00A7003D">
              <w:rPr>
                <w:rFonts w:ascii="CMU Serif" w:hAnsi="CMU Serif" w:cs="CMU Serif"/>
                <w:noProof/>
              </w:rPr>
              <w:t>to 40 lines of digital input/output (DIO</w:t>
            </w:r>
            <w:r>
              <w:rPr>
                <w:rFonts w:ascii="CMU Serif" w:hAnsi="CMU Serif" w:cs="CMU Serif"/>
              </w:rPr>
              <w:t>)</w:t>
            </w:r>
          </w:p>
        </w:tc>
      </w:tr>
      <w:tr w:rsidR="00167BF4" w14:paraId="22DFA124" w14:textId="77777777" w:rsidTr="00167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687CC2B2" w14:textId="77777777" w:rsidR="00167BF4" w:rsidRDefault="00167BF4">
            <w:pPr>
              <w:spacing w:after="0" w:line="240" w:lineRule="auto"/>
              <w:jc w:val="both"/>
              <w:rPr>
                <w:rFonts w:ascii="CMU Serif" w:hAnsi="CMU Serif" w:cs="CMU Serif"/>
                <w:b w:val="0"/>
                <w:bCs w:val="0"/>
              </w:rPr>
            </w:pPr>
            <w:r>
              <w:rPr>
                <w:rFonts w:ascii="CMU Serif" w:hAnsi="CMU Serif" w:cs="CMU Serif"/>
                <w:b w:val="0"/>
                <w:bCs w:val="0"/>
              </w:rPr>
              <w:t>Board dimensions (in cm)</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461257"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16 </w:t>
            </w:r>
            <w:r>
              <w:rPr>
                <w:rFonts w:ascii="CMU Serif" w:hAnsi="CMU Serif" w:cs="Times New Roman" w:hint="cs"/>
                <w:rtl/>
              </w:rPr>
              <w:t>×</w:t>
            </w:r>
            <w:r>
              <w:rPr>
                <w:rFonts w:ascii="CMU Serif" w:hAnsi="CMU Serif" w:cs="Times New Roman"/>
                <w:rtl/>
              </w:rPr>
              <w:t xml:space="preserve"> </w:t>
            </w:r>
            <w:r>
              <w:rPr>
                <w:rFonts w:ascii="CMU Serif" w:hAnsi="CMU Serif" w:cs="CMU Serif"/>
              </w:rPr>
              <w:t>13.5 cm</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3A47C2"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13.63 </w:t>
            </w:r>
            <w:r>
              <w:rPr>
                <w:rFonts w:ascii="CMU Serif" w:hAnsi="CMU Serif" w:cs="Times New Roman" w:hint="cs"/>
                <w:rtl/>
              </w:rPr>
              <w:t>×</w:t>
            </w:r>
            <w:r>
              <w:rPr>
                <w:rFonts w:ascii="CMU Serif" w:hAnsi="CMU Serif" w:cs="Times New Roman"/>
                <w:rtl/>
              </w:rPr>
              <w:t xml:space="preserve"> </w:t>
            </w:r>
            <w:r>
              <w:rPr>
                <w:rFonts w:ascii="CMU Serif" w:hAnsi="CMU Serif" w:cs="CMU Serif"/>
              </w:rPr>
              <w:t>8.6 cm</w:t>
            </w:r>
          </w:p>
        </w:tc>
      </w:tr>
      <w:tr w:rsidR="00167BF4" w14:paraId="5F495C3D" w14:textId="77777777" w:rsidTr="00167BF4">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78359660" w14:textId="77777777" w:rsidR="00167BF4" w:rsidRDefault="00167BF4">
            <w:pPr>
              <w:spacing w:after="0" w:line="240" w:lineRule="auto"/>
              <w:jc w:val="center"/>
              <w:rPr>
                <w:rFonts w:ascii="CMU Serif" w:hAnsi="CMU Serif" w:cs="CMU Serif"/>
              </w:rPr>
            </w:pPr>
            <w:r>
              <w:rPr>
                <w:rFonts w:ascii="CMU Serif" w:hAnsi="CMU Serif" w:cs="CMU Serif"/>
              </w:rPr>
              <w:t>Features</w:t>
            </w:r>
          </w:p>
        </w:tc>
        <w:tc>
          <w:tcPr>
            <w:tcW w:w="628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D6D8D6"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r>
      <w:tr w:rsidR="00167BF4" w14:paraId="1DDD1C2F" w14:textId="77777777" w:rsidTr="00167BF4">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1C64697A" w14:textId="77777777" w:rsidR="00167BF4" w:rsidRDefault="00167BF4">
            <w:pPr>
              <w:spacing w:after="0" w:line="240" w:lineRule="auto"/>
              <w:jc w:val="both"/>
              <w:rPr>
                <w:rFonts w:ascii="CMU Serif" w:hAnsi="CMU Serif" w:cs="CMU Serif"/>
                <w:b w:val="0"/>
                <w:bCs w:val="0"/>
              </w:rPr>
            </w:pPr>
            <w:r>
              <w:rPr>
                <w:rFonts w:ascii="CMU Serif" w:hAnsi="CMU Serif" w:cs="CMU Serif"/>
                <w:b w:val="0"/>
                <w:bCs w:val="0"/>
              </w:rPr>
              <w:t>Bluetooth connectivity</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2F3494"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Can establish an IP to establish Bluetooth connection</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00E1A3"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Bluetooth dongle or module can </w:t>
            </w:r>
            <w:r>
              <w:rPr>
                <w:rFonts w:ascii="CMU Serif" w:hAnsi="CMU Serif" w:cs="CMU Serif"/>
                <w:noProof/>
              </w:rPr>
              <w:t>be connected</w:t>
            </w:r>
          </w:p>
        </w:tc>
      </w:tr>
      <w:tr w:rsidR="00167BF4" w14:paraId="1D752519" w14:textId="77777777" w:rsidTr="00167BF4">
        <w:trPr>
          <w:trHeight w:val="1700"/>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468EF51D" w14:textId="77777777" w:rsidR="00167BF4" w:rsidRDefault="00167BF4">
            <w:pPr>
              <w:spacing w:after="0" w:line="240" w:lineRule="auto"/>
              <w:rPr>
                <w:rFonts w:ascii="CMU Serif" w:hAnsi="CMU Serif" w:cs="CMU Serif"/>
                <w:b w:val="0"/>
                <w:bCs w:val="0"/>
              </w:rPr>
            </w:pPr>
            <w:r>
              <w:rPr>
                <w:rFonts w:ascii="CMU Serif" w:hAnsi="CMU Serif" w:cs="CMU Serif"/>
                <w:b w:val="0"/>
                <w:bCs w:val="0"/>
              </w:rPr>
              <w:t>WiFi connectivity</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5E42A8"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Must be configured</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30212A"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 xml:space="preserve">Built-in WiFi capability with radio mode IEEE 802.11 b,g,n, frequency band of ISM 2.4 GHz, the </w:t>
            </w:r>
            <w:r>
              <w:rPr>
                <w:rFonts w:ascii="CMU Serif" w:hAnsi="CMU Serif" w:cs="CMU Serif"/>
                <w:noProof/>
              </w:rPr>
              <w:t>channel</w:t>
            </w:r>
            <w:r>
              <w:rPr>
                <w:rFonts w:ascii="CMU Serif" w:hAnsi="CMU Serif" w:cs="CMU Serif"/>
              </w:rPr>
              <w:t xml:space="preserve"> width of 20 MHz, with an outdoor of up to 150m (line of sight).</w:t>
            </w:r>
          </w:p>
        </w:tc>
      </w:tr>
      <w:tr w:rsidR="00167BF4" w14:paraId="7E6EDADD" w14:textId="77777777" w:rsidTr="00167BF4">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bottom w:val="single" w:sz="4" w:space="0" w:color="FFFFFF" w:themeColor="background1"/>
              <w:right w:val="single" w:sz="4" w:space="0" w:color="FFFFFF" w:themeColor="background1"/>
            </w:tcBorders>
            <w:hideMark/>
          </w:tcPr>
          <w:p w14:paraId="321CE595" w14:textId="77777777" w:rsidR="00167BF4" w:rsidRDefault="00167BF4">
            <w:pPr>
              <w:spacing w:after="0" w:line="240" w:lineRule="auto"/>
              <w:rPr>
                <w:rFonts w:ascii="CMU Serif" w:hAnsi="CMU Serif" w:cs="CMU Serif"/>
                <w:b w:val="0"/>
                <w:bCs w:val="0"/>
              </w:rPr>
            </w:pPr>
            <w:r>
              <w:rPr>
                <w:rFonts w:ascii="CMU Serif" w:hAnsi="CMU Serif" w:cs="CMU Serif"/>
                <w:b w:val="0"/>
                <w:bCs w:val="0"/>
              </w:rPr>
              <w:t>Programming language</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A05322"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VHDL, C/C++</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A1F633"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LabVIEW, C/C++</w:t>
            </w:r>
          </w:p>
        </w:tc>
      </w:tr>
      <w:tr w:rsidR="00167BF4" w14:paraId="563EE9B6" w14:textId="77777777" w:rsidTr="00167BF4">
        <w:trPr>
          <w:trHeight w:val="368"/>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FFFFFF" w:themeColor="background1"/>
              <w:right w:val="single" w:sz="4" w:space="0" w:color="FFFFFF" w:themeColor="background1"/>
            </w:tcBorders>
            <w:hideMark/>
          </w:tcPr>
          <w:p w14:paraId="7DCF5667" w14:textId="77777777" w:rsidR="00167BF4" w:rsidRDefault="00167BF4">
            <w:pPr>
              <w:spacing w:after="0" w:line="240" w:lineRule="auto"/>
              <w:rPr>
                <w:rFonts w:ascii="CMU Serif" w:hAnsi="CMU Serif" w:cs="CMU Serif"/>
                <w:b w:val="0"/>
                <w:bCs w:val="0"/>
              </w:rPr>
            </w:pPr>
            <w:r>
              <w:rPr>
                <w:rFonts w:ascii="CMU Serif" w:hAnsi="CMU Serif" w:cs="CMU Serif"/>
                <w:b w:val="0"/>
                <w:bCs w:val="0"/>
              </w:rPr>
              <w:t>Price (in U.S. $)</w:t>
            </w:r>
          </w:p>
        </w:tc>
        <w:tc>
          <w:tcPr>
            <w:tcW w:w="30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32B305"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$ 489.99</w:t>
            </w:r>
          </w:p>
        </w:tc>
        <w:tc>
          <w:tcPr>
            <w:tcW w:w="3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0A7533"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$ 324.00</w:t>
            </w:r>
          </w:p>
        </w:tc>
      </w:tr>
    </w:tbl>
    <w:p w14:paraId="4698D032" w14:textId="77777777" w:rsidR="00167BF4" w:rsidRDefault="00167BF4" w:rsidP="00167BF4">
      <w:pPr>
        <w:rPr>
          <w:rFonts w:ascii="CMU Serif" w:hAnsi="CMU Serif" w:cs="CMU Serif"/>
        </w:rPr>
      </w:pPr>
    </w:p>
    <w:p w14:paraId="6F77E946" w14:textId="614CA94C" w:rsidR="00167BF4" w:rsidRDefault="00167BF4" w:rsidP="00F6252E">
      <w:pPr>
        <w:jc w:val="both"/>
        <w:rPr>
          <w:rFonts w:ascii="CMU Serif" w:hAnsi="CMU Serif" w:cs="CMU Serif"/>
          <w:sz w:val="24"/>
          <w:szCs w:val="24"/>
        </w:rPr>
      </w:pPr>
      <w:r>
        <w:rPr>
          <w:rFonts w:ascii="CMU Serif" w:hAnsi="CMU Serif" w:cs="CMU Serif"/>
          <w:sz w:val="24"/>
          <w:szCs w:val="24"/>
        </w:rPr>
        <w:t xml:space="preserve">On one hand, the design flow of myRIO starts with understanding the system requirements to give a decision about hardware/software design partitioning. Then, the logic is implemented and evaluated on the PC for evaluation. After the design is finalized, it is translated to become FPGA compatible, either using LabVIEW, C/C++, or VHDL generated by LabVIEW. LabVIEW FPGA environment allows performance estimation generation </w:t>
      </w:r>
      <w:r w:rsidRPr="00A7003D">
        <w:rPr>
          <w:rFonts w:ascii="CMU Serif" w:hAnsi="CMU Serif" w:cs="CMU Serif"/>
          <w:noProof/>
          <w:sz w:val="24"/>
          <w:szCs w:val="24"/>
        </w:rPr>
        <w:t xml:space="preserve">to </w:t>
      </w:r>
      <w:r w:rsidR="00A7003D">
        <w:rPr>
          <w:rFonts w:ascii="CMU Serif" w:hAnsi="CMU Serif" w:cs="CMU Serif"/>
          <w:noProof/>
          <w:sz w:val="24"/>
          <w:szCs w:val="24"/>
        </w:rPr>
        <w:t>evaluate the implementation quickly</w:t>
      </w:r>
      <w:r>
        <w:rPr>
          <w:rFonts w:ascii="CMU Serif" w:hAnsi="CMU Serif" w:cs="CMU Serif"/>
          <w:sz w:val="24"/>
          <w:szCs w:val="24"/>
        </w:rPr>
        <w:t xml:space="preserve">. Optimization may be required to minimize the number of used resources before the system is synthesized. Lastly, a bit stream file is </w:t>
      </w:r>
      <w:r w:rsidRPr="00A7003D">
        <w:rPr>
          <w:rFonts w:ascii="CMU Serif" w:hAnsi="CMU Serif" w:cs="CMU Serif"/>
          <w:noProof/>
          <w:sz w:val="24"/>
          <w:szCs w:val="24"/>
        </w:rPr>
        <w:t>generated</w:t>
      </w:r>
      <w:r w:rsidR="00A7003D">
        <w:rPr>
          <w:rFonts w:ascii="CMU Serif" w:hAnsi="CMU Serif" w:cs="CMU Serif"/>
          <w:noProof/>
          <w:sz w:val="24"/>
          <w:szCs w:val="24"/>
        </w:rPr>
        <w:t>,</w:t>
      </w:r>
      <w:r>
        <w:rPr>
          <w:rFonts w:ascii="CMU Serif" w:hAnsi="CMU Serif" w:cs="CMU Serif"/>
          <w:sz w:val="24"/>
          <w:szCs w:val="24"/>
        </w:rPr>
        <w:t xml:space="preserve"> and the project is ready to be used within </w:t>
      </w:r>
      <w:r w:rsidRPr="00A7003D">
        <w:rPr>
          <w:rFonts w:ascii="CMU Serif" w:hAnsi="CMU Serif" w:cs="CMU Serif"/>
          <w:noProof/>
          <w:sz w:val="24"/>
          <w:szCs w:val="24"/>
        </w:rPr>
        <w:t>a top-level</w:t>
      </w:r>
      <w:r>
        <w:rPr>
          <w:rFonts w:ascii="CMU Serif" w:hAnsi="CMU Serif" w:cs="CMU Serif"/>
          <w:sz w:val="24"/>
          <w:szCs w:val="24"/>
        </w:rPr>
        <w:t xml:space="preserve"> LabVIEW FPGA program. The LabVIEW FPGA program can communicate with the software portion implemented on the ARM processor, and finally, the system is integrated to complete the functionality. </w:t>
      </w:r>
      <w:r w:rsidRPr="00F6252E">
        <w:rPr>
          <w:rFonts w:ascii="CMU Serif" w:hAnsi="CMU Serif" w:cs="CMU Serif"/>
          <w:sz w:val="24"/>
          <w:szCs w:val="24"/>
        </w:rPr>
        <w:t xml:space="preserve">Figure </w:t>
      </w:r>
      <w:r w:rsidR="00F6252E" w:rsidRPr="00F6252E">
        <w:rPr>
          <w:rFonts w:ascii="CMU Serif" w:hAnsi="CMU Serif" w:cs="CMU Serif"/>
          <w:sz w:val="24"/>
          <w:szCs w:val="24"/>
        </w:rPr>
        <w:t>23</w:t>
      </w:r>
      <w:r w:rsidRPr="00F6252E">
        <w:rPr>
          <w:rFonts w:ascii="CMU Serif" w:hAnsi="CMU Serif" w:cs="CMU Serif"/>
          <w:sz w:val="24"/>
          <w:szCs w:val="24"/>
        </w:rPr>
        <w:t xml:space="preserve"> </w:t>
      </w:r>
      <w:r>
        <w:rPr>
          <w:rFonts w:ascii="CMU Serif" w:hAnsi="CMU Serif" w:cs="CMU Serif"/>
          <w:sz w:val="24"/>
          <w:szCs w:val="24"/>
        </w:rPr>
        <w:t>illustrates the design flow of NI myRIO.</w:t>
      </w:r>
    </w:p>
    <w:p w14:paraId="663D1DD6" w14:textId="77777777" w:rsidR="00167BF4" w:rsidRDefault="00167BF4" w:rsidP="00167BF4">
      <w:pPr>
        <w:spacing w:after="0"/>
        <w:jc w:val="center"/>
        <w:rPr>
          <w:rFonts w:ascii="CMU Serif" w:hAnsi="CMU Serif" w:cs="CMU Serif"/>
        </w:rPr>
      </w:pPr>
      <w:r>
        <w:rPr>
          <w:rFonts w:ascii="CMU Serif" w:hAnsi="CMU Serif" w:cs="CMU Serif"/>
          <w:noProof/>
          <w:color w:val="2E74B5" w:themeColor="accent1" w:themeShade="BF"/>
        </w:rPr>
        <w:drawing>
          <wp:inline distT="0" distB="0" distL="0" distR="0" wp14:anchorId="6BBC7A84" wp14:editId="47A03F3F">
            <wp:extent cx="5734050" cy="2219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219325"/>
                    </a:xfrm>
                    <a:prstGeom prst="rect">
                      <a:avLst/>
                    </a:prstGeom>
                    <a:noFill/>
                    <a:ln>
                      <a:noFill/>
                    </a:ln>
                  </pic:spPr>
                </pic:pic>
              </a:graphicData>
            </a:graphic>
          </wp:inline>
        </w:drawing>
      </w:r>
    </w:p>
    <w:p w14:paraId="51AE7AE0" w14:textId="77777777" w:rsidR="00167BF4" w:rsidRDefault="00167BF4" w:rsidP="00167BF4">
      <w:pPr>
        <w:pStyle w:val="Caption"/>
        <w:spacing w:after="0"/>
        <w:jc w:val="center"/>
        <w:rPr>
          <w:rFonts w:ascii="CMU Serif" w:hAnsi="CMU Serif" w:cs="CMU Serif"/>
        </w:rPr>
      </w:pPr>
      <w:bookmarkStart w:id="102" w:name="_Toc452984960"/>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23</w:t>
      </w:r>
      <w:r>
        <w:fldChar w:fldCharType="end"/>
      </w:r>
      <w:r>
        <w:rPr>
          <w:rFonts w:ascii="CMU Serif" w:hAnsi="CMU Serif" w:cs="CMU Serif"/>
        </w:rPr>
        <w:t xml:space="preserve"> NI MyRIO design flow</w:t>
      </w:r>
      <w:bookmarkEnd w:id="102"/>
    </w:p>
    <w:p w14:paraId="2DACBEF0" w14:textId="77777777" w:rsidR="00167BF4" w:rsidRDefault="00167BF4" w:rsidP="00167BF4">
      <w:pPr>
        <w:spacing w:after="0"/>
        <w:rPr>
          <w:rFonts w:ascii="CMU Serif" w:hAnsi="CMU Serif" w:cs="CMU Serif"/>
          <w:sz w:val="24"/>
          <w:szCs w:val="24"/>
        </w:rPr>
      </w:pPr>
    </w:p>
    <w:p w14:paraId="5725D5AD" w14:textId="22C85077" w:rsidR="00167BF4" w:rsidRDefault="00167BF4" w:rsidP="00F6252E">
      <w:pPr>
        <w:jc w:val="both"/>
        <w:rPr>
          <w:rFonts w:ascii="CMU Serif" w:hAnsi="CMU Serif" w:cs="CMU Serif"/>
          <w:sz w:val="24"/>
          <w:szCs w:val="24"/>
        </w:rPr>
      </w:pPr>
      <w:r>
        <w:rPr>
          <w:rFonts w:ascii="CMU Serif" w:hAnsi="CMU Serif" w:cs="CMU Serif"/>
          <w:sz w:val="24"/>
          <w:szCs w:val="24"/>
        </w:rPr>
        <w:t xml:space="preserve">One the other hand, Xilinx Zedboard follows the same path of evaluating system requirements and partitioning the functionalities between hardware and software. </w:t>
      </w:r>
      <w:r w:rsidR="00A7003D">
        <w:rPr>
          <w:rFonts w:ascii="CMU Serif" w:hAnsi="CMU Serif" w:cs="CMU Serif"/>
          <w:noProof/>
          <w:sz w:val="24"/>
          <w:szCs w:val="24"/>
        </w:rPr>
        <w:t>Typic</w:t>
      </w:r>
      <w:r w:rsidRPr="00A7003D">
        <w:rPr>
          <w:rFonts w:ascii="CMU Serif" w:hAnsi="CMU Serif" w:cs="CMU Serif"/>
          <w:noProof/>
          <w:sz w:val="24"/>
          <w:szCs w:val="24"/>
        </w:rPr>
        <w:t>ally</w:t>
      </w:r>
      <w:r>
        <w:rPr>
          <w:rFonts w:ascii="CMU Serif" w:hAnsi="CMU Serif" w:cs="CMU Serif"/>
          <w:sz w:val="24"/>
          <w:szCs w:val="24"/>
        </w:rPr>
        <w:t xml:space="preserve">, software (on the PS) will be used to implement general purpose sequential processing tasks, an operating system, user applications and GUIs, while computationally intensive data flow parts of the design are more suitably realized in the PL. Afterward, the IP integrator is invoked to </w:t>
      </w:r>
      <w:r w:rsidRPr="00A7003D">
        <w:rPr>
          <w:rFonts w:ascii="CMU Serif" w:hAnsi="CMU Serif" w:cs="CMU Serif"/>
          <w:noProof/>
          <w:sz w:val="24"/>
          <w:szCs w:val="24"/>
        </w:rPr>
        <w:t>design</w:t>
      </w:r>
      <w:r>
        <w:rPr>
          <w:rFonts w:ascii="CMU Serif" w:hAnsi="CMU Serif" w:cs="CMU Serif"/>
          <w:sz w:val="24"/>
          <w:szCs w:val="24"/>
        </w:rPr>
        <w:t xml:space="preserve"> the hardware portion, and optimize it using Vivado HLS. Upon completion, the hardware design is exported to Vivado SDK where the software </w:t>
      </w:r>
      <w:r w:rsidRPr="00A7003D">
        <w:rPr>
          <w:rFonts w:ascii="CMU Serif" w:hAnsi="CMU Serif" w:cs="CMU Serif"/>
          <w:noProof/>
          <w:sz w:val="24"/>
          <w:szCs w:val="24"/>
        </w:rPr>
        <w:t>p</w:t>
      </w:r>
      <w:r w:rsidR="00A7003D">
        <w:rPr>
          <w:rFonts w:ascii="CMU Serif" w:hAnsi="CMU Serif" w:cs="CMU Serif"/>
          <w:noProof/>
          <w:sz w:val="24"/>
          <w:szCs w:val="24"/>
        </w:rPr>
        <w:t>art</w:t>
      </w:r>
      <w:r>
        <w:rPr>
          <w:rFonts w:ascii="CMU Serif" w:hAnsi="CMU Serif" w:cs="CMU Serif"/>
          <w:sz w:val="24"/>
          <w:szCs w:val="24"/>
        </w:rPr>
        <w:t xml:space="preserve"> is implemented. Finally, the </w:t>
      </w:r>
      <w:r w:rsidRPr="00A7003D">
        <w:rPr>
          <w:rFonts w:ascii="CMU Serif" w:hAnsi="CMU Serif" w:cs="CMU Serif"/>
          <w:noProof/>
          <w:sz w:val="24"/>
          <w:szCs w:val="24"/>
        </w:rPr>
        <w:t>hardware</w:t>
      </w:r>
      <w:r>
        <w:rPr>
          <w:rFonts w:ascii="CMU Serif" w:hAnsi="CMU Serif" w:cs="CMU Serif"/>
          <w:sz w:val="24"/>
          <w:szCs w:val="24"/>
        </w:rPr>
        <w:t xml:space="preserve"> and software systems are combined to complete the system </w:t>
      </w:r>
      <w:r w:rsidRPr="00F6252E">
        <w:rPr>
          <w:rFonts w:ascii="CMU Serif" w:hAnsi="CMU Serif" w:cs="CMU Serif"/>
          <w:sz w:val="24"/>
          <w:szCs w:val="24"/>
        </w:rPr>
        <w:t xml:space="preserve">functionality. Figure </w:t>
      </w:r>
      <w:r w:rsidR="00F6252E" w:rsidRPr="00F6252E">
        <w:rPr>
          <w:rFonts w:ascii="CMU Serif" w:hAnsi="CMU Serif" w:cs="CMU Serif"/>
          <w:sz w:val="24"/>
          <w:szCs w:val="24"/>
        </w:rPr>
        <w:t>24</w:t>
      </w:r>
      <w:r w:rsidRPr="00F6252E">
        <w:rPr>
          <w:rFonts w:ascii="CMU Serif" w:hAnsi="CMU Serif" w:cs="CMU Serif"/>
          <w:sz w:val="24"/>
          <w:szCs w:val="24"/>
        </w:rPr>
        <w:t xml:space="preserve"> illustrates </w:t>
      </w:r>
      <w:r>
        <w:rPr>
          <w:rFonts w:ascii="CMU Serif" w:hAnsi="CMU Serif" w:cs="CMU Serif"/>
          <w:sz w:val="24"/>
          <w:szCs w:val="24"/>
        </w:rPr>
        <w:t xml:space="preserve">the design flow of Xilinx Zedboard. </w:t>
      </w:r>
    </w:p>
    <w:p w14:paraId="61833B8A" w14:textId="77777777" w:rsidR="00167BF4" w:rsidRDefault="00167BF4" w:rsidP="00167BF4">
      <w:pPr>
        <w:spacing w:after="0"/>
        <w:jc w:val="center"/>
        <w:rPr>
          <w:rFonts w:ascii="CMU Serif" w:hAnsi="CMU Serif" w:cs="CMU Serif"/>
        </w:rPr>
      </w:pPr>
      <w:r>
        <w:rPr>
          <w:noProof/>
        </w:rPr>
        <mc:AlternateContent>
          <mc:Choice Requires="wpg">
            <w:drawing>
              <wp:inline distT="0" distB="0" distL="0" distR="0" wp14:anchorId="1454FDE7" wp14:editId="69A7379D">
                <wp:extent cx="5750560" cy="2647950"/>
                <wp:effectExtent l="0" t="0" r="2540" b="0"/>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2647950"/>
                          <a:chOff x="0" y="0"/>
                          <a:chExt cx="91493" cy="46001"/>
                        </a:xfrm>
                      </wpg:grpSpPr>
                      <pic:pic xmlns:pic="http://schemas.openxmlformats.org/drawingml/2006/picture">
                        <pic:nvPicPr>
                          <pic:cNvPr id="104" name="Picture 48"/>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93" cy="46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pic:spPr>
                      </pic:pic>
                      <wps:wsp>
                        <wps:cNvPr id="105" name="Rectangle 49"/>
                        <wps:cNvSpPr>
                          <a:spLocks noChangeArrowheads="1"/>
                        </wps:cNvSpPr>
                        <wps:spPr bwMode="auto">
                          <a:xfrm>
                            <a:off x="65972" y="30864"/>
                            <a:ext cx="23924" cy="13239"/>
                          </a:xfrm>
                          <a:prstGeom prst="rect">
                            <a:avLst/>
                          </a:prstGeom>
                          <a:solidFill>
                            <a:schemeClr val="bg1">
                              <a:lumMod val="100000"/>
                              <a:lumOff val="0"/>
                            </a:schemeClr>
                          </a:solidFill>
                          <a:ln>
                            <a:noFill/>
                          </a:ln>
                          <a:extLst>
                            <a:ext uri="{91240B29-F687-4F45-9708-019B960494DF}">
                              <a14:hiddenLine xmlns:a14="http://schemas.microsoft.com/office/drawing/2010/main" w="19050">
                                <a:solidFill>
                                  <a:srgbClr val="000000"/>
                                </a:solidFill>
                                <a:miter lim="800000"/>
                                <a:headEnd/>
                                <a:tailEnd/>
                              </a14:hiddenLine>
                            </a:ext>
                          </a:extLst>
                        </wps:spPr>
                        <wps:bodyPr rot="0" vert="horz" wrap="square" lIns="91440" tIns="45720" rIns="91440" bIns="45720" anchor="ctr" anchorCtr="0" upright="1">
                          <a:noAutofit/>
                        </wps:bodyPr>
                      </wps:wsp>
                    </wpg:wgp>
                  </a:graphicData>
                </a:graphic>
              </wp:inline>
            </w:drawing>
          </mc:Choice>
          <mc:Fallback>
            <w:pict>
              <v:group w14:anchorId="3FE518E4" id="Group 103" o:spid="_x0000_s1026" style="width:452.8pt;height:208.5pt;mso-position-horizontal-relative:char;mso-position-vertical-relative:line" coordsize="91493,4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">
                <v:shape id="Picture 48" o:spid="_x0000_s1027" type="#_x0000_t75" style="position:absolute;width:91493;height:4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" strokeweight=".25pt">
                  <v:imagedata r:id="rId40" o:title=""/>
                  <v:path arrowok="t"/>
                </v:shape>
                <v:rect id="Rectangle 49" o:spid="_x0000_s1028" style="position:absolute;left:65972;top:30864;width:23924;height:1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" fillcolor="white [3212]" stroked="f" strokeweight="1.5pt"/>
                <w10:anchorlock/>
              </v:group>
            </w:pict>
          </mc:Fallback>
        </mc:AlternateContent>
      </w:r>
    </w:p>
    <w:p w14:paraId="02901A58" w14:textId="77777777" w:rsidR="00167BF4" w:rsidRDefault="00167BF4" w:rsidP="00167BF4">
      <w:pPr>
        <w:pStyle w:val="Caption"/>
        <w:jc w:val="center"/>
        <w:rPr>
          <w:rFonts w:ascii="CMU Serif" w:hAnsi="CMU Serif" w:cs="CMU Serif"/>
        </w:rPr>
      </w:pPr>
      <w:bookmarkStart w:id="103" w:name="_Toc452984961"/>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24</w:t>
      </w:r>
      <w:r>
        <w:fldChar w:fldCharType="end"/>
      </w:r>
      <w:r>
        <w:rPr>
          <w:rFonts w:ascii="CMU Serif" w:hAnsi="CMU Serif" w:cs="CMU Serif"/>
        </w:rPr>
        <w:t xml:space="preserve"> Xilinx Zedboard design flow</w:t>
      </w:r>
      <w:bookmarkEnd w:id="103"/>
    </w:p>
    <w:p w14:paraId="2BDE8D2C" w14:textId="1F95DAAD" w:rsidR="00167BF4" w:rsidRDefault="00167BF4" w:rsidP="004A72B4">
      <w:pPr>
        <w:rPr>
          <w:rFonts w:ascii="CMU Serif" w:hAnsi="CMU Serif" w:cs="CMU Serif"/>
        </w:rPr>
      </w:pPr>
      <w:r>
        <w:rPr>
          <w:rFonts w:ascii="CMU Serif" w:hAnsi="CMU Serif" w:cs="CMU Serif"/>
        </w:rPr>
        <w:t xml:space="preserve">In conclusion, </w:t>
      </w:r>
      <w:r w:rsidR="004A72B4">
        <w:rPr>
          <w:rFonts w:ascii="CMU Serif" w:hAnsi="CMU Serif" w:cs="CMU Serif"/>
        </w:rPr>
        <w:t>m</w:t>
      </w:r>
      <w:r>
        <w:rPr>
          <w:rFonts w:ascii="CMU Serif" w:hAnsi="CMU Serif" w:cs="CMU Serif"/>
        </w:rPr>
        <w:t xml:space="preserve">yRio board was selected for the following reasons: </w:t>
      </w:r>
    </w:p>
    <w:p w14:paraId="13DAAD73" w14:textId="77777777" w:rsidR="00167BF4" w:rsidRDefault="00167BF4" w:rsidP="00167BF4">
      <w:pPr>
        <w:pStyle w:val="ListParagraph"/>
        <w:numPr>
          <w:ilvl w:val="0"/>
          <w:numId w:val="15"/>
        </w:numPr>
        <w:jc w:val="both"/>
        <w:rPr>
          <w:rFonts w:ascii="CMU Serif" w:hAnsi="CMU Serif" w:cs="CMU Serif"/>
        </w:rPr>
      </w:pPr>
      <w:r>
        <w:rPr>
          <w:rFonts w:ascii="CMU Serif" w:hAnsi="CMU Serif" w:cs="CMU Serif"/>
        </w:rPr>
        <w:t>It has a built-in WiFi capability with radio mode IEEE 802.11.</w:t>
      </w:r>
    </w:p>
    <w:p w14:paraId="473CCDCC" w14:textId="77777777" w:rsidR="00167BF4" w:rsidRDefault="00167BF4" w:rsidP="00167BF4">
      <w:pPr>
        <w:pStyle w:val="ListParagraph"/>
        <w:numPr>
          <w:ilvl w:val="0"/>
          <w:numId w:val="15"/>
        </w:numPr>
        <w:jc w:val="both"/>
        <w:rPr>
          <w:rFonts w:ascii="CMU Serif" w:hAnsi="CMU Serif" w:cs="CMU Serif"/>
        </w:rPr>
      </w:pPr>
      <w:r>
        <w:rPr>
          <w:rFonts w:ascii="CMU Serif" w:hAnsi="CMU Serif" w:cs="CMU Serif"/>
        </w:rPr>
        <w:t>The Bluetooth communication can be established using a Bluetooth module or dongle.</w:t>
      </w:r>
    </w:p>
    <w:p w14:paraId="02AFEDB8" w14:textId="77777777" w:rsidR="00167BF4" w:rsidRDefault="00167BF4" w:rsidP="00167BF4">
      <w:pPr>
        <w:pStyle w:val="ListParagraph"/>
        <w:numPr>
          <w:ilvl w:val="0"/>
          <w:numId w:val="15"/>
        </w:numPr>
        <w:jc w:val="both"/>
        <w:rPr>
          <w:rFonts w:ascii="CMU Serif" w:hAnsi="CMU Serif" w:cs="CMU Serif"/>
        </w:rPr>
      </w:pPr>
      <w:r>
        <w:rPr>
          <w:rFonts w:ascii="CMU Serif" w:hAnsi="CMU Serif" w:cs="CMU Serif"/>
        </w:rPr>
        <w:t>It costs only $324 which</w:t>
      </w:r>
      <w:r>
        <w:rPr>
          <w:rFonts w:ascii="CMU Serif" w:hAnsi="CMU Serif" w:cs="CMU Serif"/>
          <w:sz w:val="24"/>
          <w:szCs w:val="24"/>
        </w:rPr>
        <w:t xml:space="preserve"> is low cost compared with Zedboard that costs</w:t>
      </w:r>
      <w:r>
        <w:rPr>
          <w:rFonts w:ascii="CMU Serif" w:hAnsi="CMU Serif" w:cs="CMU Serif"/>
        </w:rPr>
        <w:t xml:space="preserve"> $489.99.</w:t>
      </w:r>
    </w:p>
    <w:p w14:paraId="323F60D2" w14:textId="77777777" w:rsidR="00167BF4" w:rsidRDefault="00167BF4" w:rsidP="00167BF4">
      <w:pPr>
        <w:pStyle w:val="ListParagraph"/>
        <w:numPr>
          <w:ilvl w:val="0"/>
          <w:numId w:val="15"/>
        </w:numPr>
        <w:jc w:val="both"/>
        <w:rPr>
          <w:rFonts w:ascii="CMU Serif" w:hAnsi="CMU Serif" w:cs="CMU Serif"/>
        </w:rPr>
      </w:pPr>
      <w:r>
        <w:rPr>
          <w:rFonts w:ascii="CMU Serif" w:hAnsi="CMU Serif" w:cs="CMU Serif"/>
        </w:rPr>
        <w:t>Supports graphical programmability using LabVIEW.</w:t>
      </w:r>
    </w:p>
    <w:p w14:paraId="44721BE0" w14:textId="77777777" w:rsidR="00167BF4" w:rsidRDefault="00167BF4" w:rsidP="00167BF4">
      <w:pPr>
        <w:pStyle w:val="ListParagraph"/>
        <w:numPr>
          <w:ilvl w:val="0"/>
          <w:numId w:val="15"/>
        </w:numPr>
        <w:jc w:val="both"/>
        <w:rPr>
          <w:rFonts w:ascii="CMU Serif" w:hAnsi="CMU Serif" w:cs="CMU Serif"/>
        </w:rPr>
      </w:pPr>
      <w:r>
        <w:rPr>
          <w:rFonts w:ascii="CMU Serif" w:hAnsi="CMU Serif" w:cs="CMU Serif"/>
        </w:rPr>
        <w:t xml:space="preserve">It has </w:t>
      </w:r>
      <w:r>
        <w:rPr>
          <w:rFonts w:ascii="CMU Serif" w:hAnsi="CMU Serif" w:cs="CMU Serif"/>
          <w:noProof/>
        </w:rPr>
        <w:t>a smaller</w:t>
      </w:r>
      <w:r>
        <w:rPr>
          <w:rFonts w:ascii="CMU Serif" w:hAnsi="CMU Serif" w:cs="CMU Serif"/>
        </w:rPr>
        <w:t xml:space="preserve"> size than the Zedboard.</w:t>
      </w:r>
    </w:p>
    <w:p w14:paraId="6B2CD5CC" w14:textId="38BF0D88" w:rsidR="00A7003D" w:rsidRDefault="00167BF4" w:rsidP="00411EAF">
      <w:pPr>
        <w:pStyle w:val="Heading3"/>
        <w:numPr>
          <w:ilvl w:val="2"/>
          <w:numId w:val="29"/>
        </w:numPr>
        <w:spacing w:after="200"/>
        <w:rPr>
          <w:rFonts w:ascii="CMU Serif" w:hAnsi="CMU Serif" w:cs="CMU Serif"/>
        </w:rPr>
      </w:pPr>
      <w:bookmarkStart w:id="104" w:name="_Toc453620443"/>
      <w:r>
        <w:rPr>
          <w:rFonts w:ascii="CMU Serif" w:hAnsi="CMU Serif" w:cs="CMU Serif"/>
        </w:rPr>
        <w:t xml:space="preserve">PmodBT2 </w:t>
      </w:r>
      <w:r w:rsidR="00A7003D">
        <w:rPr>
          <w:rFonts w:ascii="CMU Serif" w:hAnsi="CMU Serif" w:cs="CMU Serif"/>
        </w:rPr>
        <w:t>Bluetooth</w:t>
      </w:r>
      <w:r>
        <w:rPr>
          <w:rFonts w:ascii="CMU Serif" w:hAnsi="CMU Serif" w:cs="CMU Serif"/>
        </w:rPr>
        <w:t xml:space="preserve"> module</w:t>
      </w:r>
      <w:bookmarkEnd w:id="104"/>
      <w:r>
        <w:rPr>
          <w:rFonts w:ascii="CMU Serif" w:hAnsi="CMU Serif" w:cs="CMU Serif"/>
        </w:rPr>
        <w:t xml:space="preserve"> </w:t>
      </w:r>
    </w:p>
    <w:p w14:paraId="01E0E48F" w14:textId="21B16CC6" w:rsidR="00167BF4" w:rsidRPr="00A7003D" w:rsidRDefault="008374B1" w:rsidP="00A7003D">
      <w:pPr>
        <w:spacing w:after="0"/>
        <w:jc w:val="both"/>
        <w:rPr>
          <w:rFonts w:ascii="CMU Serif" w:hAnsi="CMU Serif" w:cs="CMU Serif"/>
        </w:rPr>
      </w:pPr>
      <w:r>
        <w:rPr>
          <w:rFonts w:ascii="CMU Serif" w:hAnsi="CMU Serif" w:cs="CMU Serif"/>
        </w:rPr>
        <w:t xml:space="preserve">The PmodBT2 is a peripheral module </w:t>
      </w:r>
      <w:r w:rsidR="00167BF4" w:rsidRPr="00A7003D">
        <w:rPr>
          <w:rFonts w:ascii="CMU Serif" w:hAnsi="CMU Serif" w:cs="CMU Serif"/>
        </w:rPr>
        <w:t xml:space="preserve">that employs the Roving Networks RN-42, hence creates a fully integrated Bluetooth interface. This chip allows communicating with it via UART or through the secondary SPI header for updating the RN-42 firmware upon need. PmodBT2 is provided by Diligent Co., which is a National Instruments Company that produces peripheral module interfaces. This means an open standard defined by the company specifically for peripherals used </w:t>
      </w:r>
      <w:r w:rsidR="006502FB">
        <w:rPr>
          <w:rFonts w:ascii="CMU Serif" w:hAnsi="CMU Serif" w:cs="CMU Serif"/>
        </w:rPr>
        <w:t>with FPGAs and microcontrollers</w:t>
      </w:r>
      <w:r w:rsidR="00167BF4" w:rsidRPr="00A7003D">
        <w:rPr>
          <w:rFonts w:ascii="CMU Serif" w:hAnsi="CMU Serif" w:cs="CMU Serif"/>
        </w:rPr>
        <w:t xml:space="preserve"> </w:t>
      </w:r>
      <w:sdt>
        <w:sdtPr>
          <w:rPr>
            <w:rFonts w:ascii="CMU Serif" w:hAnsi="CMU Serif" w:cs="CMU Serif"/>
          </w:rPr>
          <w:id w:val="1077709263"/>
          <w:citation/>
        </w:sdtPr>
        <w:sdtEndPr/>
        <w:sdtContent>
          <w:r w:rsidR="00167BF4" w:rsidRPr="00A7003D">
            <w:rPr>
              <w:rFonts w:ascii="CMU Serif" w:hAnsi="CMU Serif" w:cs="CMU Serif"/>
            </w:rPr>
            <w:fldChar w:fldCharType="begin"/>
          </w:r>
          <w:r w:rsidR="00167BF4" w:rsidRPr="00A7003D">
            <w:rPr>
              <w:rFonts w:ascii="CMU Serif" w:hAnsi="CMU Serif" w:cs="CMU Serif"/>
            </w:rPr>
            <w:instrText xml:space="preserve"> CITATION Dig16 \l 1033 </w:instrText>
          </w:r>
          <w:r w:rsidR="00167BF4" w:rsidRPr="00A7003D">
            <w:rPr>
              <w:rFonts w:ascii="CMU Serif" w:hAnsi="CMU Serif" w:cs="CMU Serif"/>
            </w:rPr>
            <w:fldChar w:fldCharType="separate"/>
          </w:r>
          <w:r w:rsidR="00167BF4" w:rsidRPr="00A7003D">
            <w:rPr>
              <w:rFonts w:ascii="CMU Serif" w:hAnsi="CMU Serif" w:cs="CMU Serif"/>
            </w:rPr>
            <w:t>[40]</w:t>
          </w:r>
          <w:r w:rsidR="00167BF4" w:rsidRPr="00A7003D">
            <w:rPr>
              <w:rFonts w:ascii="CMU Serif" w:hAnsi="CMU Serif" w:cs="CMU Serif"/>
            </w:rPr>
            <w:fldChar w:fldCharType="end"/>
          </w:r>
        </w:sdtContent>
      </w:sdt>
      <w:r w:rsidR="006502FB">
        <w:rPr>
          <w:rFonts w:ascii="CMU Serif" w:hAnsi="CMU Serif" w:cs="CMU Serif"/>
        </w:rPr>
        <w:t>.</w:t>
      </w:r>
    </w:p>
    <w:p w14:paraId="2BACEE75" w14:textId="65475CB0" w:rsidR="00167BF4" w:rsidRDefault="00167BF4" w:rsidP="00A7003D">
      <w:pPr>
        <w:spacing w:after="0"/>
        <w:jc w:val="both"/>
        <w:rPr>
          <w:rFonts w:ascii="CMU Serif" w:hAnsi="CMU Serif" w:cs="CMU Serif"/>
        </w:rPr>
      </w:pPr>
      <w:r>
        <w:rPr>
          <w:rFonts w:ascii="CMU Serif" w:hAnsi="CMU Serif" w:cs="CMU Serif"/>
        </w:rPr>
        <w:t xml:space="preserve">The PmodBT2 </w:t>
      </w:r>
      <w:r>
        <w:rPr>
          <w:rFonts w:ascii="CMU Serif" w:hAnsi="CMU Serif" w:cs="CMU Serif"/>
          <w:noProof/>
        </w:rPr>
        <w:t>is configured</w:t>
      </w:r>
      <w:r>
        <w:rPr>
          <w:rFonts w:ascii="CMU Serif" w:hAnsi="CMU Serif" w:cs="CMU Serif"/>
        </w:rPr>
        <w:t xml:space="preserve"> after it is hard-wired connected to the computer using any terminal software, for instance using puTTY. The configuration can </w:t>
      </w:r>
      <w:r>
        <w:rPr>
          <w:rFonts w:ascii="CMU Serif" w:hAnsi="CMU Serif" w:cs="CMU Serif"/>
          <w:noProof/>
        </w:rPr>
        <w:t>be done</w:t>
      </w:r>
      <w:r>
        <w:rPr>
          <w:rFonts w:ascii="CMU Serif" w:hAnsi="CMU Serif" w:cs="CMU Serif"/>
        </w:rPr>
        <w:t xml:space="preserve"> </w:t>
      </w:r>
      <w:r w:rsidRPr="00A7003D">
        <w:rPr>
          <w:rFonts w:ascii="CMU Serif" w:hAnsi="CMU Serif" w:cs="CMU Serif"/>
          <w:noProof/>
        </w:rPr>
        <w:t>only</w:t>
      </w:r>
      <w:r>
        <w:rPr>
          <w:rFonts w:ascii="CMU Serif" w:hAnsi="CMU Serif" w:cs="CMU Serif"/>
        </w:rPr>
        <w:t xml:space="preserve"> once if the auto-connect mode was selected.</w:t>
      </w:r>
      <w:r w:rsidR="00F85860">
        <w:rPr>
          <w:rFonts w:ascii="CMU Serif" w:hAnsi="CMU Serif" w:cs="CMU Serif"/>
        </w:rPr>
        <w:t xml:space="preserve"> Figure 25 illustrates the hardware external view of PmodBT2.</w:t>
      </w:r>
      <w:r>
        <w:rPr>
          <w:rFonts w:ascii="CMU Serif" w:hAnsi="CMU Serif" w:cs="CMU Serif"/>
        </w:rPr>
        <w:t xml:space="preserve"> </w:t>
      </w:r>
    </w:p>
    <w:p w14:paraId="7DBBA673" w14:textId="77777777" w:rsidR="00F85860" w:rsidRDefault="00F85860" w:rsidP="00A7003D">
      <w:pPr>
        <w:spacing w:after="0"/>
        <w:jc w:val="both"/>
        <w:rPr>
          <w:rFonts w:ascii="CMU Serif" w:hAnsi="CMU Serif" w:cs="CMU Serif"/>
        </w:rPr>
      </w:pPr>
    </w:p>
    <w:p w14:paraId="2444D44D" w14:textId="77777777" w:rsidR="00167BF4" w:rsidRDefault="00167BF4" w:rsidP="00167BF4">
      <w:pPr>
        <w:keepNext/>
        <w:spacing w:after="0"/>
        <w:jc w:val="center"/>
        <w:rPr>
          <w:rFonts w:ascii="CMU Serif" w:hAnsi="CMU Serif" w:cs="CMU Serif"/>
        </w:rPr>
      </w:pPr>
      <w:r>
        <w:rPr>
          <w:rFonts w:ascii="CMU Serif" w:hAnsi="CMU Serif" w:cs="CMU Serif"/>
          <w:noProof/>
        </w:rPr>
        <w:drawing>
          <wp:inline distT="0" distB="0" distL="0" distR="0" wp14:anchorId="7B2C16F8" wp14:editId="4F0D792C">
            <wp:extent cx="2667000" cy="19812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7000" cy="1981200"/>
                    </a:xfrm>
                    <a:prstGeom prst="rect">
                      <a:avLst/>
                    </a:prstGeom>
                    <a:noFill/>
                    <a:ln w="9525" cmpd="sng">
                      <a:solidFill>
                        <a:srgbClr val="000000"/>
                      </a:solidFill>
                      <a:miter lim="800000"/>
                      <a:headEnd/>
                      <a:tailEnd/>
                    </a:ln>
                    <a:effectLst/>
                  </pic:spPr>
                </pic:pic>
              </a:graphicData>
            </a:graphic>
          </wp:inline>
        </w:drawing>
      </w:r>
    </w:p>
    <w:p w14:paraId="7F9157A0" w14:textId="77777777" w:rsidR="00167BF4" w:rsidRDefault="00167BF4" w:rsidP="00167BF4">
      <w:pPr>
        <w:pStyle w:val="Caption"/>
        <w:jc w:val="center"/>
        <w:rPr>
          <w:rFonts w:ascii="CMU Serif" w:hAnsi="CMU Serif" w:cs="CMU Serif"/>
        </w:rPr>
      </w:pPr>
      <w:bookmarkStart w:id="105" w:name="_Toc452984962"/>
      <w:r>
        <w:rPr>
          <w:rFonts w:ascii="CMU Serif" w:hAnsi="CMU Serif" w:cs="CMU Serif"/>
        </w:rPr>
        <w:t xml:space="preserve">Figure </w:t>
      </w:r>
      <w:r>
        <w:fldChar w:fldCharType="begin"/>
      </w:r>
      <w:r>
        <w:rPr>
          <w:rFonts w:ascii="CMU Serif" w:hAnsi="CMU Serif" w:cs="CMU Serif"/>
        </w:rPr>
        <w:instrText xml:space="preserve"> SEQ Figure \* ARABIC </w:instrText>
      </w:r>
      <w:r>
        <w:fldChar w:fldCharType="separate"/>
      </w:r>
      <w:r w:rsidR="00532846">
        <w:rPr>
          <w:rFonts w:ascii="CMU Serif" w:hAnsi="CMU Serif" w:cs="CMU Serif"/>
          <w:noProof/>
        </w:rPr>
        <w:t>25</w:t>
      </w:r>
      <w:r>
        <w:fldChar w:fldCharType="end"/>
      </w:r>
      <w:r>
        <w:rPr>
          <w:rFonts w:ascii="CMU Serif" w:hAnsi="CMU Serif" w:cs="CMU Serif"/>
        </w:rPr>
        <w:t xml:space="preserve"> PmodBT2 module </w:t>
      </w:r>
      <w:sdt>
        <w:sdtPr>
          <w:rPr>
            <w:rFonts w:ascii="CMU Serif" w:hAnsi="CMU Serif" w:cs="CMU Serif"/>
          </w:rPr>
          <w:id w:val="-937910406"/>
          <w:citation/>
        </w:sdtPr>
        <w:sdtEndPr/>
        <w:sdtContent>
          <w:r>
            <w:fldChar w:fldCharType="begin"/>
          </w:r>
          <w:r>
            <w:rPr>
              <w:rFonts w:ascii="CMU Serif" w:hAnsi="CMU Serif" w:cs="CMU Serif"/>
            </w:rPr>
            <w:instrText xml:space="preserve"> CITATION Dig16 \l 1033 </w:instrText>
          </w:r>
          <w:r>
            <w:fldChar w:fldCharType="separate"/>
          </w:r>
          <w:r>
            <w:rPr>
              <w:rFonts w:ascii="CMU Serif" w:hAnsi="CMU Serif" w:cs="CMU Serif"/>
              <w:noProof/>
            </w:rPr>
            <w:t>[40]</w:t>
          </w:r>
          <w:r>
            <w:fldChar w:fldCharType="end"/>
          </w:r>
        </w:sdtContent>
      </w:sdt>
      <w:bookmarkEnd w:id="105"/>
    </w:p>
    <w:p w14:paraId="05DB842C" w14:textId="77777777" w:rsidR="00167BF4" w:rsidRDefault="00167BF4" w:rsidP="00167BF4">
      <w:pPr>
        <w:jc w:val="both"/>
        <w:rPr>
          <w:rFonts w:ascii="CMU Serif" w:hAnsi="CMU Serif" w:cs="CMU Serif"/>
        </w:rPr>
      </w:pPr>
      <w:r>
        <w:rPr>
          <w:rFonts w:ascii="CMU Serif" w:hAnsi="CMU Serif" w:cs="CMU Serif"/>
        </w:rPr>
        <w:t xml:space="preserve">To sum up, the PmodBT2 </w:t>
      </w:r>
      <w:r>
        <w:rPr>
          <w:rFonts w:ascii="CMU Serif" w:hAnsi="CMU Serif" w:cs="CMU Serif"/>
          <w:noProof/>
        </w:rPr>
        <w:t>was selected</w:t>
      </w:r>
      <w:r>
        <w:rPr>
          <w:rFonts w:ascii="CMU Serif" w:hAnsi="CMU Serif" w:cs="CMU Serif"/>
        </w:rPr>
        <w:t xml:space="preserve"> among other Bluetooth modules due to:</w:t>
      </w:r>
    </w:p>
    <w:p w14:paraId="516A46F4" w14:textId="77777777" w:rsidR="00167BF4" w:rsidRDefault="00167BF4" w:rsidP="00167BF4">
      <w:pPr>
        <w:pStyle w:val="ListParagraph"/>
        <w:numPr>
          <w:ilvl w:val="0"/>
          <w:numId w:val="16"/>
        </w:numPr>
        <w:jc w:val="both"/>
        <w:rPr>
          <w:rFonts w:ascii="CMU Serif" w:hAnsi="CMU Serif" w:cs="CMU Serif"/>
        </w:rPr>
      </w:pPr>
      <w:r>
        <w:rPr>
          <w:rFonts w:ascii="CMU Serif" w:hAnsi="CMU Serif" w:cs="CMU Serif"/>
        </w:rPr>
        <w:t xml:space="preserve">It provides six different modes including the </w:t>
      </w:r>
      <w:r>
        <w:rPr>
          <w:rFonts w:ascii="CMU Serif" w:hAnsi="CMU Serif" w:cs="CMU Serif"/>
          <w:noProof/>
        </w:rPr>
        <w:t>master</w:t>
      </w:r>
      <w:r>
        <w:rPr>
          <w:rFonts w:ascii="CMU Serif" w:hAnsi="CMU Serif" w:cs="CMU Serif"/>
        </w:rPr>
        <w:t>, slave, and auto-connection which allows the module to connect automatically to a predefined device when it is on.</w:t>
      </w:r>
    </w:p>
    <w:p w14:paraId="7530D69B" w14:textId="77777777" w:rsidR="00167BF4" w:rsidRDefault="00167BF4" w:rsidP="00167BF4">
      <w:pPr>
        <w:pStyle w:val="ListParagraph"/>
        <w:numPr>
          <w:ilvl w:val="0"/>
          <w:numId w:val="16"/>
        </w:numPr>
        <w:jc w:val="both"/>
        <w:rPr>
          <w:rFonts w:ascii="CMU Serif" w:hAnsi="CMU Serif" w:cs="CMU Serif"/>
        </w:rPr>
      </w:pPr>
      <w:r>
        <w:rPr>
          <w:rFonts w:ascii="CMU Serif" w:hAnsi="CMU Serif" w:cs="CMU Serif"/>
        </w:rPr>
        <w:t>It provides secure communication using means of encryption for the transmitted data.</w:t>
      </w:r>
    </w:p>
    <w:p w14:paraId="6DA5DB96" w14:textId="77777777" w:rsidR="00167BF4" w:rsidRDefault="00167BF4" w:rsidP="00167BF4">
      <w:pPr>
        <w:pStyle w:val="ListParagraph"/>
        <w:numPr>
          <w:ilvl w:val="0"/>
          <w:numId w:val="16"/>
        </w:numPr>
        <w:jc w:val="both"/>
        <w:rPr>
          <w:rFonts w:ascii="CMU Serif" w:hAnsi="CMU Serif" w:cs="CMU Serif"/>
        </w:rPr>
      </w:pPr>
      <w:r>
        <w:rPr>
          <w:rFonts w:ascii="CMU Serif" w:hAnsi="CMU Serif" w:cs="CMU Serif"/>
        </w:rPr>
        <w:t>It has a 12-pin connector UART interface making it compatible for connecting the NI myRIO device and the SHIMMER sensing device.</w:t>
      </w:r>
    </w:p>
    <w:p w14:paraId="0EE5FD42" w14:textId="77777777" w:rsidR="00167BF4" w:rsidRDefault="00167BF4" w:rsidP="00167BF4">
      <w:pPr>
        <w:pStyle w:val="ListParagraph"/>
        <w:numPr>
          <w:ilvl w:val="0"/>
          <w:numId w:val="16"/>
        </w:numPr>
        <w:jc w:val="both"/>
        <w:rPr>
          <w:rFonts w:ascii="CMU Serif" w:hAnsi="CMU Serif" w:cs="CMU Serif"/>
        </w:rPr>
      </w:pPr>
      <w:r>
        <w:rPr>
          <w:rFonts w:ascii="CMU Serif" w:hAnsi="CMU Serif" w:cs="CMU Serif"/>
        </w:rPr>
        <w:t>Features low power consumption.</w:t>
      </w:r>
    </w:p>
    <w:p w14:paraId="283198E1" w14:textId="77777777" w:rsidR="00167BF4" w:rsidRDefault="00167BF4" w:rsidP="00411EAF">
      <w:pPr>
        <w:pStyle w:val="Heading2"/>
        <w:numPr>
          <w:ilvl w:val="1"/>
          <w:numId w:val="29"/>
        </w:numPr>
        <w:spacing w:before="240" w:after="240"/>
        <w:rPr>
          <w:rFonts w:ascii="CMU Serif" w:hAnsi="CMU Serif" w:cs="CMU Serif"/>
          <w:color w:val="2E74B5" w:themeColor="accent1" w:themeShade="BF"/>
        </w:rPr>
      </w:pPr>
      <w:bookmarkStart w:id="106" w:name="_Toc453620444"/>
      <w:r>
        <w:rPr>
          <w:rFonts w:ascii="CMU Serif" w:hAnsi="CMU Serif" w:cs="CMU Serif"/>
          <w:color w:val="2E74B5" w:themeColor="accent1" w:themeShade="BF"/>
        </w:rPr>
        <w:t>Software Design</w:t>
      </w:r>
      <w:bookmarkEnd w:id="106"/>
    </w:p>
    <w:p w14:paraId="11C2C9A8" w14:textId="77777777" w:rsidR="00167BF4" w:rsidRDefault="00167BF4" w:rsidP="00A7003D">
      <w:pPr>
        <w:pStyle w:val="Heading3"/>
        <w:numPr>
          <w:ilvl w:val="2"/>
          <w:numId w:val="17"/>
        </w:numPr>
        <w:spacing w:after="200"/>
        <w:rPr>
          <w:rFonts w:ascii="CMU Serif" w:hAnsi="CMU Serif" w:cs="CMU Serif"/>
          <w:sz w:val="24"/>
          <w:szCs w:val="24"/>
        </w:rPr>
      </w:pPr>
      <w:bookmarkStart w:id="107" w:name="_Toc453620445"/>
      <w:r>
        <w:rPr>
          <w:rFonts w:ascii="CMU Serif" w:hAnsi="CMU Serif" w:cs="CMU Serif"/>
          <w:sz w:val="24"/>
          <w:szCs w:val="24"/>
        </w:rPr>
        <w:t>Overview of Used Software: LabVIEW</w:t>
      </w:r>
      <w:bookmarkEnd w:id="107"/>
    </w:p>
    <w:p w14:paraId="78BEE44E" w14:textId="7CD32986" w:rsidR="00167BF4" w:rsidRDefault="00167BF4" w:rsidP="00A7003D">
      <w:pPr>
        <w:spacing w:after="0"/>
        <w:jc w:val="both"/>
        <w:rPr>
          <w:rFonts w:ascii="CMU Serif" w:hAnsi="CMU Serif" w:cs="CMU Serif"/>
          <w:sz w:val="24"/>
          <w:szCs w:val="24"/>
        </w:rPr>
      </w:pPr>
      <w:r w:rsidRPr="00A7003D">
        <w:rPr>
          <w:rFonts w:ascii="CMU Serif" w:hAnsi="CMU Serif" w:cs="CMU Serif"/>
          <w:noProof/>
          <w:sz w:val="24"/>
          <w:szCs w:val="24"/>
        </w:rPr>
        <w:t>LabVIEW, stands for Laboratory Virtual Instrument Engineering Workbench,</w:t>
      </w:r>
      <w:r>
        <w:rPr>
          <w:rFonts w:ascii="CMU Serif" w:hAnsi="CMU Serif" w:cs="CMU Serif"/>
          <w:sz w:val="24"/>
          <w:szCs w:val="24"/>
        </w:rPr>
        <w:t xml:space="preserve"> is a </w:t>
      </w:r>
      <w:r>
        <w:rPr>
          <w:rFonts w:ascii="CMU Serif" w:hAnsi="CMU Serif" w:cs="CMU Serif"/>
          <w:noProof/>
          <w:sz w:val="24"/>
          <w:szCs w:val="24"/>
        </w:rPr>
        <w:t>system design</w:t>
      </w:r>
      <w:r>
        <w:rPr>
          <w:rFonts w:ascii="CMU Serif" w:hAnsi="CMU Serif" w:cs="CMU Serif"/>
          <w:sz w:val="24"/>
          <w:szCs w:val="24"/>
        </w:rPr>
        <w:t xml:space="preserve"> platform and development environment for visual dataflow programming, developed by national instruments. It </w:t>
      </w:r>
      <w:r>
        <w:rPr>
          <w:rFonts w:ascii="CMU Serif" w:hAnsi="CMU Serif" w:cs="CMU Serif"/>
          <w:noProof/>
          <w:sz w:val="24"/>
          <w:szCs w:val="24"/>
        </w:rPr>
        <w:t>is used</w:t>
      </w:r>
      <w:r>
        <w:rPr>
          <w:rFonts w:ascii="CMU Serif" w:hAnsi="CMU Serif" w:cs="CMU Serif"/>
          <w:sz w:val="24"/>
          <w:szCs w:val="24"/>
        </w:rPr>
        <w:t xml:space="preserve"> for data acquisition and instrument control and automation. It has many features such as easy interfacing to devices, code compilation, </w:t>
      </w:r>
      <w:r>
        <w:rPr>
          <w:rFonts w:ascii="CMU Serif" w:hAnsi="CMU Serif" w:cs="CMU Serif"/>
          <w:noProof/>
          <w:sz w:val="24"/>
          <w:szCs w:val="24"/>
        </w:rPr>
        <w:t>vast</w:t>
      </w:r>
      <w:r>
        <w:rPr>
          <w:rFonts w:ascii="CMU Serif" w:hAnsi="CMU Serif" w:cs="CMU Serif"/>
          <w:sz w:val="24"/>
          <w:szCs w:val="24"/>
        </w:rPr>
        <w:t xml:space="preserve"> and various libraries, parallel programming, ecosystem, specialized forums for technical assistance, and user community which provides low-cost versions for educational institutions. However, LabVIEW has some tradeoffs, for instance, complicated executables of the Application Builder are not standalone as they require LabVIEW run-time engine to </w:t>
      </w:r>
      <w:r>
        <w:rPr>
          <w:rFonts w:ascii="CMU Serif" w:hAnsi="CMU Serif" w:cs="CMU Serif"/>
          <w:noProof/>
          <w:sz w:val="24"/>
          <w:szCs w:val="24"/>
        </w:rPr>
        <w:t>be installed</w:t>
      </w:r>
      <w:r>
        <w:rPr>
          <w:rFonts w:ascii="CMU Serif" w:hAnsi="CMU Serif" w:cs="CMU Serif"/>
          <w:sz w:val="24"/>
          <w:szCs w:val="24"/>
        </w:rPr>
        <w:t xml:space="preserve"> on any computer that runs this application. </w:t>
      </w:r>
      <w:r>
        <w:rPr>
          <w:rFonts w:ascii="CMU Serif" w:hAnsi="CMU Serif" w:cs="CMU Serif"/>
          <w:noProof/>
          <w:sz w:val="24"/>
          <w:szCs w:val="24"/>
        </w:rPr>
        <w:t>Moreover</w:t>
      </w:r>
      <w:r>
        <w:rPr>
          <w:rFonts w:ascii="CMU Serif" w:hAnsi="CMU Serif" w:cs="CMU Serif"/>
          <w:sz w:val="24"/>
          <w:szCs w:val="24"/>
        </w:rPr>
        <w:t xml:space="preserve">, LabVIEW tends to produce applications that are slower than if coded by C language. </w:t>
      </w:r>
      <w:r>
        <w:rPr>
          <w:rFonts w:ascii="CMU Serif" w:hAnsi="CMU Serif" w:cs="CMU Serif"/>
          <w:noProof/>
          <w:sz w:val="24"/>
          <w:szCs w:val="24"/>
        </w:rPr>
        <w:t>This can</w:t>
      </w:r>
      <w:r>
        <w:rPr>
          <w:rFonts w:ascii="CMU Serif" w:hAnsi="CMU Serif" w:cs="CMU Serif"/>
          <w:sz w:val="24"/>
          <w:szCs w:val="24"/>
        </w:rPr>
        <w:t xml:space="preserve"> </w:t>
      </w:r>
      <w:r>
        <w:rPr>
          <w:rFonts w:ascii="CMU Serif" w:hAnsi="CMU Serif" w:cs="CMU Serif"/>
          <w:noProof/>
          <w:sz w:val="24"/>
          <w:szCs w:val="24"/>
        </w:rPr>
        <w:t>be enhanced</w:t>
      </w:r>
      <w:r>
        <w:rPr>
          <w:rFonts w:ascii="CMU Serif" w:hAnsi="CMU Serif" w:cs="CMU Serif"/>
          <w:sz w:val="24"/>
          <w:szCs w:val="24"/>
        </w:rPr>
        <w:t xml:space="preserve"> by using dedicated toolkits for specific </w:t>
      </w:r>
      <w:r>
        <w:rPr>
          <w:rFonts w:ascii="CMU Serif" w:hAnsi="CMU Serif" w:cs="CMU Serif"/>
          <w:noProof/>
          <w:sz w:val="24"/>
          <w:szCs w:val="24"/>
        </w:rPr>
        <w:t>operations; LabVIEW</w:t>
      </w:r>
      <w:r>
        <w:rPr>
          <w:rFonts w:ascii="CMU Serif" w:hAnsi="CMU Serif" w:cs="CMU Serif"/>
          <w:sz w:val="24"/>
          <w:szCs w:val="24"/>
        </w:rPr>
        <w:t xml:space="preserve"> makes multi-core programming much simpler and </w:t>
      </w:r>
      <w:r>
        <w:rPr>
          <w:rFonts w:ascii="CMU Serif" w:hAnsi="CMU Serif" w:cs="CMU Serif"/>
          <w:noProof/>
          <w:sz w:val="24"/>
          <w:szCs w:val="24"/>
        </w:rPr>
        <w:t>faster</w:t>
      </w:r>
      <w:r>
        <w:rPr>
          <w:rFonts w:ascii="CMU Serif" w:hAnsi="CMU Serif" w:cs="CMU Serif"/>
          <w:sz w:val="24"/>
          <w:szCs w:val="24"/>
        </w:rPr>
        <w:t xml:space="preserve"> than </w:t>
      </w:r>
      <w:r>
        <w:rPr>
          <w:rFonts w:ascii="CMU Serif" w:hAnsi="CMU Serif" w:cs="CMU Serif"/>
          <w:noProof/>
          <w:sz w:val="24"/>
          <w:szCs w:val="24"/>
        </w:rPr>
        <w:t>text-based</w:t>
      </w:r>
      <w:r>
        <w:rPr>
          <w:rFonts w:ascii="CMU Serif" w:hAnsi="CMU Serif" w:cs="CMU Serif"/>
          <w:sz w:val="24"/>
          <w:szCs w:val="24"/>
        </w:rPr>
        <w:t xml:space="preserve"> languages.</w:t>
      </w:r>
    </w:p>
    <w:p w14:paraId="4E497FF8" w14:textId="2C134B3F" w:rsidR="00167BF4" w:rsidRDefault="00167BF4" w:rsidP="00423A6F">
      <w:pPr>
        <w:spacing w:after="0"/>
        <w:jc w:val="both"/>
        <w:rPr>
          <w:rFonts w:ascii="CMU Serif" w:hAnsi="CMU Serif" w:cs="CMU Serif"/>
          <w:sz w:val="24"/>
          <w:szCs w:val="24"/>
        </w:rPr>
      </w:pPr>
      <w:r>
        <w:rPr>
          <w:rFonts w:ascii="CMU Serif" w:hAnsi="CMU Serif" w:cs="CMU Serif"/>
          <w:sz w:val="24"/>
          <w:szCs w:val="24"/>
        </w:rPr>
        <w:t xml:space="preserve">For this project, LabVIEW is used for developing and testing the entire project in milestones </w:t>
      </w:r>
      <w:r>
        <w:rPr>
          <w:rFonts w:ascii="CMU Serif" w:hAnsi="CMU Serif" w:cs="CMU Serif"/>
          <w:noProof/>
          <w:sz w:val="24"/>
          <w:szCs w:val="24"/>
        </w:rPr>
        <w:t>5-onward</w:t>
      </w:r>
      <w:r>
        <w:rPr>
          <w:rFonts w:ascii="CMU Serif" w:hAnsi="CMU Serif" w:cs="CMU Serif"/>
          <w:color w:val="FF0000"/>
          <w:sz w:val="24"/>
          <w:szCs w:val="24"/>
        </w:rPr>
        <w:t xml:space="preserve"> </w:t>
      </w:r>
      <w:r>
        <w:rPr>
          <w:rFonts w:ascii="CMU Serif" w:hAnsi="CMU Serif" w:cs="CMU Serif"/>
          <w:color w:val="000000" w:themeColor="text1"/>
          <w:sz w:val="24"/>
          <w:szCs w:val="24"/>
        </w:rPr>
        <w:t xml:space="preserve">and is used with FPGA configuring and programming in myRIO. </w:t>
      </w:r>
      <w:r>
        <w:rPr>
          <w:rFonts w:ascii="CMU Serif" w:hAnsi="CMU Serif" w:cs="CMU Serif"/>
          <w:sz w:val="24"/>
          <w:szCs w:val="24"/>
        </w:rPr>
        <w:t xml:space="preserve">The </w:t>
      </w:r>
      <w:r w:rsidRPr="00423A6F">
        <w:rPr>
          <w:rFonts w:ascii="CMU Serif" w:hAnsi="CMU Serif" w:cs="CMU Serif"/>
          <w:sz w:val="24"/>
          <w:szCs w:val="24"/>
        </w:rPr>
        <w:t xml:space="preserve">following </w:t>
      </w:r>
      <w:r w:rsidR="00423A6F" w:rsidRPr="00423A6F">
        <w:rPr>
          <w:rFonts w:ascii="CMU Serif" w:hAnsi="CMU Serif" w:cs="CMU Serif"/>
          <w:sz w:val="24"/>
          <w:szCs w:val="24"/>
        </w:rPr>
        <w:t>F</w:t>
      </w:r>
      <w:r w:rsidRPr="00423A6F">
        <w:rPr>
          <w:rFonts w:ascii="CMU Serif" w:hAnsi="CMU Serif" w:cs="CMU Serif"/>
          <w:sz w:val="24"/>
          <w:szCs w:val="24"/>
        </w:rPr>
        <w:t>igure</w:t>
      </w:r>
      <w:r w:rsidR="00423A6F" w:rsidRPr="00423A6F">
        <w:rPr>
          <w:rFonts w:ascii="CMU Serif" w:hAnsi="CMU Serif" w:cs="CMU Serif"/>
          <w:sz w:val="24"/>
          <w:szCs w:val="24"/>
        </w:rPr>
        <w:t xml:space="preserve"> 26</w:t>
      </w:r>
      <w:r w:rsidRPr="00423A6F">
        <w:rPr>
          <w:rFonts w:ascii="CMU Serif" w:hAnsi="CMU Serif" w:cs="CMU Serif"/>
          <w:sz w:val="24"/>
          <w:szCs w:val="24"/>
        </w:rPr>
        <w:t xml:space="preserve"> illustrate </w:t>
      </w:r>
      <w:r>
        <w:rPr>
          <w:rFonts w:ascii="CMU Serif" w:hAnsi="CMU Serif" w:cs="CMU Serif"/>
          <w:sz w:val="24"/>
          <w:szCs w:val="24"/>
        </w:rPr>
        <w:t xml:space="preserve">the design flows in terms of the software used and the programming languages for the NI-myRio. </w:t>
      </w:r>
    </w:p>
    <w:p w14:paraId="74BF1BD7" w14:textId="77777777" w:rsidR="00167BF4" w:rsidRDefault="00167BF4" w:rsidP="00167BF4">
      <w:pPr>
        <w:keepNext/>
        <w:spacing w:after="0"/>
        <w:jc w:val="center"/>
      </w:pPr>
      <w:r>
        <w:rPr>
          <w:rFonts w:ascii="CMU Serif" w:hAnsi="CMU Serif" w:cs="CMU Serif"/>
          <w:noProof/>
        </w:rPr>
        <w:drawing>
          <wp:inline distT="0" distB="0" distL="0" distR="0" wp14:anchorId="1B968FB4" wp14:editId="52EE5F7B">
            <wp:extent cx="5734050" cy="2562225"/>
            <wp:effectExtent l="0" t="0" r="0" b="9525"/>
            <wp:docPr id="33" name="Picture 33" descr="designflow_myri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signflow_myrio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14:paraId="629C03A2" w14:textId="77777777" w:rsidR="00167BF4" w:rsidRDefault="00167BF4" w:rsidP="00167BF4">
      <w:pPr>
        <w:pStyle w:val="Caption"/>
        <w:jc w:val="center"/>
        <w:rPr>
          <w:rFonts w:ascii="CMU Serif" w:hAnsi="CMU Serif"/>
          <w:color w:val="000000" w:themeColor="text1"/>
          <w:sz w:val="24"/>
          <w:szCs w:val="24"/>
        </w:rPr>
      </w:pPr>
      <w:bookmarkStart w:id="108" w:name="_Toc452984963"/>
      <w:r>
        <w:t xml:space="preserve">Figure </w:t>
      </w:r>
      <w:fldSimple w:instr=" SEQ Figure \* ARABIC ">
        <w:r w:rsidR="00532846">
          <w:rPr>
            <w:noProof/>
          </w:rPr>
          <w:t>26</w:t>
        </w:r>
      </w:fldSimple>
      <w:r>
        <w:t xml:space="preserve"> Summary of the design flow using NI myRIO</w:t>
      </w:r>
      <w:bookmarkEnd w:id="108"/>
    </w:p>
    <w:p w14:paraId="164459DC" w14:textId="77777777" w:rsidR="00167BF4" w:rsidRDefault="00167BF4" w:rsidP="00A7003D">
      <w:pPr>
        <w:pStyle w:val="Heading3"/>
        <w:numPr>
          <w:ilvl w:val="2"/>
          <w:numId w:val="17"/>
        </w:numPr>
        <w:spacing w:after="200"/>
        <w:rPr>
          <w:rFonts w:ascii="CMU Serif" w:hAnsi="CMU Serif" w:cs="CMU Serif"/>
          <w:sz w:val="24"/>
          <w:szCs w:val="24"/>
          <w:rtl/>
        </w:rPr>
      </w:pPr>
      <w:bookmarkStart w:id="109" w:name="_Toc453620446"/>
      <w:r>
        <w:rPr>
          <w:rFonts w:ascii="CMU Serif" w:hAnsi="CMU Serif" w:cs="CMU Serif"/>
          <w:sz w:val="24"/>
          <w:szCs w:val="24"/>
        </w:rPr>
        <w:t>Overview of Used Software: Vivado and Xilinx SDK</w:t>
      </w:r>
      <w:bookmarkEnd w:id="109"/>
    </w:p>
    <w:p w14:paraId="57381800" w14:textId="63BD195E" w:rsidR="00167BF4" w:rsidRDefault="00167BF4" w:rsidP="00423A6F">
      <w:pPr>
        <w:jc w:val="both"/>
        <w:rPr>
          <w:rFonts w:ascii="CMU Serif" w:hAnsi="CMU Serif" w:cs="CMU Serif"/>
          <w:sz w:val="24"/>
          <w:szCs w:val="24"/>
        </w:rPr>
      </w:pPr>
      <w:r>
        <w:rPr>
          <w:rFonts w:ascii="CMU Serif" w:hAnsi="CMU Serif" w:cs="CMU Serif"/>
          <w:sz w:val="24"/>
          <w:szCs w:val="24"/>
        </w:rPr>
        <w:t xml:space="preserve">Vivado design suite proposes a new approach for ultra-high productivity with </w:t>
      </w:r>
      <w:r>
        <w:rPr>
          <w:rFonts w:ascii="CMU Serif" w:hAnsi="CMU Serif" w:cs="CMU Serif"/>
          <w:noProof/>
          <w:sz w:val="24"/>
          <w:szCs w:val="24"/>
        </w:rPr>
        <w:t>next-generation</w:t>
      </w:r>
      <w:r>
        <w:rPr>
          <w:rFonts w:ascii="CMU Serif" w:hAnsi="CMU Serif" w:cs="CMU Serif"/>
          <w:sz w:val="24"/>
          <w:szCs w:val="24"/>
        </w:rPr>
        <w:t xml:space="preserve"> C/C++ and IP-based HDL designs, replacing Xilinx ISE with additional features for high-level synthesis and SoC development, such that it represents a ground-up rewrite and rethink of the entire design flow compared to ISE. It is featured as well conceived, tightly integrated, fast, scalable, maintainable, and intuitive, combining all these </w:t>
      </w:r>
      <w:r>
        <w:rPr>
          <w:rFonts w:ascii="CMU Serif" w:hAnsi="CMU Serif" w:cs="CMU Serif"/>
          <w:noProof/>
          <w:sz w:val="24"/>
          <w:szCs w:val="24"/>
        </w:rPr>
        <w:t>features</w:t>
      </w:r>
      <w:r>
        <w:rPr>
          <w:rFonts w:ascii="CMU Serif" w:hAnsi="CMU Serif" w:cs="CMU Serif"/>
          <w:sz w:val="24"/>
          <w:szCs w:val="24"/>
        </w:rPr>
        <w:t xml:space="preserve"> in a single software suite compacts the design steps. Vivado supports accelerating the </w:t>
      </w:r>
      <w:r>
        <w:rPr>
          <w:rFonts w:ascii="CMU Serif" w:hAnsi="CMU Serif" w:cs="CMU Serif"/>
          <w:noProof/>
          <w:sz w:val="24"/>
          <w:szCs w:val="24"/>
        </w:rPr>
        <w:t>high-level</w:t>
      </w:r>
      <w:r>
        <w:rPr>
          <w:rFonts w:ascii="CMU Serif" w:hAnsi="CMU Serif" w:cs="CMU Serif"/>
          <w:sz w:val="24"/>
          <w:szCs w:val="24"/>
        </w:rPr>
        <w:t xml:space="preserve"> design, for instance, Vivado High-Level Synthesis provides software-defined IP generation, and Vivado IP </w:t>
      </w:r>
      <w:r>
        <w:rPr>
          <w:rFonts w:ascii="CMU Serif" w:hAnsi="CMU Serif" w:cs="CMU Serif"/>
          <w:noProof/>
          <w:sz w:val="24"/>
          <w:szCs w:val="24"/>
        </w:rPr>
        <w:t>Integrator</w:t>
      </w:r>
      <w:r>
        <w:rPr>
          <w:rFonts w:ascii="CMU Serif" w:hAnsi="CMU Serif" w:cs="CMU Serif"/>
          <w:sz w:val="24"/>
          <w:szCs w:val="24"/>
        </w:rPr>
        <w:t xml:space="preserve"> allows block-based IP integration. In this project, both Vivado HLS and IP integrator are used to accomplish system’s </w:t>
      </w:r>
      <w:r>
        <w:rPr>
          <w:rFonts w:ascii="CMU Serif" w:hAnsi="CMU Serif" w:cs="CMU Serif"/>
          <w:noProof/>
          <w:sz w:val="24"/>
          <w:szCs w:val="24"/>
        </w:rPr>
        <w:t>functionality</w:t>
      </w:r>
      <w:r>
        <w:rPr>
          <w:rFonts w:ascii="CMU Serif" w:hAnsi="CMU Serif" w:cs="CMU Serif"/>
          <w:sz w:val="24"/>
          <w:szCs w:val="24"/>
        </w:rPr>
        <w:t xml:space="preserve"> and implement it on the </w:t>
      </w:r>
      <w:r w:rsidR="00815A07">
        <w:rPr>
          <w:rFonts w:ascii="CMU Serif" w:hAnsi="CMU Serif" w:cs="CMU Serif"/>
          <w:sz w:val="24"/>
          <w:szCs w:val="24"/>
        </w:rPr>
        <w:t>ZYNQ</w:t>
      </w:r>
      <w:r>
        <w:rPr>
          <w:rFonts w:ascii="CMU Serif" w:hAnsi="CMU Serif" w:cs="CMU Serif"/>
          <w:sz w:val="24"/>
          <w:szCs w:val="24"/>
        </w:rPr>
        <w:t xml:space="preserve"> development board; Zedboard. On the other hand, the Xilinx Software Development Kit (SDK) provides an environment for creating software platforms and applications for Xilinx embedded processors. SDK </w:t>
      </w:r>
      <w:r>
        <w:rPr>
          <w:rFonts w:ascii="CMU Serif" w:hAnsi="CMU Serif" w:cs="CMU Serif"/>
          <w:noProof/>
          <w:sz w:val="24"/>
          <w:szCs w:val="24"/>
        </w:rPr>
        <w:t>is based</w:t>
      </w:r>
      <w:r>
        <w:rPr>
          <w:rFonts w:ascii="CMU Serif" w:hAnsi="CMU Serif" w:cs="CMU Serif"/>
          <w:sz w:val="24"/>
          <w:szCs w:val="24"/>
        </w:rPr>
        <w:t xml:space="preserve"> on the Eclipse open-source standard featuring rich C/C++ code editing, compiling, and debugging environment, application build configuration and automatic Makefile generation, and error navigation. The following figure</w:t>
      </w:r>
      <w:r w:rsidR="00423A6F">
        <w:rPr>
          <w:rFonts w:ascii="CMU Serif" w:hAnsi="CMU Serif" w:cs="CMU Serif"/>
          <w:sz w:val="24"/>
          <w:szCs w:val="24"/>
        </w:rPr>
        <w:t xml:space="preserve"> 27</w:t>
      </w:r>
      <w:r>
        <w:rPr>
          <w:rFonts w:ascii="CMU Serif" w:hAnsi="CMU Serif" w:cs="CMU Serif"/>
          <w:sz w:val="24"/>
          <w:szCs w:val="24"/>
        </w:rPr>
        <w:t xml:space="preserve"> illustrate</w:t>
      </w:r>
      <w:r w:rsidR="00423A6F">
        <w:rPr>
          <w:rFonts w:ascii="CMU Serif" w:hAnsi="CMU Serif" w:cs="CMU Serif"/>
          <w:sz w:val="24"/>
          <w:szCs w:val="24"/>
        </w:rPr>
        <w:t>s</w:t>
      </w:r>
      <w:r>
        <w:rPr>
          <w:rFonts w:ascii="CMU Serif" w:hAnsi="CMU Serif" w:cs="CMU Serif"/>
          <w:sz w:val="24"/>
          <w:szCs w:val="24"/>
        </w:rPr>
        <w:t xml:space="preserve"> the design flows in terms of the software used and the programming languages for the Zedboard.</w:t>
      </w:r>
    </w:p>
    <w:p w14:paraId="1DFD91FE" w14:textId="77777777" w:rsidR="00167BF4" w:rsidRDefault="00167BF4" w:rsidP="00167BF4">
      <w:pPr>
        <w:keepNext/>
        <w:spacing w:after="0"/>
        <w:jc w:val="center"/>
      </w:pPr>
      <w:r>
        <w:rPr>
          <w:noProof/>
        </w:rPr>
        <w:drawing>
          <wp:inline distT="0" distB="0" distL="0" distR="0" wp14:anchorId="61FC4A60" wp14:editId="1DD1CB00">
            <wp:extent cx="5734050" cy="2143125"/>
            <wp:effectExtent l="0" t="0" r="0" b="9525"/>
            <wp:docPr id="32" name="Picture 32" descr="designflow_v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ignflow_vivad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2143125"/>
                    </a:xfrm>
                    <a:prstGeom prst="rect">
                      <a:avLst/>
                    </a:prstGeom>
                    <a:noFill/>
                    <a:ln>
                      <a:noFill/>
                    </a:ln>
                  </pic:spPr>
                </pic:pic>
              </a:graphicData>
            </a:graphic>
          </wp:inline>
        </w:drawing>
      </w:r>
    </w:p>
    <w:p w14:paraId="23D67685" w14:textId="77777777" w:rsidR="00167BF4" w:rsidRDefault="00167BF4" w:rsidP="00167BF4">
      <w:pPr>
        <w:pStyle w:val="Caption"/>
        <w:spacing w:after="0"/>
        <w:jc w:val="center"/>
        <w:rPr>
          <w:rFonts w:ascii="CMU Serif" w:hAnsi="CMU Serif" w:cs="CMU Serif"/>
          <w:sz w:val="24"/>
          <w:szCs w:val="24"/>
        </w:rPr>
      </w:pPr>
      <w:bookmarkStart w:id="110" w:name="_Toc452984964"/>
      <w:r>
        <w:t xml:space="preserve">Figure </w:t>
      </w:r>
      <w:fldSimple w:instr=" SEQ Figure \* ARABIC ">
        <w:r w:rsidR="00532846">
          <w:rPr>
            <w:noProof/>
          </w:rPr>
          <w:t>27</w:t>
        </w:r>
      </w:fldSimple>
      <w:r>
        <w:t xml:space="preserve"> Summary of the design flow using the Zedboard</w:t>
      </w:r>
      <w:bookmarkEnd w:id="110"/>
    </w:p>
    <w:p w14:paraId="758D9D76" w14:textId="77777777" w:rsidR="00167BF4" w:rsidRDefault="00167BF4" w:rsidP="00411EAF">
      <w:pPr>
        <w:pStyle w:val="Heading2"/>
        <w:numPr>
          <w:ilvl w:val="1"/>
          <w:numId w:val="29"/>
        </w:numPr>
        <w:spacing w:before="240" w:after="240"/>
        <w:rPr>
          <w:rFonts w:ascii="CMU Serif" w:hAnsi="CMU Serif" w:cs="CMU Serif"/>
          <w:color w:val="2E74B5" w:themeColor="accent1" w:themeShade="BF"/>
        </w:rPr>
      </w:pPr>
      <w:bookmarkStart w:id="111" w:name="_Toc438634618"/>
      <w:bookmarkStart w:id="112" w:name="_Toc453620447"/>
      <w:bookmarkStart w:id="113" w:name="_Toc274166457"/>
      <w:bookmarkEnd w:id="111"/>
      <w:r>
        <w:rPr>
          <w:rFonts w:ascii="CMU Serif" w:hAnsi="CMU Serif" w:cs="CMU Serif"/>
          <w:color w:val="2E74B5" w:themeColor="accent1" w:themeShade="BF"/>
        </w:rPr>
        <w:t xml:space="preserve">Discussion of How Design Constraints </w:t>
      </w:r>
      <w:r w:rsidRPr="00A92B67">
        <w:rPr>
          <w:rFonts w:ascii="CMU Serif" w:hAnsi="CMU Serif" w:cs="CMU Serif"/>
          <w:noProof/>
          <w:color w:val="2E74B5" w:themeColor="accent1" w:themeShade="BF"/>
        </w:rPr>
        <w:t>Were</w:t>
      </w:r>
      <w:r>
        <w:rPr>
          <w:rFonts w:ascii="CMU Serif" w:hAnsi="CMU Serif" w:cs="CMU Serif"/>
          <w:color w:val="2E74B5" w:themeColor="accent1" w:themeShade="BF"/>
        </w:rPr>
        <w:t xml:space="preserve"> Met</w:t>
      </w:r>
      <w:bookmarkEnd w:id="112"/>
    </w:p>
    <w:p w14:paraId="54DEAD34" w14:textId="39D531A5" w:rsidR="00167BF4" w:rsidRPr="00A92B67" w:rsidRDefault="00167BF4" w:rsidP="001C7118">
      <w:pPr>
        <w:pStyle w:val="Heading3"/>
        <w:numPr>
          <w:ilvl w:val="2"/>
          <w:numId w:val="29"/>
        </w:numPr>
        <w:spacing w:after="200"/>
        <w:rPr>
          <w:rFonts w:ascii="CMU Serif" w:hAnsi="CMU Serif" w:cs="CMU Serif"/>
          <w:sz w:val="24"/>
          <w:szCs w:val="24"/>
        </w:rPr>
      </w:pPr>
      <w:bookmarkStart w:id="114" w:name="_Toc453620448"/>
      <w:r w:rsidRPr="00A92B67">
        <w:rPr>
          <w:rFonts w:ascii="CMU Serif" w:hAnsi="CMU Serif" w:cs="CMU Serif"/>
          <w:sz w:val="24"/>
          <w:szCs w:val="24"/>
        </w:rPr>
        <w:t>Technical Design Constraints</w:t>
      </w:r>
      <w:bookmarkEnd w:id="114"/>
      <w:r w:rsidRPr="00A92B67">
        <w:rPr>
          <w:rFonts w:ascii="CMU Serif" w:hAnsi="CMU Serif" w:cs="CMU Serif"/>
          <w:sz w:val="24"/>
          <w:szCs w:val="24"/>
        </w:rPr>
        <w:t xml:space="preserve">  </w:t>
      </w:r>
    </w:p>
    <w:p w14:paraId="28C57FB8" w14:textId="3725B4C2" w:rsidR="00A92B67" w:rsidRDefault="00A92B67" w:rsidP="00A92B67">
      <w:pPr>
        <w:pStyle w:val="Caption"/>
        <w:keepNext/>
        <w:spacing w:after="0"/>
      </w:pPr>
      <w:bookmarkStart w:id="115" w:name="_Toc452985019"/>
      <w:r>
        <w:t xml:space="preserve">Table </w:t>
      </w:r>
      <w:fldSimple w:instr=" SEQ Table \* ARABIC ">
        <w:r w:rsidR="00532846">
          <w:rPr>
            <w:noProof/>
          </w:rPr>
          <w:t>8</w:t>
        </w:r>
      </w:fldSimple>
      <w:r>
        <w:t xml:space="preserve"> Discussion of how technical design constraints were met</w:t>
      </w:r>
      <w:bookmarkEnd w:id="115"/>
    </w:p>
    <w:tbl>
      <w:tblPr>
        <w:tblStyle w:val="GridTable5Dark-Accent110"/>
        <w:tblW w:w="0" w:type="auto"/>
        <w:tblLook w:val="04A0" w:firstRow="1" w:lastRow="0" w:firstColumn="1" w:lastColumn="0" w:noHBand="0" w:noVBand="1"/>
      </w:tblPr>
      <w:tblGrid>
        <w:gridCol w:w="1826"/>
        <w:gridCol w:w="7190"/>
      </w:tblGrid>
      <w:tr w:rsidR="001D0C62" w14:paraId="1EA5E89D" w14:textId="77777777" w:rsidTr="001D0C62">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826" w:type="dxa"/>
            <w:hideMark/>
          </w:tcPr>
          <w:p w14:paraId="64F16208" w14:textId="77777777" w:rsidR="001D0C62" w:rsidRDefault="001D0C62" w:rsidP="00290BAA">
            <w:pPr>
              <w:pStyle w:val="Default"/>
              <w:jc w:val="center"/>
              <w:rPr>
                <w:rFonts w:ascii="CMU Serif" w:hAnsi="CMU Serif" w:cs="CMU Serif"/>
                <w:color w:val="FFFFFF" w:themeColor="background1"/>
              </w:rPr>
            </w:pPr>
            <w:r>
              <w:rPr>
                <w:rFonts w:ascii="CMU Serif" w:hAnsi="CMU Serif" w:cs="CMU Serif"/>
                <w:color w:val="FFFFFF" w:themeColor="background1"/>
              </w:rPr>
              <w:t>Name</w:t>
            </w:r>
          </w:p>
        </w:tc>
        <w:tc>
          <w:tcPr>
            <w:tcW w:w="7190" w:type="dxa"/>
            <w:hideMark/>
          </w:tcPr>
          <w:p w14:paraId="1B4AC64B" w14:textId="77777777" w:rsidR="001D0C62" w:rsidRDefault="001D0C62" w:rsidP="00290BAA">
            <w:pPr>
              <w:pStyle w:val="Default"/>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color w:val="auto"/>
              </w:rPr>
            </w:pPr>
            <w:r>
              <w:rPr>
                <w:rFonts w:ascii="CMU Serif" w:hAnsi="CMU Serif" w:cs="CMU Serif"/>
                <w:color w:val="FFFFFF" w:themeColor="background1"/>
              </w:rPr>
              <w:t>Description</w:t>
            </w:r>
          </w:p>
        </w:tc>
      </w:tr>
      <w:tr w:rsidR="001D0C62" w14:paraId="773F77FA" w14:textId="77777777" w:rsidTr="007222D0">
        <w:trPr>
          <w:cnfStyle w:val="000000100000" w:firstRow="0" w:lastRow="0" w:firstColumn="0" w:lastColumn="0" w:oddVBand="0" w:evenVBand="0" w:oddHBand="1"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1826" w:type="dxa"/>
            <w:vAlign w:val="center"/>
            <w:hideMark/>
          </w:tcPr>
          <w:p w14:paraId="5DD99FCE" w14:textId="77777777" w:rsidR="001D0C62" w:rsidRDefault="001D0C62" w:rsidP="00B736BE">
            <w:pPr>
              <w:pStyle w:val="Default"/>
              <w:jc w:val="center"/>
              <w:rPr>
                <w:rFonts w:ascii="CMU Serif" w:hAnsi="CMU Serif" w:cs="CMU Serif"/>
                <w:color w:val="FFFFFF" w:themeColor="background1"/>
              </w:rPr>
            </w:pPr>
            <w:r>
              <w:rPr>
                <w:rFonts w:ascii="CMU Serif" w:hAnsi="CMU Serif" w:cs="CMU Serif"/>
                <w:color w:val="FFFFFF" w:themeColor="background1"/>
              </w:rPr>
              <w:t xml:space="preserve">Coverage </w:t>
            </w:r>
            <w:r w:rsidRPr="00223062">
              <w:rPr>
                <w:rFonts w:ascii="CMU Serif" w:hAnsi="CMU Serif" w:cs="CMU Serif"/>
                <w:color w:val="FFFFFF" w:themeColor="background1"/>
              </w:rPr>
              <w:t>Area</w:t>
            </w:r>
          </w:p>
        </w:tc>
        <w:tc>
          <w:tcPr>
            <w:tcW w:w="7190" w:type="dxa"/>
            <w:vAlign w:val="center"/>
            <w:hideMark/>
          </w:tcPr>
          <w:p w14:paraId="00D49AB3" w14:textId="77777777" w:rsidR="001D0C62" w:rsidRDefault="001D0C62" w:rsidP="007222D0">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noProof/>
                <w:sz w:val="24"/>
                <w:szCs w:val="24"/>
              </w:rPr>
              <w:t xml:space="preserve">The system is mainly used in indoor environments or to equip ambulances with smart solutions, the area between the Shimmer sensor and the Zynq SoC board in the mentioned situations where the system is used will not exceed the Bluetooth coverage area (20 meters). The area was calculated several times and the average value was </w:t>
            </w:r>
            <w:r>
              <w:rPr>
                <w:rFonts w:ascii="CMU Serif" w:hAnsi="CMU Serif" w:cs="CMU Serif"/>
                <w:color w:val="000000"/>
                <w:sz w:val="24"/>
                <w:szCs w:val="24"/>
              </w:rPr>
              <w:t>19.218 meters.</w:t>
            </w:r>
          </w:p>
        </w:tc>
      </w:tr>
      <w:tr w:rsidR="001D0C62" w14:paraId="0989B8A9" w14:textId="77777777" w:rsidTr="007222D0">
        <w:trPr>
          <w:trHeight w:val="301"/>
        </w:trPr>
        <w:tc>
          <w:tcPr>
            <w:cnfStyle w:val="001000000000" w:firstRow="0" w:lastRow="0" w:firstColumn="1" w:lastColumn="0" w:oddVBand="0" w:evenVBand="0" w:oddHBand="0" w:evenHBand="0" w:firstRowFirstColumn="0" w:firstRowLastColumn="0" w:lastRowFirstColumn="0" w:lastRowLastColumn="0"/>
            <w:tcW w:w="1826" w:type="dxa"/>
            <w:vAlign w:val="center"/>
            <w:hideMark/>
          </w:tcPr>
          <w:p w14:paraId="58EA9F71" w14:textId="77777777" w:rsidR="001D0C62" w:rsidRDefault="001D0C62" w:rsidP="00B736BE">
            <w:pPr>
              <w:pStyle w:val="Default"/>
              <w:jc w:val="center"/>
              <w:rPr>
                <w:rFonts w:ascii="CMU Serif" w:hAnsi="CMU Serif" w:cs="CMU Serif"/>
                <w:color w:val="FFFFFF" w:themeColor="background1"/>
              </w:rPr>
            </w:pPr>
            <w:r>
              <w:rPr>
                <w:rFonts w:ascii="CMU Serif" w:hAnsi="CMU Serif" w:cs="CMU Serif"/>
                <w:noProof/>
                <w:color w:val="FFFFFF" w:themeColor="background1"/>
              </w:rPr>
              <w:t>Data Transmission (latency)</w:t>
            </w:r>
          </w:p>
        </w:tc>
        <w:tc>
          <w:tcPr>
            <w:tcW w:w="7190" w:type="dxa"/>
            <w:vAlign w:val="center"/>
            <w:hideMark/>
          </w:tcPr>
          <w:p w14:paraId="3BF38D8A" w14:textId="77777777" w:rsidR="001D0C62" w:rsidRDefault="001D0C62" w:rsidP="007222D0">
            <w:pPr>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Lab experiments including multiple FIFOs in data path have shown a maximum latency of 100ms.</w:t>
            </w:r>
          </w:p>
        </w:tc>
      </w:tr>
      <w:tr w:rsidR="001D0C62" w14:paraId="6FC4C1F4" w14:textId="77777777" w:rsidTr="007222D0">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1826" w:type="dxa"/>
            <w:vAlign w:val="center"/>
            <w:hideMark/>
          </w:tcPr>
          <w:p w14:paraId="037DD07D" w14:textId="77777777" w:rsidR="001D0C62" w:rsidRDefault="001D0C62" w:rsidP="00B736BE">
            <w:pPr>
              <w:pStyle w:val="Default"/>
              <w:jc w:val="center"/>
              <w:rPr>
                <w:rFonts w:ascii="CMU Serif" w:hAnsi="CMU Serif" w:cs="CMU Serif"/>
                <w:noProof/>
                <w:color w:val="FFFFFF" w:themeColor="background1"/>
              </w:rPr>
            </w:pPr>
            <w:r>
              <w:rPr>
                <w:rFonts w:ascii="CMU Serif" w:hAnsi="CMU Serif" w:cs="CMU Serif"/>
                <w:noProof/>
                <w:color w:val="FFFFFF" w:themeColor="background1"/>
              </w:rPr>
              <w:t>Real-time Performance</w:t>
            </w:r>
          </w:p>
        </w:tc>
        <w:tc>
          <w:tcPr>
            <w:tcW w:w="7190" w:type="dxa"/>
            <w:vAlign w:val="center"/>
            <w:hideMark/>
          </w:tcPr>
          <w:p w14:paraId="0CB3FB85" w14:textId="77777777" w:rsidR="001D0C62" w:rsidRDefault="001D0C62" w:rsidP="007222D0">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Falls have to be detected in real-time, and the delay should be minimal. The detection time of the fall was calculated on average to be</w:t>
            </w:r>
            <w:r w:rsidRPr="00EF2126">
              <w:rPr>
                <w:rFonts w:ascii="CMU Serif" w:hAnsi="CMU Serif" w:cs="CMU Serif"/>
                <w:sz w:val="24"/>
                <w:szCs w:val="24"/>
              </w:rPr>
              <w:t xml:space="preserve"> </w:t>
            </w:r>
            <w:r w:rsidRPr="001A276B">
              <w:rPr>
                <w:rFonts w:ascii="CMU Serif" w:hAnsi="CMU Serif" w:cs="CMU Serif"/>
                <w:sz w:val="24"/>
                <w:szCs w:val="24"/>
              </w:rPr>
              <w:t>5.052</w:t>
            </w:r>
            <w:r w:rsidRPr="00EF2126">
              <w:rPr>
                <w:rFonts w:ascii="CMU Serif" w:hAnsi="CMU Serif" w:cs="CMU Serif"/>
                <w:sz w:val="24"/>
                <w:szCs w:val="24"/>
              </w:rPr>
              <w:t xml:space="preserve"> seconds</w:t>
            </w:r>
          </w:p>
        </w:tc>
      </w:tr>
      <w:tr w:rsidR="001D0C62" w14:paraId="566EDF6B" w14:textId="77777777" w:rsidTr="007222D0">
        <w:trPr>
          <w:trHeight w:val="2060"/>
        </w:trPr>
        <w:tc>
          <w:tcPr>
            <w:cnfStyle w:val="001000000000" w:firstRow="0" w:lastRow="0" w:firstColumn="1" w:lastColumn="0" w:oddVBand="0" w:evenVBand="0" w:oddHBand="0" w:evenHBand="0" w:firstRowFirstColumn="0" w:firstRowLastColumn="0" w:lastRowFirstColumn="0" w:lastRowLastColumn="0"/>
            <w:tcW w:w="1826" w:type="dxa"/>
            <w:vAlign w:val="center"/>
            <w:hideMark/>
          </w:tcPr>
          <w:p w14:paraId="6A51A706" w14:textId="77777777" w:rsidR="001D0C62" w:rsidRDefault="001D0C62" w:rsidP="00B736BE">
            <w:pPr>
              <w:pStyle w:val="Default"/>
              <w:jc w:val="center"/>
              <w:rPr>
                <w:rFonts w:ascii="CMU Serif" w:hAnsi="CMU Serif" w:cs="CMU Serif"/>
                <w:color w:val="FFFFFF" w:themeColor="background1"/>
              </w:rPr>
            </w:pPr>
            <w:r>
              <w:rPr>
                <w:rFonts w:ascii="CMU Serif" w:hAnsi="CMU Serif" w:cs="CMU Serif"/>
                <w:color w:val="FFFFFF" w:themeColor="background1"/>
              </w:rPr>
              <w:t>Continuous Monitoring</w:t>
            </w:r>
          </w:p>
        </w:tc>
        <w:tc>
          <w:tcPr>
            <w:tcW w:w="7190" w:type="dxa"/>
            <w:vAlign w:val="center"/>
            <w:hideMark/>
          </w:tcPr>
          <w:p w14:paraId="598174E8" w14:textId="77777777" w:rsidR="001D0C62" w:rsidRDefault="001D0C62" w:rsidP="007222D0">
            <w:pPr>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design of Shimmer3 sensor supports long-term motion capture that could last up to </w:t>
            </w:r>
            <w:r>
              <w:rPr>
                <w:rFonts w:ascii="CMU Serif" w:hAnsi="CMU Serif" w:cs="CMU Serif"/>
                <w:color w:val="000000" w:themeColor="text1"/>
                <w:sz w:val="24"/>
                <w:szCs w:val="24"/>
              </w:rPr>
              <w:t>2</w:t>
            </w:r>
            <w:r w:rsidRPr="00AA3ED7">
              <w:rPr>
                <w:rFonts w:ascii="CMU Serif" w:hAnsi="CMU Serif" w:cs="CMU Serif"/>
                <w:color w:val="000000" w:themeColor="text1"/>
                <w:sz w:val="24"/>
                <w:szCs w:val="24"/>
              </w:rPr>
              <w:t xml:space="preserve"> days using a 3.7V, </w:t>
            </w:r>
            <w:r>
              <w:rPr>
                <w:rFonts w:ascii="CMU Serif" w:hAnsi="CMU Serif" w:cs="CMU Serif"/>
                <w:sz w:val="24"/>
                <w:szCs w:val="24"/>
              </w:rPr>
              <w:t>450 mAh rechargeable Lithium Polymer battery. The battery life depends on several factors such as which sensor are enabled and he sampling frequency. Since the design utilizes two types of sensors, the Shimmer sensor lasts approximately up to 14 hours which means that the device can charge while the user is asleep.</w:t>
            </w:r>
          </w:p>
        </w:tc>
      </w:tr>
      <w:tr w:rsidR="001D0C62" w14:paraId="0B1ABD7E" w14:textId="77777777" w:rsidTr="007222D0">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1826" w:type="dxa"/>
            <w:vAlign w:val="center"/>
            <w:hideMark/>
          </w:tcPr>
          <w:p w14:paraId="767DDE5D" w14:textId="77777777" w:rsidR="001D0C62" w:rsidRDefault="001D0C62" w:rsidP="00B736BE">
            <w:pPr>
              <w:pStyle w:val="Default"/>
              <w:jc w:val="center"/>
              <w:rPr>
                <w:rFonts w:ascii="CMU Serif" w:hAnsi="CMU Serif" w:cs="CMU Serif"/>
                <w:color w:val="FFFFFF" w:themeColor="background1"/>
              </w:rPr>
            </w:pPr>
            <w:r>
              <w:rPr>
                <w:rFonts w:ascii="CMU Serif" w:hAnsi="CMU Serif" w:cs="CMU Serif"/>
                <w:color w:val="FFFFFF" w:themeColor="background1"/>
              </w:rPr>
              <w:t>Accuracy</w:t>
            </w:r>
          </w:p>
        </w:tc>
        <w:tc>
          <w:tcPr>
            <w:tcW w:w="7190" w:type="dxa"/>
            <w:vAlign w:val="center"/>
            <w:hideMark/>
          </w:tcPr>
          <w:p w14:paraId="55C89576" w14:textId="77777777" w:rsidR="001D0C62" w:rsidRDefault="001D0C62" w:rsidP="007222D0">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accuracy of the detections was calculated using the F-value formula to be </w:t>
            </w:r>
            <w:r>
              <w:rPr>
                <w:rFonts w:ascii="CMU Serif" w:hAnsi="CMU Serif" w:cs="CMU Serif"/>
                <w:color w:val="000000"/>
                <w:sz w:val="24"/>
                <w:szCs w:val="24"/>
              </w:rPr>
              <w:t>96.6% which is greater than the defined value (95%).</w:t>
            </w:r>
          </w:p>
        </w:tc>
      </w:tr>
      <w:tr w:rsidR="001D0C62" w14:paraId="2529A9AB" w14:textId="77777777" w:rsidTr="007222D0">
        <w:trPr>
          <w:trHeight w:val="971"/>
        </w:trPr>
        <w:tc>
          <w:tcPr>
            <w:cnfStyle w:val="001000000000" w:firstRow="0" w:lastRow="0" w:firstColumn="1" w:lastColumn="0" w:oddVBand="0" w:evenVBand="0" w:oddHBand="0" w:evenHBand="0" w:firstRowFirstColumn="0" w:firstRowLastColumn="0" w:lastRowFirstColumn="0" w:lastRowLastColumn="0"/>
            <w:tcW w:w="1826" w:type="dxa"/>
            <w:vAlign w:val="center"/>
            <w:hideMark/>
          </w:tcPr>
          <w:p w14:paraId="1BE43449" w14:textId="77777777" w:rsidR="001D0C62" w:rsidRDefault="001D0C62" w:rsidP="00B736BE">
            <w:pPr>
              <w:pStyle w:val="Default"/>
              <w:jc w:val="center"/>
              <w:rPr>
                <w:rFonts w:ascii="CMU Serif" w:hAnsi="CMU Serif" w:cs="CMU Serif"/>
                <w:color w:val="FFFFFF" w:themeColor="background1"/>
              </w:rPr>
            </w:pPr>
            <w:r>
              <w:rPr>
                <w:rFonts w:ascii="CMU Serif" w:hAnsi="CMU Serif" w:cs="CMU Serif"/>
                <w:color w:val="FFFFFF" w:themeColor="background1"/>
              </w:rPr>
              <w:t>Quality of Data</w:t>
            </w:r>
          </w:p>
        </w:tc>
        <w:tc>
          <w:tcPr>
            <w:tcW w:w="7190" w:type="dxa"/>
            <w:vAlign w:val="center"/>
            <w:hideMark/>
          </w:tcPr>
          <w:p w14:paraId="1CB6A020" w14:textId="77777777" w:rsidR="001D0C62" w:rsidRDefault="001D0C62" w:rsidP="007222D0">
            <w:pPr>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The (Collector) block in LabVIEW was used to collect the most recent n samples. Also, the percentage of received and missed packets were also calculated from the extracted information from each packet. The percentage of received packets was much higher than percentage of missed packets.</w:t>
            </w:r>
          </w:p>
        </w:tc>
      </w:tr>
    </w:tbl>
    <w:p w14:paraId="2CEE37DC" w14:textId="2596C3DD" w:rsidR="00167BF4" w:rsidRPr="00A92B67" w:rsidRDefault="00167BF4" w:rsidP="001C7118">
      <w:pPr>
        <w:pStyle w:val="Heading3"/>
        <w:numPr>
          <w:ilvl w:val="2"/>
          <w:numId w:val="29"/>
        </w:numPr>
        <w:spacing w:after="200"/>
        <w:rPr>
          <w:rFonts w:ascii="CMU Serif" w:hAnsi="CMU Serif" w:cs="CMU Serif"/>
          <w:sz w:val="24"/>
          <w:szCs w:val="24"/>
        </w:rPr>
      </w:pPr>
      <w:bookmarkStart w:id="116" w:name="_Toc453620449"/>
      <w:r w:rsidRPr="00A92B67">
        <w:rPr>
          <w:rFonts w:ascii="CMU Serif" w:hAnsi="CMU Serif" w:cs="CMU Serif"/>
          <w:sz w:val="24"/>
          <w:szCs w:val="24"/>
        </w:rPr>
        <w:t>Practical Design Constraints</w:t>
      </w:r>
      <w:bookmarkEnd w:id="116"/>
      <w:r w:rsidRPr="00A92B67">
        <w:rPr>
          <w:rFonts w:ascii="CMU Serif" w:hAnsi="CMU Serif" w:cs="CMU Serif"/>
          <w:sz w:val="24"/>
          <w:szCs w:val="24"/>
        </w:rPr>
        <w:t xml:space="preserve">  </w:t>
      </w:r>
    </w:p>
    <w:p w14:paraId="04E02207" w14:textId="43199708" w:rsidR="00A92B67" w:rsidRDefault="00A92B67" w:rsidP="00A92B67">
      <w:pPr>
        <w:pStyle w:val="Caption"/>
        <w:keepNext/>
        <w:spacing w:after="0"/>
      </w:pPr>
      <w:bookmarkStart w:id="117" w:name="_Toc452985020"/>
      <w:r>
        <w:t xml:space="preserve">Table </w:t>
      </w:r>
      <w:fldSimple w:instr=" SEQ Table \* ARABIC ">
        <w:r w:rsidR="00532846">
          <w:rPr>
            <w:noProof/>
          </w:rPr>
          <w:t>9</w:t>
        </w:r>
      </w:fldSimple>
      <w:r>
        <w:t xml:space="preserve"> Discussion of how practical design constraints were met</w:t>
      </w:r>
      <w:bookmarkEnd w:id="117"/>
    </w:p>
    <w:tbl>
      <w:tblPr>
        <w:tblStyle w:val="GridTable5Dark-Accent110"/>
        <w:tblW w:w="0" w:type="auto"/>
        <w:tblLayout w:type="fixed"/>
        <w:tblLook w:val="04A0" w:firstRow="1" w:lastRow="0" w:firstColumn="1" w:lastColumn="0" w:noHBand="0" w:noVBand="1"/>
      </w:tblPr>
      <w:tblGrid>
        <w:gridCol w:w="1885"/>
        <w:gridCol w:w="1530"/>
        <w:gridCol w:w="3049"/>
        <w:gridCol w:w="2552"/>
      </w:tblGrid>
      <w:tr w:rsidR="00167BF4" w:rsidRPr="00A92B67" w14:paraId="630D90EB" w14:textId="77777777" w:rsidTr="0068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bottom w:val="single" w:sz="4" w:space="0" w:color="FFFFFF" w:themeColor="background1"/>
            </w:tcBorders>
            <w:vAlign w:val="center"/>
            <w:hideMark/>
          </w:tcPr>
          <w:p w14:paraId="49E1BA1A" w14:textId="77777777" w:rsidR="00167BF4" w:rsidRPr="00A92B67" w:rsidRDefault="00167BF4" w:rsidP="00A92B67">
            <w:pPr>
              <w:spacing w:after="0" w:line="240" w:lineRule="auto"/>
              <w:jc w:val="center"/>
              <w:rPr>
                <w:rFonts w:ascii="CMU Serif" w:hAnsi="CMU Serif" w:cs="CMU Serif"/>
                <w:sz w:val="24"/>
                <w:szCs w:val="24"/>
              </w:rPr>
            </w:pPr>
            <w:r w:rsidRPr="00A92B67">
              <w:rPr>
                <w:rFonts w:ascii="CMU Serif" w:hAnsi="CMU Serif" w:cs="CMU Serif"/>
                <w:sz w:val="24"/>
                <w:szCs w:val="24"/>
              </w:rPr>
              <w:t>Type</w:t>
            </w:r>
          </w:p>
        </w:tc>
        <w:tc>
          <w:tcPr>
            <w:tcW w:w="1530" w:type="dxa"/>
            <w:tcBorders>
              <w:bottom w:val="single" w:sz="4" w:space="0" w:color="FFFFFF" w:themeColor="background1"/>
            </w:tcBorders>
            <w:hideMark/>
          </w:tcPr>
          <w:p w14:paraId="73AD66B6" w14:textId="77777777" w:rsidR="00167BF4" w:rsidRPr="00A92B67" w:rsidRDefault="00167BF4" w:rsidP="00A92B6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MU Serif" w:hAnsi="CMU Serif" w:cs="CMU Serif"/>
                <w:sz w:val="24"/>
                <w:szCs w:val="24"/>
              </w:rPr>
            </w:pPr>
            <w:r w:rsidRPr="00A92B67">
              <w:rPr>
                <w:rFonts w:ascii="CMU Serif" w:hAnsi="CMU Serif" w:cs="CMU Serif"/>
                <w:sz w:val="24"/>
                <w:szCs w:val="24"/>
              </w:rPr>
              <w:t>Name</w:t>
            </w:r>
          </w:p>
        </w:tc>
        <w:tc>
          <w:tcPr>
            <w:tcW w:w="5601" w:type="dxa"/>
            <w:gridSpan w:val="2"/>
            <w:tcBorders>
              <w:bottom w:val="single" w:sz="4" w:space="0" w:color="FFFFFF" w:themeColor="background1"/>
            </w:tcBorders>
            <w:vAlign w:val="center"/>
            <w:hideMark/>
          </w:tcPr>
          <w:p w14:paraId="5E4A4A34" w14:textId="77777777" w:rsidR="00167BF4" w:rsidRPr="00A92B67" w:rsidRDefault="00167BF4" w:rsidP="00A92B67">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MU Serif" w:hAnsi="CMU Serif" w:cs="CMU Serif"/>
                <w:sz w:val="24"/>
                <w:szCs w:val="24"/>
              </w:rPr>
            </w:pPr>
            <w:r w:rsidRPr="00A92B67">
              <w:rPr>
                <w:rFonts w:ascii="CMU Serif" w:hAnsi="CMU Serif" w:cs="CMU Serif"/>
                <w:sz w:val="24"/>
                <w:szCs w:val="24"/>
              </w:rPr>
              <w:t>Description</w:t>
            </w:r>
          </w:p>
        </w:tc>
      </w:tr>
      <w:tr w:rsidR="00167BF4" w14:paraId="04408F68" w14:textId="77777777" w:rsidTr="00683A4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885"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1A7D7405"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Economic</w:t>
            </w:r>
          </w:p>
        </w:tc>
        <w:tc>
          <w:tcPr>
            <w:tcW w:w="1530"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D8A5D4"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Cost</w:t>
            </w:r>
          </w:p>
        </w:tc>
        <w:tc>
          <w:tcPr>
            <w:tcW w:w="30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5E90D4" w14:textId="77777777" w:rsidR="00167BF4" w:rsidRDefault="00167BF4">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NI-myRio</w:t>
            </w:r>
          </w:p>
        </w:tc>
        <w:tc>
          <w:tcPr>
            <w:tcW w:w="25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E6F48D" w14:textId="77777777" w:rsidR="00167BF4" w:rsidRDefault="00167BF4">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QR 1179.42</w:t>
            </w:r>
          </w:p>
        </w:tc>
      </w:tr>
      <w:tr w:rsidR="00167BF4" w14:paraId="5362575F" w14:textId="77777777" w:rsidTr="00683A44">
        <w:trPr>
          <w:trHeight w:val="350"/>
        </w:trPr>
        <w:tc>
          <w:tcPr>
            <w:cnfStyle w:val="001000000000" w:firstRow="0" w:lastRow="0" w:firstColumn="1" w:lastColumn="0" w:oddVBand="0" w:evenVBand="0" w:oddHBand="0" w:evenHBand="0" w:firstRowFirstColumn="0" w:firstRowLastColumn="0" w:lastRowFirstColumn="0" w:lastRowLastColumn="0"/>
            <w:tcW w:w="1885" w:type="dxa"/>
            <w:vMerge/>
            <w:tcBorders>
              <w:top w:val="single" w:sz="4" w:space="0" w:color="FFFFFF" w:themeColor="background1"/>
              <w:bottom w:val="single" w:sz="4" w:space="0" w:color="FFFFFF" w:themeColor="background1"/>
              <w:right w:val="single" w:sz="4" w:space="0" w:color="FFFFFF" w:themeColor="background1"/>
            </w:tcBorders>
            <w:vAlign w:val="center"/>
            <w:hideMark/>
          </w:tcPr>
          <w:p w14:paraId="3BCA3584" w14:textId="77777777" w:rsidR="00167BF4" w:rsidRDefault="00167BF4">
            <w:pPr>
              <w:spacing w:after="0" w:line="240" w:lineRule="auto"/>
              <w:rPr>
                <w:rFonts w:ascii="CMU Serif" w:hAnsi="CMU Serif" w:cs="CMU Serif"/>
                <w:sz w:val="24"/>
                <w:szCs w:val="24"/>
              </w:rPr>
            </w:pPr>
          </w:p>
        </w:tc>
        <w:tc>
          <w:tcPr>
            <w:tcW w:w="153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73CD49" w14:textId="77777777" w:rsidR="00167BF4" w:rsidRDefault="00167BF4">
            <w:pPr>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p>
        </w:tc>
        <w:tc>
          <w:tcPr>
            <w:tcW w:w="30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975C8A" w14:textId="77777777" w:rsidR="00167BF4" w:rsidRDefault="00167BF4">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Shimmer3 ECG Unit</w:t>
            </w:r>
          </w:p>
        </w:tc>
        <w:tc>
          <w:tcPr>
            <w:tcW w:w="25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C5C6A5" w14:textId="77777777" w:rsidR="00167BF4" w:rsidRDefault="00167BF4">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QR 1846.22</w:t>
            </w:r>
          </w:p>
        </w:tc>
      </w:tr>
      <w:tr w:rsidR="00167BF4" w14:paraId="40FE57F4" w14:textId="77777777" w:rsidTr="00683A44">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885" w:type="dxa"/>
            <w:vMerge/>
            <w:tcBorders>
              <w:top w:val="single" w:sz="4" w:space="0" w:color="FFFFFF" w:themeColor="background1"/>
              <w:bottom w:val="single" w:sz="4" w:space="0" w:color="FFFFFF" w:themeColor="background1"/>
              <w:right w:val="single" w:sz="4" w:space="0" w:color="FFFFFF" w:themeColor="background1"/>
            </w:tcBorders>
            <w:vAlign w:val="center"/>
            <w:hideMark/>
          </w:tcPr>
          <w:p w14:paraId="7EBEB086" w14:textId="77777777" w:rsidR="00167BF4" w:rsidRDefault="00167BF4">
            <w:pPr>
              <w:spacing w:after="0" w:line="240" w:lineRule="auto"/>
              <w:rPr>
                <w:rFonts w:ascii="CMU Serif" w:hAnsi="CMU Serif" w:cs="CMU Serif"/>
                <w:sz w:val="24"/>
                <w:szCs w:val="24"/>
              </w:rPr>
            </w:pPr>
          </w:p>
        </w:tc>
        <w:tc>
          <w:tcPr>
            <w:tcW w:w="153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86FCC9" w14:textId="77777777" w:rsidR="00167BF4" w:rsidRDefault="00167BF4">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p>
        </w:tc>
        <w:tc>
          <w:tcPr>
            <w:tcW w:w="30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99CB1D0" w14:textId="77777777" w:rsidR="00167BF4" w:rsidRDefault="00167BF4">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Roving Networks RN-42</w:t>
            </w:r>
          </w:p>
        </w:tc>
        <w:tc>
          <w:tcPr>
            <w:tcW w:w="25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5E7014" w14:textId="77777777" w:rsidR="00167BF4" w:rsidRDefault="00167BF4">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QR 181.84</w:t>
            </w:r>
          </w:p>
        </w:tc>
      </w:tr>
      <w:tr w:rsidR="00167BF4" w14:paraId="6945AE44" w14:textId="77777777" w:rsidTr="00683A44">
        <w:trPr>
          <w:trHeight w:val="161"/>
        </w:trPr>
        <w:tc>
          <w:tcPr>
            <w:cnfStyle w:val="001000000000" w:firstRow="0" w:lastRow="0" w:firstColumn="1" w:lastColumn="0" w:oddVBand="0" w:evenVBand="0" w:oddHBand="0" w:evenHBand="0" w:firstRowFirstColumn="0" w:firstRowLastColumn="0" w:lastRowFirstColumn="0" w:lastRowLastColumn="0"/>
            <w:tcW w:w="1885" w:type="dxa"/>
            <w:vMerge/>
            <w:tcBorders>
              <w:top w:val="single" w:sz="4" w:space="0" w:color="FFFFFF" w:themeColor="background1"/>
              <w:bottom w:val="single" w:sz="4" w:space="0" w:color="FFFFFF" w:themeColor="background1"/>
              <w:right w:val="single" w:sz="4" w:space="0" w:color="FFFFFF" w:themeColor="background1"/>
            </w:tcBorders>
            <w:vAlign w:val="center"/>
            <w:hideMark/>
          </w:tcPr>
          <w:p w14:paraId="7880F751" w14:textId="77777777" w:rsidR="00167BF4" w:rsidRDefault="00167BF4">
            <w:pPr>
              <w:spacing w:after="0" w:line="240" w:lineRule="auto"/>
              <w:rPr>
                <w:rFonts w:ascii="CMU Serif" w:hAnsi="CMU Serif" w:cs="CMU Serif"/>
                <w:sz w:val="24"/>
                <w:szCs w:val="24"/>
              </w:rPr>
            </w:pPr>
          </w:p>
        </w:tc>
        <w:tc>
          <w:tcPr>
            <w:tcW w:w="1530"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9CC9CD" w14:textId="77777777" w:rsidR="00167BF4" w:rsidRDefault="00167BF4">
            <w:pPr>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p>
        </w:tc>
        <w:tc>
          <w:tcPr>
            <w:tcW w:w="30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7F67C30" w14:textId="77777777" w:rsidR="00167BF4" w:rsidRDefault="00167BF4">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b/>
                <w:bCs/>
                <w:sz w:val="24"/>
                <w:szCs w:val="24"/>
              </w:rPr>
            </w:pPr>
            <w:r>
              <w:rPr>
                <w:rFonts w:ascii="CMU Serif" w:hAnsi="CMU Serif" w:cs="CMU Serif"/>
                <w:b/>
                <w:bCs/>
                <w:sz w:val="24"/>
                <w:szCs w:val="24"/>
              </w:rPr>
              <w:t>Total:</w:t>
            </w:r>
          </w:p>
        </w:tc>
        <w:tc>
          <w:tcPr>
            <w:tcW w:w="25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607188D" w14:textId="77777777" w:rsidR="00167BF4" w:rsidRDefault="00167BF4">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QR 3207.48</w:t>
            </w:r>
          </w:p>
        </w:tc>
      </w:tr>
      <w:tr w:rsidR="00167BF4" w14:paraId="2DB1C0CE" w14:textId="77777777" w:rsidTr="00683A44">
        <w:trPr>
          <w:cnfStyle w:val="000000100000" w:firstRow="0" w:lastRow="0" w:firstColumn="0" w:lastColumn="0" w:oddVBand="0" w:evenVBand="0" w:oddHBand="1" w:evenHBand="0" w:firstRowFirstColumn="0" w:firstRowLastColumn="0" w:lastRowFirstColumn="0" w:lastRowLastColumn="0"/>
          <w:trHeight w:val="2583"/>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13B46C3"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Usability</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167B6F"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Simplicity, Learnability</w:t>
            </w:r>
          </w:p>
          <w:p w14:paraId="5B8A2DEF"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And  Satisfaction</w:t>
            </w:r>
          </w:p>
        </w:tc>
        <w:tc>
          <w:tcPr>
            <w:tcW w:w="5601"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111725" w14:textId="77777777" w:rsidR="00167BF4" w:rsidRDefault="00167BF4">
            <w:pPr>
              <w:pStyle w:val="Default"/>
              <w:jc w:val="both"/>
              <w:cnfStyle w:val="000000100000" w:firstRow="0" w:lastRow="0" w:firstColumn="0" w:lastColumn="0" w:oddVBand="0" w:evenVBand="0" w:oddHBand="1" w:evenHBand="0" w:firstRowFirstColumn="0" w:firstRowLastColumn="0" w:lastRowFirstColumn="0" w:lastRowLastColumn="0"/>
              <w:rPr>
                <w:rFonts w:ascii="CMU Serif" w:hAnsi="CMU Serif" w:cs="CMU Serif"/>
                <w:color w:val="auto"/>
              </w:rPr>
            </w:pPr>
            <w:r>
              <w:rPr>
                <w:rFonts w:ascii="CMU Serif" w:hAnsi="CMU Serif" w:cs="CMU Serif"/>
              </w:rPr>
              <w:t>The Shimmer sensor is ultra-weight, weighing only 40 grams and it can be easily worn around the chest using the provided waist strap without any discomfort according to the users’ feedback. The alerting system user interface is simple with visible and clear text. Also, the myRIO prototyping board is small and light, thus, can be placed at home, in the hospital, or in the ambulance.</w:t>
            </w:r>
          </w:p>
        </w:tc>
      </w:tr>
      <w:tr w:rsidR="00167BF4" w14:paraId="0E352511" w14:textId="77777777" w:rsidTr="00683A44">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73E7AED"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Safety</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2FE92A4"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p>
        </w:tc>
        <w:tc>
          <w:tcPr>
            <w:tcW w:w="5601"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4C6E6E" w14:textId="5FCE069E" w:rsidR="00167BF4" w:rsidRDefault="00167BF4">
            <w:pPr>
              <w:tabs>
                <w:tab w:val="left" w:pos="7470"/>
              </w:tabs>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fall experiments were done on a mattress with </w:t>
            </w:r>
            <w:r w:rsidRPr="00A92B67">
              <w:rPr>
                <w:rFonts w:ascii="CMU Serif" w:hAnsi="CMU Serif" w:cs="CMU Serif"/>
                <w:noProof/>
                <w:sz w:val="24"/>
                <w:szCs w:val="24"/>
              </w:rPr>
              <w:t>big</w:t>
            </w:r>
            <w:r>
              <w:rPr>
                <w:rFonts w:ascii="CMU Serif" w:hAnsi="CMU Serif" w:cs="CMU Serif"/>
                <w:sz w:val="24"/>
                <w:szCs w:val="24"/>
              </w:rPr>
              <w:t xml:space="preserve"> thickness of approximately 20cm, and the mattress is well-staffed. Several feedbacks </w:t>
            </w:r>
            <w:r>
              <w:rPr>
                <w:rFonts w:ascii="CMU Serif" w:hAnsi="CMU Serif" w:cs="CMU Serif"/>
                <w:noProof/>
                <w:sz w:val="24"/>
                <w:szCs w:val="24"/>
              </w:rPr>
              <w:t>were obtained</w:t>
            </w:r>
            <w:r>
              <w:rPr>
                <w:rFonts w:ascii="CMU Serif" w:hAnsi="CMU Serif" w:cs="CMU Serif"/>
                <w:sz w:val="24"/>
                <w:szCs w:val="24"/>
              </w:rPr>
              <w:t xml:space="preserve"> from the users who participated in data collection </w:t>
            </w:r>
            <w:r w:rsidRPr="00A92B67">
              <w:rPr>
                <w:rFonts w:ascii="CMU Serif" w:hAnsi="CMU Serif" w:cs="CMU Serif"/>
                <w:noProof/>
                <w:sz w:val="24"/>
                <w:szCs w:val="24"/>
              </w:rPr>
              <w:t>experiments</w:t>
            </w:r>
            <w:r w:rsidR="00A92B67" w:rsidRPr="00A92B67">
              <w:rPr>
                <w:rFonts w:ascii="CMU Serif" w:hAnsi="CMU Serif" w:cs="CMU Serif"/>
                <w:noProof/>
                <w:sz w:val="24"/>
                <w:szCs w:val="24"/>
              </w:rPr>
              <w:t>;</w:t>
            </w:r>
            <w:r w:rsidRPr="00A92B67">
              <w:rPr>
                <w:rFonts w:ascii="CMU Serif" w:hAnsi="CMU Serif" w:cs="CMU Serif"/>
                <w:noProof/>
                <w:sz w:val="24"/>
                <w:szCs w:val="24"/>
              </w:rPr>
              <w:t xml:space="preserve"> they</w:t>
            </w:r>
            <w:r>
              <w:rPr>
                <w:rFonts w:ascii="CMU Serif" w:hAnsi="CMU Serif" w:cs="CMU Serif"/>
                <w:sz w:val="24"/>
                <w:szCs w:val="24"/>
              </w:rPr>
              <w:t xml:space="preserve"> did not feel any harm or discomfort from the electrode pads attached to their skins. </w:t>
            </w:r>
            <w:r>
              <w:rPr>
                <w:rFonts w:ascii="CMU Serif" w:hAnsi="CMU Serif" w:cs="CMU Serif"/>
                <w:noProof/>
                <w:sz w:val="24"/>
                <w:szCs w:val="24"/>
              </w:rPr>
              <w:t>However, it</w:t>
            </w:r>
            <w:r>
              <w:rPr>
                <w:rFonts w:ascii="CMU Serif" w:hAnsi="CMU Serif" w:cs="CMU Serif"/>
                <w:sz w:val="24"/>
                <w:szCs w:val="24"/>
              </w:rPr>
              <w:t xml:space="preserve"> is important to mention that the sensor should </w:t>
            </w:r>
            <w:r>
              <w:rPr>
                <w:rFonts w:ascii="CMU Serif" w:hAnsi="CMU Serif" w:cs="CMU Serif"/>
                <w:noProof/>
                <w:sz w:val="24"/>
                <w:szCs w:val="24"/>
              </w:rPr>
              <w:t>be removed</w:t>
            </w:r>
            <w:r>
              <w:rPr>
                <w:rFonts w:ascii="CMU Serif" w:hAnsi="CMU Serif" w:cs="CMU Serif"/>
                <w:sz w:val="24"/>
                <w:szCs w:val="24"/>
              </w:rPr>
              <w:t xml:space="preserve"> when defibrillation </w:t>
            </w:r>
            <w:r>
              <w:rPr>
                <w:rFonts w:ascii="CMU Serif" w:hAnsi="CMU Serif" w:cs="CMU Serif"/>
                <w:noProof/>
                <w:sz w:val="24"/>
                <w:szCs w:val="24"/>
              </w:rPr>
              <w:t>is attempted</w:t>
            </w:r>
            <w:r>
              <w:rPr>
                <w:rFonts w:ascii="CMU Serif" w:hAnsi="CMU Serif" w:cs="CMU Serif"/>
                <w:sz w:val="24"/>
                <w:szCs w:val="24"/>
              </w:rPr>
              <w:t xml:space="preserve"> since it </w:t>
            </w:r>
            <w:r>
              <w:rPr>
                <w:rFonts w:ascii="CMU Serif" w:hAnsi="CMU Serif" w:cs="CMU Serif"/>
                <w:noProof/>
                <w:sz w:val="24"/>
                <w:szCs w:val="24"/>
              </w:rPr>
              <w:t>is not designed</w:t>
            </w:r>
            <w:r>
              <w:rPr>
                <w:rFonts w:ascii="CMU Serif" w:hAnsi="CMU Serif" w:cs="CMU Serif"/>
                <w:sz w:val="24"/>
                <w:szCs w:val="24"/>
              </w:rPr>
              <w:t xml:space="preserve"> with proper safeguards against it.</w:t>
            </w:r>
          </w:p>
        </w:tc>
      </w:tr>
      <w:tr w:rsidR="00167BF4" w14:paraId="60A3BA4A" w14:textId="77777777" w:rsidTr="00683A44">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7DBAC02"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Sustainability</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62905C"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Reusability</w:t>
            </w:r>
          </w:p>
        </w:tc>
        <w:tc>
          <w:tcPr>
            <w:tcW w:w="5601"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48E5C6" w14:textId="77777777" w:rsidR="00167BF4" w:rsidRDefault="00167BF4">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 xml:space="preserve">The Zynq SoC prototyping board provides the advantage of flexibility and scalability, such that the device can </w:t>
            </w:r>
            <w:r>
              <w:rPr>
                <w:rFonts w:ascii="CMU Serif" w:hAnsi="CMU Serif" w:cs="CMU Serif"/>
                <w:noProof/>
                <w:sz w:val="24"/>
                <w:szCs w:val="24"/>
              </w:rPr>
              <w:t>be reconfigured</w:t>
            </w:r>
            <w:r>
              <w:rPr>
                <w:rFonts w:ascii="CMU Serif" w:hAnsi="CMU Serif" w:cs="CMU Serif"/>
                <w:sz w:val="24"/>
                <w:szCs w:val="24"/>
              </w:rPr>
              <w:t>, and the design can be modified deploying more algorithms. The Shimmer also has other embedded sensors such as the temperature and the pressure sensors which can be used to extend the capabilities of the system.</w:t>
            </w:r>
          </w:p>
        </w:tc>
      </w:tr>
      <w:tr w:rsidR="00167BF4" w14:paraId="297838BF" w14:textId="77777777" w:rsidTr="007222D0">
        <w:trPr>
          <w:trHeight w:val="431"/>
        </w:trPr>
        <w:tc>
          <w:tcPr>
            <w:cnfStyle w:val="001000000000" w:firstRow="0" w:lastRow="0" w:firstColumn="1" w:lastColumn="0" w:oddVBand="0" w:evenVBand="0" w:oddHBand="0" w:evenHBand="0" w:firstRowFirstColumn="0" w:firstRowLastColumn="0" w:lastRowFirstColumn="0" w:lastRowLastColumn="0"/>
            <w:tcW w:w="1885" w:type="dxa"/>
            <w:vMerge w:val="restart"/>
            <w:tcBorders>
              <w:top w:val="single" w:sz="4" w:space="0" w:color="FFFFFF" w:themeColor="background1"/>
              <w:bottom w:val="single" w:sz="4" w:space="0" w:color="FFFFFF" w:themeColor="background1"/>
              <w:right w:val="single" w:sz="4" w:space="0" w:color="FFFFFF" w:themeColor="background1"/>
            </w:tcBorders>
            <w:vAlign w:val="center"/>
            <w:hideMark/>
          </w:tcPr>
          <w:p w14:paraId="042E8F2A" w14:textId="77777777" w:rsidR="00167BF4" w:rsidRDefault="00167BF4">
            <w:pPr>
              <w:spacing w:after="0" w:line="240" w:lineRule="auto"/>
              <w:jc w:val="center"/>
              <w:rPr>
                <w:rFonts w:ascii="CMU Serif" w:hAnsi="CMU Serif" w:cs="CMU Serif"/>
                <w:sz w:val="24"/>
                <w:szCs w:val="24"/>
              </w:rPr>
            </w:pPr>
            <w:r>
              <w:rPr>
                <w:rFonts w:ascii="CMU Serif" w:hAnsi="CMU Serif" w:cs="CMU Serif"/>
                <w:sz w:val="24"/>
                <w:szCs w:val="24"/>
              </w:rPr>
              <w:t>Physical</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936EF6A" w14:textId="77777777" w:rsidR="00167BF4" w:rsidRDefault="00167BF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Size</w:t>
            </w:r>
          </w:p>
        </w:tc>
        <w:tc>
          <w:tcPr>
            <w:tcW w:w="5601" w:type="dxa"/>
            <w:gridSpan w:val="2"/>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8B6EFB" w14:textId="77777777" w:rsidR="00167BF4" w:rsidRDefault="00167BF4">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The Shimmer sensor features:</w:t>
            </w:r>
          </w:p>
          <w:p w14:paraId="4F2D52DF" w14:textId="77777777" w:rsidR="00167BF4" w:rsidRDefault="00167BF4">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1- Ultra-lightweight (31 grams)</w:t>
            </w:r>
          </w:p>
          <w:p w14:paraId="18D11DFD" w14:textId="77777777" w:rsidR="00167BF4" w:rsidRDefault="00167BF4">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2- Compact Dimensions (65 x 32 x 12 mm)</w:t>
            </w:r>
          </w:p>
        </w:tc>
      </w:tr>
      <w:tr w:rsidR="00167BF4" w14:paraId="70AB97EC" w14:textId="77777777" w:rsidTr="00683A44">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885" w:type="dxa"/>
            <w:vMerge/>
            <w:tcBorders>
              <w:top w:val="single" w:sz="4" w:space="0" w:color="FFFFFF" w:themeColor="background1"/>
              <w:right w:val="single" w:sz="4" w:space="0" w:color="FFFFFF" w:themeColor="background1"/>
            </w:tcBorders>
            <w:vAlign w:val="center"/>
            <w:hideMark/>
          </w:tcPr>
          <w:p w14:paraId="0425B5F5" w14:textId="77777777" w:rsidR="00167BF4" w:rsidRDefault="00167BF4">
            <w:pPr>
              <w:spacing w:after="0" w:line="240" w:lineRule="auto"/>
              <w:rPr>
                <w:rFonts w:ascii="CMU Serif" w:hAnsi="CMU Serif" w:cs="CMU Serif"/>
                <w:sz w:val="24"/>
                <w:szCs w:val="24"/>
              </w:rPr>
            </w:pP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C21ED1" w14:textId="77777777" w:rsidR="00167BF4" w:rsidRDefault="00167BF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r>
              <w:rPr>
                <w:rFonts w:ascii="CMU Serif" w:hAnsi="CMU Serif" w:cs="CMU Serif"/>
                <w:sz w:val="24"/>
                <w:szCs w:val="24"/>
              </w:rPr>
              <w:t>Weight</w:t>
            </w:r>
          </w:p>
        </w:tc>
        <w:tc>
          <w:tcPr>
            <w:tcW w:w="5601" w:type="dxa"/>
            <w:gridSpan w:val="2"/>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3251535" w14:textId="77777777" w:rsidR="00167BF4" w:rsidRDefault="00167BF4">
            <w:pPr>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sz w:val="24"/>
                <w:szCs w:val="24"/>
              </w:rPr>
            </w:pPr>
          </w:p>
        </w:tc>
      </w:tr>
    </w:tbl>
    <w:p w14:paraId="01F03ABD" w14:textId="77777777" w:rsidR="00167BF4" w:rsidRDefault="00167BF4" w:rsidP="00167BF4"/>
    <w:p w14:paraId="780A1DD4" w14:textId="77777777" w:rsidR="00167BF4" w:rsidRDefault="00167BF4" w:rsidP="00167BF4">
      <w:r>
        <w:br w:type="page"/>
      </w:r>
    </w:p>
    <w:p w14:paraId="0095078E" w14:textId="44EB3346" w:rsidR="00167BF4" w:rsidRDefault="00167BF4" w:rsidP="00167BF4">
      <w:pPr>
        <w:pStyle w:val="Heading1"/>
        <w:numPr>
          <w:ilvl w:val="0"/>
          <w:numId w:val="20"/>
        </w:numPr>
        <w:spacing w:after="240"/>
        <w:rPr>
          <w:rFonts w:ascii="CMU Serif" w:hAnsi="CMU Serif" w:cs="CMU Serif"/>
        </w:rPr>
      </w:pPr>
      <w:bookmarkStart w:id="118" w:name="_Toc453620472"/>
      <w:r>
        <w:rPr>
          <w:rFonts w:ascii="CMU Serif" w:hAnsi="CMU Serif" w:cs="CMU Serif"/>
        </w:rPr>
        <w:t>Project plan</w:t>
      </w:r>
      <w:bookmarkEnd w:id="113"/>
      <w:bookmarkEnd w:id="118"/>
    </w:p>
    <w:p w14:paraId="704F74FA" w14:textId="77777777" w:rsidR="00167BF4" w:rsidRDefault="00167BF4" w:rsidP="00167BF4">
      <w:pPr>
        <w:pStyle w:val="Heading2"/>
        <w:numPr>
          <w:ilvl w:val="1"/>
          <w:numId w:val="20"/>
        </w:numPr>
        <w:spacing w:before="240" w:after="240"/>
        <w:ind w:left="1134" w:hanging="283"/>
        <w:rPr>
          <w:rFonts w:ascii="CMU Serif" w:hAnsi="CMU Serif" w:cs="CMU Serif"/>
          <w:color w:val="2E74B5" w:themeColor="accent1" w:themeShade="BF"/>
        </w:rPr>
      </w:pPr>
      <w:bookmarkStart w:id="119" w:name="_Toc274166458"/>
      <w:bookmarkStart w:id="120" w:name="_Toc453620473"/>
      <w:r>
        <w:rPr>
          <w:rFonts w:ascii="CMU Serif" w:hAnsi="CMU Serif" w:cs="CMU Serif"/>
          <w:color w:val="2E74B5" w:themeColor="accent1" w:themeShade="BF"/>
        </w:rPr>
        <w:t>Project Milestones</w:t>
      </w:r>
      <w:bookmarkEnd w:id="119"/>
      <w:bookmarkEnd w:id="120"/>
      <w:r>
        <w:rPr>
          <w:rFonts w:ascii="CMU Serif" w:hAnsi="CMU Serif" w:cs="CMU Serif"/>
          <w:color w:val="2E74B5" w:themeColor="accent1" w:themeShade="BF"/>
        </w:rPr>
        <w:t xml:space="preserve"> </w:t>
      </w:r>
    </w:p>
    <w:p w14:paraId="334782F9" w14:textId="77777777" w:rsidR="00167BF4" w:rsidRDefault="00167BF4" w:rsidP="00167BF4">
      <w:pPr>
        <w:pStyle w:val="Caption"/>
        <w:spacing w:after="0"/>
        <w:rPr>
          <w:rFonts w:ascii="CMU Serif" w:hAnsi="CMU Serif" w:cs="CMU Serif"/>
        </w:rPr>
      </w:pPr>
      <w:bookmarkStart w:id="121" w:name="_Toc452985033"/>
      <w:r>
        <w:rPr>
          <w:rFonts w:ascii="CMU Serif" w:hAnsi="CMU Serif" w:cs="CMU Serif"/>
        </w:rPr>
        <w:t xml:space="preserve">Table </w:t>
      </w:r>
      <w:r>
        <w:fldChar w:fldCharType="begin"/>
      </w:r>
      <w:r>
        <w:rPr>
          <w:rFonts w:ascii="CMU Serif" w:hAnsi="CMU Serif" w:cs="CMU Serif"/>
        </w:rPr>
        <w:instrText xml:space="preserve"> SEQ Table \* ARABIC </w:instrText>
      </w:r>
      <w:r>
        <w:fldChar w:fldCharType="separate"/>
      </w:r>
      <w:r w:rsidR="00532846">
        <w:rPr>
          <w:rFonts w:ascii="CMU Serif" w:hAnsi="CMU Serif" w:cs="CMU Serif"/>
          <w:noProof/>
        </w:rPr>
        <w:t>22</w:t>
      </w:r>
      <w:r>
        <w:fldChar w:fldCharType="end"/>
      </w:r>
      <w:r>
        <w:rPr>
          <w:rFonts w:ascii="CMU Serif" w:hAnsi="CMU Serif" w:cs="CMU Serif"/>
        </w:rPr>
        <w:t xml:space="preserve"> Project milestone</w:t>
      </w:r>
      <w:bookmarkEnd w:id="121"/>
      <w:r>
        <w:rPr>
          <w:rFonts w:ascii="CMU Serif" w:hAnsi="CMU Serif" w:cs="CMU Serif"/>
        </w:rPr>
        <w:t xml:space="preserve"> </w:t>
      </w:r>
    </w:p>
    <w:tbl>
      <w:tblPr>
        <w:tblStyle w:val="GridTable5Dark-Accent110"/>
        <w:tblW w:w="0" w:type="auto"/>
        <w:tblLook w:val="04A0" w:firstRow="1" w:lastRow="0" w:firstColumn="1" w:lastColumn="0" w:noHBand="0" w:noVBand="1"/>
      </w:tblPr>
      <w:tblGrid>
        <w:gridCol w:w="2425"/>
        <w:gridCol w:w="6480"/>
        <w:gridCol w:w="4950"/>
      </w:tblGrid>
      <w:tr w:rsidR="00167BF4" w14:paraId="6D237A72" w14:textId="77777777" w:rsidTr="00167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single" w:sz="4" w:space="0" w:color="FFFFFF" w:themeColor="background1"/>
            </w:tcBorders>
          </w:tcPr>
          <w:p w14:paraId="59785BE7" w14:textId="77777777" w:rsidR="00167BF4" w:rsidRDefault="00167BF4">
            <w:pPr>
              <w:autoSpaceDE w:val="0"/>
              <w:autoSpaceDN w:val="0"/>
              <w:adjustRightInd w:val="0"/>
              <w:spacing w:after="0" w:line="240" w:lineRule="auto"/>
              <w:jc w:val="both"/>
              <w:rPr>
                <w:rFonts w:ascii="CMU Serif" w:hAnsi="CMU Serif" w:cs="CMU Serif"/>
              </w:rPr>
            </w:pPr>
          </w:p>
        </w:tc>
        <w:tc>
          <w:tcPr>
            <w:tcW w:w="6480" w:type="dxa"/>
            <w:tcBorders>
              <w:bottom w:val="single" w:sz="4" w:space="0" w:color="FFFFFF" w:themeColor="background1"/>
            </w:tcBorders>
            <w:hideMark/>
          </w:tcPr>
          <w:p w14:paraId="796A97C3" w14:textId="77777777" w:rsidR="00167BF4" w:rsidRDefault="00167BF4">
            <w:pPr>
              <w:autoSpaceDE w:val="0"/>
              <w:autoSpaceDN w:val="0"/>
              <w:adjustRightInd w:val="0"/>
              <w:spacing w:after="0" w:line="240" w:lineRule="auto"/>
              <w:jc w:val="both"/>
              <w:cnfStyle w:val="100000000000" w:firstRow="1"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Description</w:t>
            </w:r>
          </w:p>
        </w:tc>
        <w:tc>
          <w:tcPr>
            <w:tcW w:w="4950" w:type="dxa"/>
            <w:tcBorders>
              <w:bottom w:val="single" w:sz="4" w:space="0" w:color="FFFFFF" w:themeColor="background1"/>
            </w:tcBorders>
            <w:hideMark/>
          </w:tcPr>
          <w:p w14:paraId="094D14CC" w14:textId="77777777" w:rsidR="00167BF4" w:rsidRDefault="00167BF4">
            <w:pPr>
              <w:autoSpaceDE w:val="0"/>
              <w:autoSpaceDN w:val="0"/>
              <w:adjustRightInd w:val="0"/>
              <w:spacing w:after="0" w:line="240" w:lineRule="auto"/>
              <w:jc w:val="both"/>
              <w:cnfStyle w:val="100000000000" w:firstRow="1"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 xml:space="preserve">Deliverable </w:t>
            </w:r>
          </w:p>
        </w:tc>
      </w:tr>
      <w:tr w:rsidR="00167BF4" w14:paraId="0FC6D293" w14:textId="77777777" w:rsidTr="00167BF4">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051D6B4B" w14:textId="77777777" w:rsidR="00167BF4" w:rsidRDefault="00167BF4">
            <w:pPr>
              <w:autoSpaceDE w:val="0"/>
              <w:autoSpaceDN w:val="0"/>
              <w:adjustRightInd w:val="0"/>
              <w:spacing w:after="0" w:line="240" w:lineRule="auto"/>
              <w:rPr>
                <w:rFonts w:ascii="CMU Serif" w:hAnsi="CMU Serif" w:cs="CMU Serif"/>
              </w:rPr>
            </w:pPr>
            <w:r>
              <w:rPr>
                <w:rFonts w:ascii="CMU Serif" w:hAnsi="CMU Serif" w:cs="CMU Serif"/>
              </w:rPr>
              <w:t xml:space="preserve">Milestone </w:t>
            </w:r>
            <w:r>
              <w:rPr>
                <w:rFonts w:ascii="CMU Serif" w:hAnsi="CMU Serif" w:cs="CMU Serif"/>
                <w:noProof/>
              </w:rPr>
              <w:t>1:</w:t>
            </w:r>
          </w:p>
        </w:tc>
        <w:tc>
          <w:tcPr>
            <w:tcW w:w="1143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A9C3BB" w14:textId="77777777" w:rsidR="00167BF4" w:rsidRDefault="00167BF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rPr>
            </w:pPr>
          </w:p>
        </w:tc>
      </w:tr>
      <w:tr w:rsidR="00167BF4" w14:paraId="53566878" w14:textId="77777777" w:rsidTr="00167BF4">
        <w:trPr>
          <w:trHeight w:val="116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59890B9F"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Project requirements and specifications</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8FB1C5" w14:textId="77777777" w:rsidR="00167BF4" w:rsidRDefault="00167BF4">
            <w:pPr>
              <w:pStyle w:val="ListParagraph"/>
              <w:numPr>
                <w:ilvl w:val="0"/>
                <w:numId w:val="22"/>
              </w:numPr>
              <w:autoSpaceDE w:val="0"/>
              <w:autoSpaceDN w:val="0"/>
              <w:adjustRightInd w:val="0"/>
              <w:spacing w:after="0" w:line="240" w:lineRule="auto"/>
              <w:ind w:left="252" w:hanging="180"/>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 xml:space="preserve">Understand the requirements of the project. </w:t>
            </w:r>
          </w:p>
          <w:p w14:paraId="18A3B8B2" w14:textId="77777777" w:rsidR="00167BF4" w:rsidRDefault="00167BF4">
            <w:pPr>
              <w:pStyle w:val="ListParagraph"/>
              <w:numPr>
                <w:ilvl w:val="0"/>
                <w:numId w:val="22"/>
              </w:numPr>
              <w:autoSpaceDE w:val="0"/>
              <w:autoSpaceDN w:val="0"/>
              <w:adjustRightInd w:val="0"/>
              <w:spacing w:after="0" w:line="240" w:lineRule="auto"/>
              <w:ind w:left="252" w:hanging="180"/>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Choose a set of problems and suggested solutions</w:t>
            </w: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F14E51" w14:textId="77777777" w:rsidR="00167BF4" w:rsidRDefault="00167BF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 xml:space="preserve">A list of </w:t>
            </w:r>
            <w:r>
              <w:rPr>
                <w:rFonts w:ascii="CMU Serif" w:hAnsi="CMU Serif" w:cs="CMU Serif"/>
                <w:noProof/>
              </w:rPr>
              <w:t>challenges</w:t>
            </w:r>
            <w:r>
              <w:rPr>
                <w:rFonts w:ascii="CMU Serif" w:hAnsi="CMU Serif" w:cs="CMU Serif"/>
              </w:rPr>
              <w:t xml:space="preserve"> with the </w:t>
            </w:r>
            <w:r>
              <w:rPr>
                <w:rFonts w:ascii="CMU Serif" w:hAnsi="CMU Serif" w:cs="CMU Serif"/>
                <w:noProof/>
              </w:rPr>
              <w:t>corresponding</w:t>
            </w:r>
            <w:r>
              <w:rPr>
                <w:rFonts w:ascii="CMU Serif" w:hAnsi="CMU Serif" w:cs="CMU Serif"/>
              </w:rPr>
              <w:t xml:space="preserve"> proposed solutions.</w:t>
            </w:r>
          </w:p>
        </w:tc>
      </w:tr>
      <w:tr w:rsidR="00167BF4" w14:paraId="752CD598" w14:textId="77777777" w:rsidTr="00167BF4">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34F2A4C7"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Problem statement</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A83052"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Agree upon a problem, and propose a solution. </w:t>
            </w:r>
          </w:p>
          <w:p w14:paraId="5E52A54F"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Finalize the problem statement </w:t>
            </w:r>
          </w:p>
          <w:p w14:paraId="239CBAA4" w14:textId="77777777" w:rsidR="00167BF4" w:rsidRDefault="00167BF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rPr>
            </w:pP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B0F17B" w14:textId="77777777" w:rsidR="00167BF4" w:rsidRDefault="00167BF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Project abstract </w:t>
            </w:r>
          </w:p>
        </w:tc>
      </w:tr>
      <w:tr w:rsidR="00167BF4" w14:paraId="430739BA" w14:textId="77777777" w:rsidTr="00167BF4">
        <w:trPr>
          <w:trHeight w:val="638"/>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540B2739"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Introduction and motivation</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EC8B0D" w14:textId="77777777" w:rsidR="00167BF4" w:rsidRDefault="00167BF4">
            <w:pPr>
              <w:pStyle w:val="ListParagraph"/>
              <w:numPr>
                <w:ilvl w:val="0"/>
                <w:numId w:val="22"/>
              </w:numPr>
              <w:autoSpaceDE w:val="0"/>
              <w:autoSpaceDN w:val="0"/>
              <w:adjustRightInd w:val="0"/>
              <w:spacing w:after="0" w:line="240" w:lineRule="auto"/>
              <w:ind w:left="252" w:hanging="180"/>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 xml:space="preserve">A detailed description of the problem and solution, including technical and non-technical challenges. </w:t>
            </w:r>
          </w:p>
          <w:p w14:paraId="6F9F474A" w14:textId="77777777" w:rsidR="00167BF4" w:rsidRDefault="00167BF4">
            <w:pPr>
              <w:pStyle w:val="ListParagraph"/>
              <w:numPr>
                <w:ilvl w:val="0"/>
                <w:numId w:val="22"/>
              </w:numPr>
              <w:autoSpaceDE w:val="0"/>
              <w:autoSpaceDN w:val="0"/>
              <w:adjustRightInd w:val="0"/>
              <w:spacing w:after="0" w:line="240" w:lineRule="auto"/>
              <w:ind w:left="252" w:hanging="180"/>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Focus on project significance and objectives.</w:t>
            </w: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7ECC5B" w14:textId="77777777" w:rsidR="00167BF4" w:rsidRDefault="00167BF4">
            <w:pPr>
              <w:pStyle w:val="ListParagraph"/>
              <w:numPr>
                <w:ilvl w:val="0"/>
                <w:numId w:val="22"/>
              </w:numPr>
              <w:autoSpaceDE w:val="0"/>
              <w:autoSpaceDN w:val="0"/>
              <w:adjustRightInd w:val="0"/>
              <w:spacing w:after="0" w:line="240" w:lineRule="auto"/>
              <w:ind w:left="252" w:hanging="180"/>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Introduction and motivation</w:t>
            </w:r>
          </w:p>
          <w:p w14:paraId="37729D3F" w14:textId="77777777" w:rsidR="00167BF4" w:rsidRDefault="00167BF4">
            <w:pPr>
              <w:pStyle w:val="ListParagraph"/>
              <w:numPr>
                <w:ilvl w:val="0"/>
                <w:numId w:val="22"/>
              </w:numPr>
              <w:autoSpaceDE w:val="0"/>
              <w:autoSpaceDN w:val="0"/>
              <w:adjustRightInd w:val="0"/>
              <w:spacing w:after="0" w:line="240" w:lineRule="auto"/>
              <w:ind w:left="252" w:hanging="180"/>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Project objectives</w:t>
            </w:r>
          </w:p>
        </w:tc>
      </w:tr>
      <w:tr w:rsidR="00167BF4" w14:paraId="209877E0" w14:textId="77777777" w:rsidTr="00167BF4">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073E651F" w14:textId="77777777" w:rsidR="00167BF4" w:rsidRDefault="00167BF4">
            <w:pPr>
              <w:autoSpaceDE w:val="0"/>
              <w:autoSpaceDN w:val="0"/>
              <w:adjustRightInd w:val="0"/>
              <w:spacing w:after="0" w:line="240" w:lineRule="auto"/>
              <w:rPr>
                <w:rFonts w:ascii="CMU Serif" w:hAnsi="CMU Serif" w:cs="CMU Serif"/>
              </w:rPr>
            </w:pPr>
            <w:r>
              <w:rPr>
                <w:rFonts w:ascii="CMU Serif" w:hAnsi="CMU Serif" w:cs="CMU Serif"/>
              </w:rPr>
              <w:t xml:space="preserve">Milestone </w:t>
            </w:r>
            <w:r>
              <w:rPr>
                <w:rFonts w:ascii="CMU Serif" w:hAnsi="CMU Serif" w:cs="CMU Serif"/>
                <w:noProof/>
              </w:rPr>
              <w:t>2:</w:t>
            </w:r>
          </w:p>
        </w:tc>
        <w:tc>
          <w:tcPr>
            <w:tcW w:w="1143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BA13D9" w14:textId="77777777" w:rsidR="00167BF4" w:rsidRDefault="00167BF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MU Serif" w:hAnsi="CMU Serif" w:cs="CMU Serif"/>
              </w:rPr>
            </w:pPr>
          </w:p>
        </w:tc>
      </w:tr>
      <w:tr w:rsidR="00167BF4" w14:paraId="3E64802D" w14:textId="77777777" w:rsidTr="00167BF4">
        <w:trPr>
          <w:trHeight w:val="3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143B9296"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Background and literature review analysis</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C733F89" w14:textId="77777777" w:rsidR="00167BF4" w:rsidRDefault="00167BF4">
            <w:pPr>
              <w:pStyle w:val="ListParagraph"/>
              <w:numPr>
                <w:ilvl w:val="0"/>
                <w:numId w:val="22"/>
              </w:numPr>
              <w:autoSpaceDE w:val="0"/>
              <w:autoSpaceDN w:val="0"/>
              <w:adjustRightInd w:val="0"/>
              <w:spacing w:after="0" w:line="240" w:lineRule="auto"/>
              <w:ind w:left="252" w:hanging="180"/>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Develop a background to base the project on</w:t>
            </w:r>
          </w:p>
          <w:p w14:paraId="7C5949B3" w14:textId="77777777" w:rsidR="00167BF4" w:rsidRDefault="00167BF4">
            <w:pPr>
              <w:pStyle w:val="ListParagraph"/>
              <w:numPr>
                <w:ilvl w:val="0"/>
                <w:numId w:val="22"/>
              </w:numPr>
              <w:autoSpaceDE w:val="0"/>
              <w:autoSpaceDN w:val="0"/>
              <w:adjustRightInd w:val="0"/>
              <w:spacing w:after="0" w:line="240" w:lineRule="auto"/>
              <w:ind w:left="252" w:hanging="180"/>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 xml:space="preserve">Refer to previous work in research papers </w:t>
            </w:r>
          </w:p>
          <w:p w14:paraId="086D5D8E" w14:textId="77777777" w:rsidR="00167BF4" w:rsidRDefault="00167BF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AAB812" w14:textId="77777777" w:rsidR="00167BF4" w:rsidRDefault="00167BF4">
            <w:pPr>
              <w:pStyle w:val="ListParagraph"/>
              <w:numPr>
                <w:ilvl w:val="0"/>
                <w:numId w:val="22"/>
              </w:numPr>
              <w:autoSpaceDE w:val="0"/>
              <w:autoSpaceDN w:val="0"/>
              <w:adjustRightInd w:val="0"/>
              <w:spacing w:after="0" w:line="240" w:lineRule="auto"/>
              <w:ind w:left="252" w:hanging="180"/>
              <w:cnfStyle w:val="000000000000" w:firstRow="0" w:lastRow="0" w:firstColumn="0" w:lastColumn="0" w:oddVBand="0" w:evenVBand="0" w:oddHBand="0" w:evenHBand="0" w:firstRowFirstColumn="0" w:firstRowLastColumn="0" w:lastRowFirstColumn="0" w:lastRowLastColumn="0"/>
              <w:rPr>
                <w:rFonts w:ascii="CMU Serif" w:hAnsi="CMU Serif" w:cs="CMU Serif"/>
              </w:rPr>
            </w:pPr>
            <w:r>
              <w:rPr>
                <w:rFonts w:ascii="CMU Serif" w:hAnsi="CMU Serif" w:cs="CMU Serif"/>
              </w:rPr>
              <w:t>Complete background and literature review analysis</w:t>
            </w:r>
          </w:p>
        </w:tc>
      </w:tr>
      <w:tr w:rsidR="00167BF4" w14:paraId="745DF2D5" w14:textId="77777777" w:rsidTr="00167BF4">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30961EEE"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 xml:space="preserve">System design </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2D6F79"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Develop system use case diagram </w:t>
            </w:r>
          </w:p>
          <w:p w14:paraId="0C1A34B9"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Agree upon hardware and software to be used for implementation</w:t>
            </w:r>
          </w:p>
          <w:p w14:paraId="646566C9"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Agree upon hardware/software partitioning </w:t>
            </w: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251519"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System </w:t>
            </w:r>
            <w:r>
              <w:rPr>
                <w:rFonts w:ascii="CMU Serif" w:hAnsi="CMU Serif" w:cs="CMU Serif"/>
                <w:noProof/>
              </w:rPr>
              <w:t>uses</w:t>
            </w:r>
            <w:r>
              <w:rPr>
                <w:rFonts w:ascii="CMU Serif" w:hAnsi="CMU Serif" w:cs="CMU Serif"/>
              </w:rPr>
              <w:t xml:space="preserve"> case diagram</w:t>
            </w:r>
          </w:p>
          <w:p w14:paraId="26A71F06"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Hardware/software to </w:t>
            </w:r>
            <w:r>
              <w:rPr>
                <w:rFonts w:ascii="CMU Serif" w:hAnsi="CMU Serif" w:cs="CMU Serif"/>
                <w:noProof/>
              </w:rPr>
              <w:t>be used</w:t>
            </w:r>
          </w:p>
        </w:tc>
      </w:tr>
      <w:tr w:rsidR="00167BF4" w14:paraId="7F2046A3" w14:textId="77777777" w:rsidTr="00167BF4">
        <w:trPr>
          <w:trHeight w:val="368"/>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5339C46C" w14:textId="77777777" w:rsidR="00167BF4" w:rsidRDefault="00167BF4">
            <w:pPr>
              <w:autoSpaceDE w:val="0"/>
              <w:autoSpaceDN w:val="0"/>
              <w:adjustRightInd w:val="0"/>
              <w:spacing w:after="0" w:line="240" w:lineRule="auto"/>
              <w:rPr>
                <w:rFonts w:ascii="CMU Serif" w:hAnsi="CMU Serif" w:cs="CMU Serif"/>
              </w:rPr>
            </w:pPr>
            <w:r>
              <w:rPr>
                <w:rFonts w:ascii="CMU Serif" w:hAnsi="CMU Serif" w:cs="CMU Serif"/>
              </w:rPr>
              <w:t>Milestone 3:</w:t>
            </w:r>
          </w:p>
        </w:tc>
        <w:tc>
          <w:tcPr>
            <w:tcW w:w="1143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314490" w14:textId="77777777" w:rsidR="00167BF4" w:rsidRDefault="00167BF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r>
      <w:tr w:rsidR="00167BF4" w14:paraId="61EE0021" w14:textId="77777777" w:rsidTr="00167BF4">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1442E4DC"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 xml:space="preserve">Requirement analysis </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529952"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Specify functional requirements, design constraints, design standards, professional code of ethics, and project assumptions.</w:t>
            </w: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D0D0FB"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Detailed requirements analysis </w:t>
            </w:r>
          </w:p>
        </w:tc>
      </w:tr>
      <w:tr w:rsidR="00167BF4" w14:paraId="17D53C11" w14:textId="77777777" w:rsidTr="00167BF4">
        <w:trPr>
          <w:trHeight w:val="3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0287CEC1" w14:textId="77777777" w:rsidR="00167BF4" w:rsidRDefault="00167BF4">
            <w:pPr>
              <w:autoSpaceDE w:val="0"/>
              <w:autoSpaceDN w:val="0"/>
              <w:adjustRightInd w:val="0"/>
              <w:spacing w:after="0" w:line="240" w:lineRule="auto"/>
              <w:rPr>
                <w:rFonts w:ascii="CMU Serif" w:hAnsi="CMU Serif" w:cs="CMU Serif"/>
              </w:rPr>
            </w:pPr>
            <w:r>
              <w:rPr>
                <w:rFonts w:ascii="CMU Serif" w:hAnsi="CMU Serif" w:cs="CMU Serif"/>
              </w:rPr>
              <w:t xml:space="preserve">Milestone </w:t>
            </w:r>
            <w:r>
              <w:rPr>
                <w:rFonts w:ascii="CMU Serif" w:hAnsi="CMU Serif" w:cs="CMU Serif"/>
                <w:noProof/>
              </w:rPr>
              <w:t>4:</w:t>
            </w:r>
          </w:p>
        </w:tc>
        <w:tc>
          <w:tcPr>
            <w:tcW w:w="1143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1370A5" w14:textId="77777777" w:rsidR="00167BF4" w:rsidRDefault="00167BF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r>
      <w:tr w:rsidR="00167BF4" w14:paraId="70ED5126" w14:textId="77777777" w:rsidTr="00167BF4">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6A6E25A6"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 xml:space="preserve">Proposed solution </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A74A77"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Design a high-level architecture of the project </w:t>
            </w:r>
          </w:p>
          <w:p w14:paraId="12E0860F"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noProof/>
              </w:rPr>
              <w:t>A detailed</w:t>
            </w:r>
            <w:r>
              <w:rPr>
                <w:rFonts w:ascii="CMU Serif" w:hAnsi="CMU Serif" w:cs="CMU Serif"/>
              </w:rPr>
              <w:t xml:space="preserve"> description of system implementation, including </w:t>
            </w:r>
            <w:r>
              <w:rPr>
                <w:rFonts w:ascii="CMU Serif" w:hAnsi="CMU Serif" w:cs="CMU Serif"/>
                <w:noProof/>
              </w:rPr>
              <w:t>principal</w:t>
            </w:r>
            <w:r>
              <w:rPr>
                <w:rFonts w:ascii="CMU Serif" w:hAnsi="CMU Serif" w:cs="CMU Serif"/>
              </w:rPr>
              <w:t xml:space="preserve"> components, interfaces, and interaction between them.</w:t>
            </w: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83A439"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System implementation statement</w:t>
            </w:r>
          </w:p>
          <w:p w14:paraId="373FF014"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Updating hardware/software to </w:t>
            </w:r>
            <w:r>
              <w:rPr>
                <w:rFonts w:ascii="CMU Serif" w:hAnsi="CMU Serif" w:cs="CMU Serif"/>
                <w:noProof/>
              </w:rPr>
              <w:t>be used</w:t>
            </w:r>
          </w:p>
          <w:p w14:paraId="2AEA1326"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Updating use-case diagram</w:t>
            </w:r>
          </w:p>
        </w:tc>
      </w:tr>
      <w:tr w:rsidR="00167BF4" w14:paraId="04233610" w14:textId="77777777" w:rsidTr="00167BF4">
        <w:trPr>
          <w:trHeight w:val="3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5B4F0F6C" w14:textId="77777777" w:rsidR="00167BF4" w:rsidRDefault="00167BF4">
            <w:pPr>
              <w:autoSpaceDE w:val="0"/>
              <w:autoSpaceDN w:val="0"/>
              <w:adjustRightInd w:val="0"/>
              <w:spacing w:after="0" w:line="240" w:lineRule="auto"/>
              <w:rPr>
                <w:rFonts w:ascii="CMU Serif" w:hAnsi="CMU Serif" w:cs="CMU Serif"/>
              </w:rPr>
            </w:pPr>
            <w:r>
              <w:rPr>
                <w:rFonts w:ascii="CMU Serif" w:hAnsi="CMU Serif" w:cs="CMU Serif"/>
              </w:rPr>
              <w:t xml:space="preserve">Milestone </w:t>
            </w:r>
            <w:r>
              <w:rPr>
                <w:rFonts w:ascii="CMU Serif" w:hAnsi="CMU Serif" w:cs="CMU Serif"/>
                <w:noProof/>
              </w:rPr>
              <w:t>5:</w:t>
            </w:r>
            <w:r>
              <w:rPr>
                <w:rFonts w:ascii="CMU Serif" w:hAnsi="CMU Serif" w:cs="CMU Serif"/>
              </w:rPr>
              <w:t xml:space="preserve"> </w:t>
            </w:r>
          </w:p>
        </w:tc>
        <w:tc>
          <w:tcPr>
            <w:tcW w:w="1143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0F7C61" w14:textId="77777777" w:rsidR="00167BF4" w:rsidRDefault="00167BF4">
            <w:pPr>
              <w:pStyle w:val="ListParagraph"/>
              <w:autoSpaceDE w:val="0"/>
              <w:autoSpaceDN w:val="0"/>
              <w:adjustRightInd w:val="0"/>
              <w:spacing w:after="0" w:line="240" w:lineRule="auto"/>
              <w:ind w:left="252"/>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r>
      <w:tr w:rsidR="00167BF4" w14:paraId="430F78F1" w14:textId="77777777" w:rsidTr="00167BF4">
        <w:trPr>
          <w:cnfStyle w:val="000000100000" w:firstRow="0" w:lastRow="0" w:firstColumn="0" w:lastColumn="0" w:oddVBand="0" w:evenVBand="0" w:oddHBand="1"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55DDA65B"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 xml:space="preserve">Data acquisition and preprocessing </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43D7C7"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Develop data acquisition system for </w:t>
            </w:r>
            <w:r>
              <w:rPr>
                <w:rFonts w:ascii="CMU Serif" w:hAnsi="CMU Serif" w:cs="CMU Serif"/>
                <w:noProof/>
              </w:rPr>
              <w:t>Triaxial</w:t>
            </w:r>
            <w:r>
              <w:rPr>
                <w:rFonts w:ascii="CMU Serif" w:hAnsi="CMU Serif" w:cs="CMU Serif"/>
              </w:rPr>
              <w:t xml:space="preserve"> acceleration and ECG, and signal conditioning </w:t>
            </w:r>
          </w:p>
          <w:p w14:paraId="4CB9B8F8"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Test the system and build a database</w:t>
            </w: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F9ED78"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Data acquisition system</w:t>
            </w:r>
          </w:p>
          <w:p w14:paraId="0E17D33D"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Database</w:t>
            </w:r>
          </w:p>
        </w:tc>
      </w:tr>
      <w:tr w:rsidR="00167BF4" w14:paraId="4A1B3D60" w14:textId="77777777" w:rsidTr="00167BF4">
        <w:trPr>
          <w:trHeight w:val="33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439F8EB7" w14:textId="77777777" w:rsidR="00167BF4" w:rsidRDefault="00167BF4">
            <w:pPr>
              <w:autoSpaceDE w:val="0"/>
              <w:autoSpaceDN w:val="0"/>
              <w:adjustRightInd w:val="0"/>
              <w:spacing w:after="0" w:line="240" w:lineRule="auto"/>
              <w:rPr>
                <w:rFonts w:ascii="CMU Serif" w:hAnsi="CMU Serif" w:cs="CMU Serif"/>
              </w:rPr>
            </w:pPr>
            <w:r>
              <w:rPr>
                <w:rFonts w:ascii="CMU Serif" w:hAnsi="CMU Serif" w:cs="CMU Serif"/>
              </w:rPr>
              <w:t xml:space="preserve">Milestone </w:t>
            </w:r>
            <w:r>
              <w:rPr>
                <w:rFonts w:ascii="CMU Serif" w:hAnsi="CMU Serif" w:cs="CMU Serif"/>
                <w:noProof/>
              </w:rPr>
              <w:t>7:</w:t>
            </w:r>
            <w:r>
              <w:rPr>
                <w:rFonts w:ascii="CMU Serif" w:hAnsi="CMU Serif" w:cs="CMU Serif"/>
              </w:rPr>
              <w:t xml:space="preserve"> </w:t>
            </w:r>
          </w:p>
        </w:tc>
        <w:tc>
          <w:tcPr>
            <w:tcW w:w="1143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32E22A" w14:textId="77777777" w:rsidR="00167BF4" w:rsidRDefault="00167BF4">
            <w:pPr>
              <w:pStyle w:val="ListParagraph"/>
              <w:autoSpaceDE w:val="0"/>
              <w:autoSpaceDN w:val="0"/>
              <w:adjustRightInd w:val="0"/>
              <w:spacing w:after="0" w:line="240" w:lineRule="auto"/>
              <w:ind w:left="252"/>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r>
      <w:tr w:rsidR="00167BF4" w14:paraId="35B9B84D" w14:textId="77777777" w:rsidTr="00167BF4">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120E56BB"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 xml:space="preserve">Data processing and algorithm development </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220904"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Data storage and retrieval </w:t>
            </w:r>
          </w:p>
          <w:p w14:paraId="73C0CA6C"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Apply data classification algorithms and data fusion techniques.</w:t>
            </w: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22879F"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 Falling detection system </w:t>
            </w:r>
          </w:p>
        </w:tc>
      </w:tr>
      <w:tr w:rsidR="00167BF4" w14:paraId="4CC2E5CC" w14:textId="77777777" w:rsidTr="00167BF4">
        <w:trPr>
          <w:trHeight w:val="35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30E03E23" w14:textId="77777777" w:rsidR="00167BF4" w:rsidRDefault="00167BF4">
            <w:pPr>
              <w:autoSpaceDE w:val="0"/>
              <w:autoSpaceDN w:val="0"/>
              <w:adjustRightInd w:val="0"/>
              <w:spacing w:after="0" w:line="240" w:lineRule="auto"/>
              <w:rPr>
                <w:rFonts w:ascii="CMU Serif" w:hAnsi="CMU Serif" w:cs="CMU Serif"/>
              </w:rPr>
            </w:pPr>
            <w:r>
              <w:rPr>
                <w:rFonts w:ascii="CMU Serif" w:hAnsi="CMU Serif" w:cs="CMU Serif"/>
              </w:rPr>
              <w:t xml:space="preserve">Milestone </w:t>
            </w:r>
            <w:r>
              <w:rPr>
                <w:rFonts w:ascii="CMU Serif" w:hAnsi="CMU Serif" w:cs="CMU Serif"/>
                <w:noProof/>
              </w:rPr>
              <w:t>8:</w:t>
            </w:r>
            <w:r>
              <w:rPr>
                <w:rFonts w:ascii="CMU Serif" w:hAnsi="CMU Serif" w:cs="CMU Serif"/>
              </w:rPr>
              <w:t xml:space="preserve"> </w:t>
            </w:r>
          </w:p>
        </w:tc>
        <w:tc>
          <w:tcPr>
            <w:tcW w:w="1143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BC883A" w14:textId="77777777" w:rsidR="00167BF4" w:rsidRDefault="00167BF4">
            <w:pPr>
              <w:pStyle w:val="ListParagraph"/>
              <w:autoSpaceDE w:val="0"/>
              <w:autoSpaceDN w:val="0"/>
              <w:adjustRightInd w:val="0"/>
              <w:spacing w:after="0" w:line="240" w:lineRule="auto"/>
              <w:ind w:left="252"/>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r>
      <w:tr w:rsidR="00167BF4" w14:paraId="5CEAE429" w14:textId="77777777" w:rsidTr="00167BF4">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6BF69CF2"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Testing and evaluation</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FE7F2"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Test and evaluate the system with different cases.</w:t>
            </w: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A22ED2"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Update the system to produce more accurate versions</w:t>
            </w:r>
          </w:p>
        </w:tc>
      </w:tr>
      <w:tr w:rsidR="00167BF4" w14:paraId="553ACAEA" w14:textId="77777777" w:rsidTr="00167BF4">
        <w:trPr>
          <w:trHeight w:val="35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3A3FE9BD" w14:textId="710676B8" w:rsidR="00167BF4" w:rsidRDefault="00167BF4">
            <w:pPr>
              <w:autoSpaceDE w:val="0"/>
              <w:autoSpaceDN w:val="0"/>
              <w:adjustRightInd w:val="0"/>
              <w:spacing w:after="0" w:line="240" w:lineRule="auto"/>
              <w:rPr>
                <w:rFonts w:ascii="CMU Serif" w:hAnsi="CMU Serif" w:cs="CMU Serif"/>
              </w:rPr>
            </w:pPr>
            <w:r>
              <w:rPr>
                <w:rFonts w:ascii="CMU Serif" w:hAnsi="CMU Serif" w:cs="CMU Serif"/>
              </w:rPr>
              <w:t xml:space="preserve">Milestone </w:t>
            </w:r>
            <w:r>
              <w:rPr>
                <w:rFonts w:ascii="CMU Serif" w:hAnsi="CMU Serif" w:cs="CMU Serif"/>
                <w:noProof/>
              </w:rPr>
              <w:t>9:</w:t>
            </w:r>
            <w:r>
              <w:rPr>
                <w:rFonts w:ascii="CMU Serif" w:hAnsi="CMU Serif" w:cs="CMU Serif"/>
              </w:rPr>
              <w:t xml:space="preserve"> </w:t>
            </w:r>
          </w:p>
        </w:tc>
        <w:tc>
          <w:tcPr>
            <w:tcW w:w="1143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F6C044" w14:textId="77777777" w:rsidR="00167BF4" w:rsidRDefault="00167BF4">
            <w:pPr>
              <w:pStyle w:val="ListParagraph"/>
              <w:autoSpaceDE w:val="0"/>
              <w:autoSpaceDN w:val="0"/>
              <w:adjustRightInd w:val="0"/>
              <w:spacing w:after="0" w:line="240" w:lineRule="auto"/>
              <w:ind w:left="252"/>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r>
      <w:tr w:rsidR="00167BF4" w14:paraId="1CD5CC07" w14:textId="77777777" w:rsidTr="00167BF4">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4B876785"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Hardware implementation</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9B4477"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Start to configure the FPGA for the application.</w:t>
            </w: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9E5953" w14:textId="77777777" w:rsidR="00167BF4" w:rsidRDefault="00167BF4">
            <w:pPr>
              <w:pStyle w:val="ListParagraph"/>
              <w:autoSpaceDE w:val="0"/>
              <w:autoSpaceDN w:val="0"/>
              <w:adjustRightInd w:val="0"/>
              <w:spacing w:after="0" w:line="240" w:lineRule="auto"/>
              <w:ind w:left="252"/>
              <w:cnfStyle w:val="000000100000" w:firstRow="0" w:lastRow="0" w:firstColumn="0" w:lastColumn="0" w:oddVBand="0" w:evenVBand="0" w:oddHBand="1" w:evenHBand="0" w:firstRowFirstColumn="0" w:firstRowLastColumn="0" w:lastRowFirstColumn="0" w:lastRowLastColumn="0"/>
              <w:rPr>
                <w:rFonts w:ascii="CMU Serif" w:hAnsi="CMU Serif" w:cs="CMU Serif"/>
              </w:rPr>
            </w:pPr>
          </w:p>
        </w:tc>
      </w:tr>
      <w:tr w:rsidR="00167BF4" w14:paraId="7C12106C" w14:textId="77777777" w:rsidTr="00167BF4">
        <w:trPr>
          <w:trHeight w:val="35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5100DA38" w14:textId="3450DCDA" w:rsidR="00167BF4" w:rsidRDefault="00167BF4">
            <w:pPr>
              <w:autoSpaceDE w:val="0"/>
              <w:autoSpaceDN w:val="0"/>
              <w:adjustRightInd w:val="0"/>
              <w:spacing w:after="0" w:line="240" w:lineRule="auto"/>
              <w:rPr>
                <w:rFonts w:ascii="CMU Serif" w:hAnsi="CMU Serif" w:cs="CMU Serif"/>
              </w:rPr>
            </w:pPr>
            <w:r>
              <w:rPr>
                <w:rFonts w:ascii="CMU Serif" w:hAnsi="CMU Serif" w:cs="CMU Serif"/>
              </w:rPr>
              <w:t xml:space="preserve">Milestone </w:t>
            </w:r>
            <w:r>
              <w:rPr>
                <w:rFonts w:ascii="CMU Serif" w:hAnsi="CMU Serif" w:cs="CMU Serif"/>
                <w:noProof/>
              </w:rPr>
              <w:t>10:</w:t>
            </w:r>
          </w:p>
        </w:tc>
        <w:tc>
          <w:tcPr>
            <w:tcW w:w="1143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8C08098" w14:textId="77777777" w:rsidR="00167BF4" w:rsidRDefault="00167BF4">
            <w:pPr>
              <w:pStyle w:val="ListParagraph"/>
              <w:autoSpaceDE w:val="0"/>
              <w:autoSpaceDN w:val="0"/>
              <w:adjustRightInd w:val="0"/>
              <w:spacing w:after="0" w:line="240" w:lineRule="auto"/>
              <w:ind w:left="252"/>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r>
      <w:tr w:rsidR="00167BF4" w14:paraId="0853912E" w14:textId="77777777" w:rsidTr="00167BF4">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5C0CEAD4"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Complete final report</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99C0EC" w14:textId="207F5CD3"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Complete and review the final report </w:t>
            </w: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B0BE2"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Update the final report with any change or correction</w:t>
            </w:r>
          </w:p>
        </w:tc>
      </w:tr>
      <w:tr w:rsidR="00167BF4" w14:paraId="7D21301C" w14:textId="77777777" w:rsidTr="00167BF4">
        <w:trPr>
          <w:trHeight w:val="35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bottom w:val="single" w:sz="4" w:space="0" w:color="FFFFFF" w:themeColor="background1"/>
              <w:right w:val="single" w:sz="4" w:space="0" w:color="FFFFFF" w:themeColor="background1"/>
            </w:tcBorders>
            <w:hideMark/>
          </w:tcPr>
          <w:p w14:paraId="08F54E68" w14:textId="77777777" w:rsidR="00167BF4" w:rsidRDefault="00167BF4">
            <w:pPr>
              <w:autoSpaceDE w:val="0"/>
              <w:autoSpaceDN w:val="0"/>
              <w:adjustRightInd w:val="0"/>
              <w:spacing w:after="0" w:line="240" w:lineRule="auto"/>
              <w:rPr>
                <w:rFonts w:ascii="CMU Serif" w:hAnsi="CMU Serif" w:cs="CMU Serif"/>
              </w:rPr>
            </w:pPr>
            <w:r>
              <w:rPr>
                <w:rFonts w:ascii="CMU Serif" w:hAnsi="CMU Serif" w:cs="CMU Serif"/>
              </w:rPr>
              <w:t xml:space="preserve">Milestone </w:t>
            </w:r>
            <w:r>
              <w:rPr>
                <w:rFonts w:ascii="CMU Serif" w:hAnsi="CMU Serif" w:cs="CMU Serif"/>
                <w:noProof/>
              </w:rPr>
              <w:t>11:</w:t>
            </w:r>
          </w:p>
        </w:tc>
        <w:tc>
          <w:tcPr>
            <w:tcW w:w="1143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CDA434" w14:textId="43EFFD79" w:rsidR="00167BF4" w:rsidRDefault="00167BF4">
            <w:pPr>
              <w:pStyle w:val="ListParagraph"/>
              <w:autoSpaceDE w:val="0"/>
              <w:autoSpaceDN w:val="0"/>
              <w:adjustRightInd w:val="0"/>
              <w:spacing w:after="0" w:line="240" w:lineRule="auto"/>
              <w:ind w:left="252"/>
              <w:cnfStyle w:val="000000000000" w:firstRow="0" w:lastRow="0" w:firstColumn="0" w:lastColumn="0" w:oddVBand="0" w:evenVBand="0" w:oddHBand="0" w:evenHBand="0" w:firstRowFirstColumn="0" w:firstRowLastColumn="0" w:lastRowFirstColumn="0" w:lastRowLastColumn="0"/>
              <w:rPr>
                <w:rFonts w:ascii="CMU Serif" w:hAnsi="CMU Serif" w:cs="CMU Serif"/>
              </w:rPr>
            </w:pPr>
          </w:p>
        </w:tc>
      </w:tr>
      <w:tr w:rsidR="00167BF4" w14:paraId="45A7F5DD" w14:textId="77777777" w:rsidTr="00167BF4">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FFFFFF" w:themeColor="background1"/>
              <w:right w:val="single" w:sz="4" w:space="0" w:color="FFFFFF" w:themeColor="background1"/>
            </w:tcBorders>
            <w:hideMark/>
          </w:tcPr>
          <w:p w14:paraId="7D3F9E79" w14:textId="77777777" w:rsidR="00167BF4" w:rsidRDefault="00167BF4">
            <w:pPr>
              <w:autoSpaceDE w:val="0"/>
              <w:autoSpaceDN w:val="0"/>
              <w:adjustRightInd w:val="0"/>
              <w:spacing w:after="0" w:line="240" w:lineRule="auto"/>
              <w:rPr>
                <w:rFonts w:ascii="CMU Serif" w:hAnsi="CMU Serif" w:cs="CMU Serif"/>
                <w:b w:val="0"/>
                <w:bCs w:val="0"/>
              </w:rPr>
            </w:pPr>
            <w:r>
              <w:rPr>
                <w:rFonts w:ascii="CMU Serif" w:hAnsi="CMU Serif" w:cs="CMU Serif"/>
                <w:b w:val="0"/>
                <w:bCs w:val="0"/>
              </w:rPr>
              <w:t xml:space="preserve">Prepare final presentation and demonstration </w:t>
            </w:r>
          </w:p>
        </w:tc>
        <w:tc>
          <w:tcPr>
            <w:tcW w:w="64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AF955A" w14:textId="5B8EE12D"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Prepare the final presentation</w:t>
            </w:r>
          </w:p>
          <w:p w14:paraId="470147E1" w14:textId="3881A46D"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 xml:space="preserve">Rehearse for the demonstration </w:t>
            </w:r>
          </w:p>
          <w:p w14:paraId="172F66B2" w14:textId="4B7C5281"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Demonstrate the project to the examiners and audience</w:t>
            </w:r>
          </w:p>
        </w:tc>
        <w:tc>
          <w:tcPr>
            <w:tcW w:w="49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8379FB"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Final presentation</w:t>
            </w:r>
          </w:p>
          <w:p w14:paraId="1EEB5852" w14:textId="77777777" w:rsidR="00167BF4" w:rsidRDefault="00167BF4">
            <w:pPr>
              <w:pStyle w:val="ListParagraph"/>
              <w:numPr>
                <w:ilvl w:val="0"/>
                <w:numId w:val="22"/>
              </w:numPr>
              <w:autoSpaceDE w:val="0"/>
              <w:autoSpaceDN w:val="0"/>
              <w:adjustRightInd w:val="0"/>
              <w:spacing w:after="0" w:line="240" w:lineRule="auto"/>
              <w:ind w:left="252" w:hanging="180"/>
              <w:cnfStyle w:val="000000100000" w:firstRow="0" w:lastRow="0" w:firstColumn="0" w:lastColumn="0" w:oddVBand="0" w:evenVBand="0" w:oddHBand="1" w:evenHBand="0" w:firstRowFirstColumn="0" w:firstRowLastColumn="0" w:lastRowFirstColumn="0" w:lastRowLastColumn="0"/>
              <w:rPr>
                <w:rFonts w:ascii="CMU Serif" w:hAnsi="CMU Serif" w:cs="CMU Serif"/>
              </w:rPr>
            </w:pPr>
            <w:r>
              <w:rPr>
                <w:rFonts w:ascii="CMU Serif" w:hAnsi="CMU Serif" w:cs="CMU Serif"/>
              </w:rPr>
              <w:t>Final demonstration and defense.</w:t>
            </w:r>
          </w:p>
        </w:tc>
      </w:tr>
    </w:tbl>
    <w:p w14:paraId="57900257" w14:textId="3A5977EC" w:rsidR="00167BF4" w:rsidRDefault="00167BF4" w:rsidP="00167BF4">
      <w:pPr>
        <w:autoSpaceDE w:val="0"/>
        <w:autoSpaceDN w:val="0"/>
        <w:adjustRightInd w:val="0"/>
        <w:spacing w:after="0"/>
        <w:jc w:val="both"/>
        <w:rPr>
          <w:rFonts w:ascii="CMU Serif" w:hAnsi="CMU Serif" w:cs="CMU Serif"/>
        </w:rPr>
      </w:pPr>
    </w:p>
    <w:p w14:paraId="3A15AF2F" w14:textId="0A100B2C" w:rsidR="009404B0" w:rsidRDefault="009404B0">
      <w:pPr>
        <w:spacing w:after="160" w:line="259" w:lineRule="auto"/>
        <w:rPr>
          <w:rFonts w:ascii="CMU Serif" w:eastAsiaTheme="majorEastAsia" w:hAnsi="CMU Serif" w:cs="CMU Serif"/>
          <w:b/>
          <w:bCs/>
          <w:color w:val="2E74B5" w:themeColor="accent1" w:themeShade="BF"/>
          <w:sz w:val="26"/>
          <w:szCs w:val="26"/>
        </w:rPr>
      </w:pPr>
      <w:bookmarkStart w:id="122" w:name="_Toc274166459"/>
    </w:p>
    <w:p w14:paraId="4AB6A264" w14:textId="1CED354D" w:rsidR="00167BF4" w:rsidRDefault="00227825" w:rsidP="00167BF4">
      <w:pPr>
        <w:pStyle w:val="Heading2"/>
        <w:numPr>
          <w:ilvl w:val="1"/>
          <w:numId w:val="20"/>
        </w:numPr>
        <w:tabs>
          <w:tab w:val="left" w:pos="1170"/>
        </w:tabs>
        <w:spacing w:before="240" w:after="240"/>
        <w:ind w:left="1170" w:hanging="180"/>
        <w:rPr>
          <w:rFonts w:ascii="CMU Serif" w:hAnsi="CMU Serif" w:cs="CMU Serif"/>
          <w:color w:val="2E74B5" w:themeColor="accent1" w:themeShade="BF"/>
        </w:rPr>
      </w:pPr>
      <w:bookmarkStart w:id="123" w:name="_Toc453620474"/>
      <w:r>
        <w:rPr>
          <w:noProof/>
        </w:rPr>
        <w:drawing>
          <wp:anchor distT="0" distB="0" distL="114300" distR="114300" simplePos="0" relativeHeight="251661312" behindDoc="0" locked="0" layoutInCell="1" allowOverlap="1" wp14:anchorId="49673C1F" wp14:editId="5C8E8BA5">
            <wp:simplePos x="0" y="0"/>
            <wp:positionH relativeFrom="column">
              <wp:posOffset>7445012</wp:posOffset>
            </wp:positionH>
            <wp:positionV relativeFrom="paragraph">
              <wp:posOffset>-214325</wp:posOffset>
            </wp:positionV>
            <wp:extent cx="1038225" cy="10668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38225" cy="1066800"/>
                    </a:xfrm>
                    <a:prstGeom prst="rect">
                      <a:avLst/>
                    </a:prstGeom>
                  </pic:spPr>
                </pic:pic>
              </a:graphicData>
            </a:graphic>
          </wp:anchor>
        </w:drawing>
      </w:r>
      <w:r w:rsidR="00167BF4">
        <w:rPr>
          <w:rFonts w:ascii="CMU Serif" w:hAnsi="CMU Serif" w:cs="CMU Serif"/>
          <w:color w:val="2E74B5" w:themeColor="accent1" w:themeShade="BF"/>
        </w:rPr>
        <w:t xml:space="preserve"> Project Timeline</w:t>
      </w:r>
      <w:bookmarkEnd w:id="123"/>
      <w:r w:rsidR="00167BF4">
        <w:rPr>
          <w:rFonts w:ascii="CMU Serif" w:hAnsi="CMU Serif" w:cs="CMU Serif"/>
          <w:color w:val="2E74B5" w:themeColor="accent1" w:themeShade="BF"/>
        </w:rPr>
        <w:t xml:space="preserve"> </w:t>
      </w:r>
    </w:p>
    <w:p w14:paraId="0884BFFD" w14:textId="31887804" w:rsidR="00167BF4" w:rsidRPr="00F67911" w:rsidRDefault="00167BF4" w:rsidP="00F67911">
      <w:pPr>
        <w:pStyle w:val="Heading3"/>
        <w:numPr>
          <w:ilvl w:val="2"/>
          <w:numId w:val="20"/>
        </w:numPr>
        <w:spacing w:after="200"/>
        <w:rPr>
          <w:rFonts w:ascii="CMU Serif" w:hAnsi="CMU Serif" w:cs="CMU Serif"/>
          <w:sz w:val="24"/>
          <w:szCs w:val="24"/>
        </w:rPr>
      </w:pPr>
      <w:bookmarkStart w:id="124" w:name="_Toc453620475"/>
      <w:r w:rsidRPr="00F67911">
        <w:rPr>
          <w:rFonts w:ascii="CMU Serif" w:hAnsi="CMU Serif" w:cs="CMU Serif"/>
          <w:sz w:val="24"/>
          <w:szCs w:val="24"/>
        </w:rPr>
        <w:t>Project Timeline of Senior Design Project I</w:t>
      </w:r>
      <w:bookmarkEnd w:id="124"/>
    </w:p>
    <w:p w14:paraId="67C611C4" w14:textId="77777777" w:rsidR="00167BF4" w:rsidRDefault="00167BF4" w:rsidP="00F67911">
      <w:pPr>
        <w:pStyle w:val="Caption"/>
        <w:keepNext/>
        <w:rPr>
          <w:rFonts w:ascii="CMU Serif" w:hAnsi="CMU Serif" w:cs="CMU Serif"/>
        </w:rPr>
      </w:pPr>
      <w:bookmarkStart w:id="125" w:name="_Toc452985034"/>
      <w:r>
        <w:rPr>
          <w:rFonts w:ascii="CMU Serif" w:hAnsi="CMU Serif" w:cs="CMU Serif"/>
        </w:rPr>
        <w:t xml:space="preserve">Table </w:t>
      </w:r>
      <w:r>
        <w:fldChar w:fldCharType="begin"/>
      </w:r>
      <w:r>
        <w:rPr>
          <w:rFonts w:ascii="CMU Serif" w:hAnsi="CMU Serif" w:cs="CMU Serif"/>
        </w:rPr>
        <w:instrText xml:space="preserve"> SEQ Table \* ARABIC </w:instrText>
      </w:r>
      <w:r>
        <w:fldChar w:fldCharType="separate"/>
      </w:r>
      <w:r w:rsidR="00532846">
        <w:rPr>
          <w:rFonts w:ascii="CMU Serif" w:hAnsi="CMU Serif" w:cs="CMU Serif"/>
          <w:noProof/>
        </w:rPr>
        <w:t>23</w:t>
      </w:r>
      <w:r>
        <w:fldChar w:fldCharType="end"/>
      </w:r>
      <w:r>
        <w:rPr>
          <w:rFonts w:ascii="CMU Serif" w:hAnsi="CMU Serif" w:cs="CMU Serif"/>
          <w:noProof/>
        </w:rPr>
        <w:t xml:space="preserve"> Project timeline and work distribution among team members for SDP I</w:t>
      </w:r>
      <w:bookmarkEnd w:id="125"/>
    </w:p>
    <w:tbl>
      <w:tblPr>
        <w:tblpPr w:leftFromText="180" w:rightFromText="180" w:bottomFromText="200" w:vertAnchor="text" w:horzAnchor="page" w:tblpX="1497" w:tblpY="270"/>
        <w:tblW w:w="13423" w:type="dxa"/>
        <w:tblLook w:val="04A0" w:firstRow="1" w:lastRow="0" w:firstColumn="1" w:lastColumn="0" w:noHBand="0" w:noVBand="1"/>
      </w:tblPr>
      <w:tblGrid>
        <w:gridCol w:w="5235"/>
        <w:gridCol w:w="469"/>
        <w:gridCol w:w="538"/>
        <w:gridCol w:w="538"/>
        <w:gridCol w:w="528"/>
        <w:gridCol w:w="527"/>
        <w:gridCol w:w="528"/>
        <w:gridCol w:w="528"/>
        <w:gridCol w:w="574"/>
        <w:gridCol w:w="574"/>
        <w:gridCol w:w="574"/>
        <w:gridCol w:w="574"/>
        <w:gridCol w:w="574"/>
        <w:gridCol w:w="554"/>
        <w:gridCol w:w="554"/>
        <w:gridCol w:w="554"/>
      </w:tblGrid>
      <w:tr w:rsidR="00167BF4" w14:paraId="01110E30" w14:textId="77777777" w:rsidTr="00167BF4">
        <w:trPr>
          <w:trHeight w:val="300"/>
        </w:trPr>
        <w:tc>
          <w:tcPr>
            <w:tcW w:w="5235" w:type="dxa"/>
            <w:vMerge w:val="restart"/>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34A489A2"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Week</w:t>
            </w:r>
          </w:p>
        </w:tc>
        <w:tc>
          <w:tcPr>
            <w:tcW w:w="46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2740E83D"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w:t>
            </w:r>
          </w:p>
        </w:tc>
        <w:tc>
          <w:tcPr>
            <w:tcW w:w="5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001A4494"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w:t>
            </w:r>
          </w:p>
        </w:tc>
        <w:tc>
          <w:tcPr>
            <w:tcW w:w="5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0AC5A222"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3</w:t>
            </w:r>
          </w:p>
        </w:tc>
        <w:tc>
          <w:tcPr>
            <w:tcW w:w="52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5AE9A6F4"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4</w:t>
            </w:r>
          </w:p>
        </w:tc>
        <w:tc>
          <w:tcPr>
            <w:tcW w:w="52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50B6B420"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5</w:t>
            </w:r>
          </w:p>
        </w:tc>
        <w:tc>
          <w:tcPr>
            <w:tcW w:w="52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0C2903D9"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6</w:t>
            </w:r>
          </w:p>
        </w:tc>
        <w:tc>
          <w:tcPr>
            <w:tcW w:w="52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1C85559B"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7</w:t>
            </w:r>
          </w:p>
        </w:tc>
        <w:tc>
          <w:tcPr>
            <w:tcW w:w="5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4231D082"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8</w:t>
            </w:r>
          </w:p>
        </w:tc>
        <w:tc>
          <w:tcPr>
            <w:tcW w:w="5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0C18E3B8"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9</w:t>
            </w:r>
          </w:p>
        </w:tc>
        <w:tc>
          <w:tcPr>
            <w:tcW w:w="5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31E4D12D"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10</w:t>
            </w:r>
          </w:p>
        </w:tc>
        <w:tc>
          <w:tcPr>
            <w:tcW w:w="5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32398231"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11</w:t>
            </w:r>
          </w:p>
        </w:tc>
        <w:tc>
          <w:tcPr>
            <w:tcW w:w="5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63445948"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12</w:t>
            </w:r>
          </w:p>
        </w:tc>
        <w:tc>
          <w:tcPr>
            <w:tcW w:w="55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502203EF"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13</w:t>
            </w:r>
          </w:p>
        </w:tc>
        <w:tc>
          <w:tcPr>
            <w:tcW w:w="55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43FDCD6D"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14</w:t>
            </w:r>
          </w:p>
        </w:tc>
        <w:tc>
          <w:tcPr>
            <w:tcW w:w="554"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3F6EA7"/>
            <w:noWrap/>
            <w:vAlign w:val="bottom"/>
            <w:hideMark/>
          </w:tcPr>
          <w:p w14:paraId="7ABEB41F"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15</w:t>
            </w:r>
          </w:p>
        </w:tc>
      </w:tr>
      <w:tr w:rsidR="00167BF4" w14:paraId="2C6BC79D" w14:textId="77777777" w:rsidTr="00167BF4">
        <w:trPr>
          <w:trHeight w:val="300"/>
        </w:trPr>
        <w:tc>
          <w:tcPr>
            <w:tcW w:w="0" w:type="auto"/>
            <w:vMerge/>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vAlign w:val="center"/>
            <w:hideMark/>
          </w:tcPr>
          <w:p w14:paraId="065A03E9" w14:textId="77777777" w:rsidR="00167BF4" w:rsidRDefault="00167BF4">
            <w:pPr>
              <w:spacing w:after="0"/>
              <w:rPr>
                <w:rFonts w:ascii="CMU Serif" w:eastAsia="Times New Roman" w:hAnsi="CMU Serif" w:cs="CMU Serif"/>
                <w:b/>
                <w:bCs/>
                <w:color w:val="FFFFFF" w:themeColor="background1"/>
              </w:rPr>
            </w:pPr>
          </w:p>
        </w:tc>
        <w:tc>
          <w:tcPr>
            <w:tcW w:w="1545" w:type="dxa"/>
            <w:gridSpan w:val="3"/>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4654A529"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Sep</w:t>
            </w:r>
          </w:p>
        </w:tc>
        <w:tc>
          <w:tcPr>
            <w:tcW w:w="2111" w:type="dxa"/>
            <w:gridSpan w:val="4"/>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3850FEFA"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Oct</w:t>
            </w:r>
          </w:p>
        </w:tc>
        <w:tc>
          <w:tcPr>
            <w:tcW w:w="2870" w:type="dxa"/>
            <w:gridSpan w:val="5"/>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165298AF"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Nov</w:t>
            </w:r>
          </w:p>
        </w:tc>
        <w:tc>
          <w:tcPr>
            <w:tcW w:w="1662" w:type="dxa"/>
            <w:gridSpan w:val="3"/>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3F6EA7"/>
            <w:noWrap/>
            <w:vAlign w:val="bottom"/>
            <w:hideMark/>
          </w:tcPr>
          <w:p w14:paraId="79B83F92"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Dec</w:t>
            </w:r>
          </w:p>
        </w:tc>
      </w:tr>
      <w:tr w:rsidR="00167BF4" w14:paraId="4DA037D6" w14:textId="77777777" w:rsidTr="00167BF4">
        <w:trPr>
          <w:trHeight w:val="300"/>
        </w:trPr>
        <w:tc>
          <w:tcPr>
            <w:tcW w:w="0" w:type="auto"/>
            <w:vMerge/>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vAlign w:val="center"/>
            <w:hideMark/>
          </w:tcPr>
          <w:p w14:paraId="3DD5AA60" w14:textId="77777777" w:rsidR="00167BF4" w:rsidRDefault="00167BF4">
            <w:pPr>
              <w:spacing w:after="0"/>
              <w:rPr>
                <w:rFonts w:ascii="CMU Serif" w:eastAsia="Times New Roman" w:hAnsi="CMU Serif" w:cs="CMU Serif"/>
                <w:b/>
                <w:bCs/>
                <w:color w:val="FFFFFF" w:themeColor="background1"/>
              </w:rPr>
            </w:pPr>
          </w:p>
        </w:tc>
        <w:tc>
          <w:tcPr>
            <w:tcW w:w="46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48F604A2"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13</w:t>
            </w:r>
          </w:p>
        </w:tc>
        <w:tc>
          <w:tcPr>
            <w:tcW w:w="5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211C99F0"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20</w:t>
            </w:r>
          </w:p>
        </w:tc>
        <w:tc>
          <w:tcPr>
            <w:tcW w:w="53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614A52EB"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27</w:t>
            </w:r>
          </w:p>
        </w:tc>
        <w:tc>
          <w:tcPr>
            <w:tcW w:w="52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7B5BED31"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4</w:t>
            </w:r>
          </w:p>
        </w:tc>
        <w:tc>
          <w:tcPr>
            <w:tcW w:w="52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10A75941"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11</w:t>
            </w:r>
          </w:p>
        </w:tc>
        <w:tc>
          <w:tcPr>
            <w:tcW w:w="52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7F17CE2E"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18</w:t>
            </w:r>
          </w:p>
        </w:tc>
        <w:tc>
          <w:tcPr>
            <w:tcW w:w="52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4F4DA40F"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25</w:t>
            </w:r>
          </w:p>
        </w:tc>
        <w:tc>
          <w:tcPr>
            <w:tcW w:w="5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709BBC45"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w:t>
            </w:r>
          </w:p>
        </w:tc>
        <w:tc>
          <w:tcPr>
            <w:tcW w:w="5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2192A7B1"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8</w:t>
            </w:r>
          </w:p>
        </w:tc>
        <w:tc>
          <w:tcPr>
            <w:tcW w:w="5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1237F843"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15</w:t>
            </w:r>
          </w:p>
        </w:tc>
        <w:tc>
          <w:tcPr>
            <w:tcW w:w="5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083BD658"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22</w:t>
            </w:r>
          </w:p>
        </w:tc>
        <w:tc>
          <w:tcPr>
            <w:tcW w:w="5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7A9AA3B0"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29</w:t>
            </w:r>
          </w:p>
        </w:tc>
        <w:tc>
          <w:tcPr>
            <w:tcW w:w="55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1986A035"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6</w:t>
            </w:r>
          </w:p>
        </w:tc>
        <w:tc>
          <w:tcPr>
            <w:tcW w:w="55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5CBCE21A"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13</w:t>
            </w:r>
          </w:p>
        </w:tc>
        <w:tc>
          <w:tcPr>
            <w:tcW w:w="554"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3F6EA7"/>
            <w:noWrap/>
            <w:vAlign w:val="bottom"/>
            <w:hideMark/>
          </w:tcPr>
          <w:p w14:paraId="553AD8E9"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20</w:t>
            </w:r>
          </w:p>
        </w:tc>
      </w:tr>
      <w:tr w:rsidR="00167BF4" w14:paraId="526B1BC2" w14:textId="77777777" w:rsidTr="00167BF4">
        <w:trPr>
          <w:trHeight w:val="334"/>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168AFABD" w14:textId="77777777" w:rsidR="00167BF4" w:rsidRDefault="00167BF4">
            <w:p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Introduction and motivation</w:t>
            </w:r>
          </w:p>
        </w:tc>
        <w:tc>
          <w:tcPr>
            <w:tcW w:w="469" w:type="dxa"/>
            <w:tcBorders>
              <w:top w:val="single" w:sz="12" w:space="0" w:color="FFFFFF" w:themeColor="background1"/>
              <w:left w:val="single" w:sz="12" w:space="0" w:color="FFFFFF" w:themeColor="background1"/>
              <w:bottom w:val="single" w:sz="4" w:space="0" w:color="auto"/>
              <w:right w:val="single" w:sz="4" w:space="0" w:color="auto"/>
            </w:tcBorders>
            <w:noWrap/>
            <w:vAlign w:val="bottom"/>
            <w:hideMark/>
          </w:tcPr>
          <w:p w14:paraId="6CC1F10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single" w:sz="12" w:space="0" w:color="FFFFFF" w:themeColor="background1"/>
              <w:left w:val="nil"/>
              <w:bottom w:val="single" w:sz="4" w:space="0" w:color="auto"/>
              <w:right w:val="single" w:sz="4" w:space="0" w:color="auto"/>
            </w:tcBorders>
            <w:noWrap/>
            <w:vAlign w:val="bottom"/>
            <w:hideMark/>
          </w:tcPr>
          <w:p w14:paraId="6747DD7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single" w:sz="12" w:space="0" w:color="FFFFFF" w:themeColor="background1"/>
              <w:left w:val="nil"/>
              <w:bottom w:val="single" w:sz="4" w:space="0" w:color="auto"/>
              <w:right w:val="single" w:sz="4" w:space="0" w:color="auto"/>
            </w:tcBorders>
            <w:noWrap/>
            <w:vAlign w:val="bottom"/>
            <w:hideMark/>
          </w:tcPr>
          <w:p w14:paraId="4B076B3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single" w:sz="12" w:space="0" w:color="FFFFFF" w:themeColor="background1"/>
              <w:left w:val="nil"/>
              <w:bottom w:val="single" w:sz="4" w:space="0" w:color="auto"/>
              <w:right w:val="single" w:sz="4" w:space="0" w:color="auto"/>
            </w:tcBorders>
            <w:noWrap/>
            <w:vAlign w:val="bottom"/>
            <w:hideMark/>
          </w:tcPr>
          <w:p w14:paraId="76A88F5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single" w:sz="12" w:space="0" w:color="FFFFFF" w:themeColor="background1"/>
              <w:left w:val="nil"/>
              <w:bottom w:val="single" w:sz="4" w:space="0" w:color="auto"/>
              <w:right w:val="single" w:sz="4" w:space="0" w:color="auto"/>
            </w:tcBorders>
            <w:noWrap/>
            <w:vAlign w:val="bottom"/>
            <w:hideMark/>
          </w:tcPr>
          <w:p w14:paraId="3B8FFA8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single" w:sz="12" w:space="0" w:color="FFFFFF" w:themeColor="background1"/>
              <w:left w:val="nil"/>
              <w:bottom w:val="single" w:sz="4" w:space="0" w:color="auto"/>
              <w:right w:val="single" w:sz="4" w:space="0" w:color="auto"/>
            </w:tcBorders>
            <w:noWrap/>
            <w:vAlign w:val="bottom"/>
            <w:hideMark/>
          </w:tcPr>
          <w:p w14:paraId="1D8C26D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single" w:sz="12" w:space="0" w:color="FFFFFF" w:themeColor="background1"/>
              <w:left w:val="nil"/>
              <w:bottom w:val="single" w:sz="4" w:space="0" w:color="auto"/>
              <w:right w:val="single" w:sz="4" w:space="0" w:color="auto"/>
            </w:tcBorders>
            <w:noWrap/>
            <w:vAlign w:val="bottom"/>
            <w:hideMark/>
          </w:tcPr>
          <w:p w14:paraId="24BA558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single" w:sz="12" w:space="0" w:color="FFFFFF" w:themeColor="background1"/>
              <w:left w:val="nil"/>
              <w:bottom w:val="single" w:sz="4" w:space="0" w:color="auto"/>
              <w:right w:val="single" w:sz="4" w:space="0" w:color="auto"/>
            </w:tcBorders>
            <w:noWrap/>
            <w:vAlign w:val="bottom"/>
            <w:hideMark/>
          </w:tcPr>
          <w:p w14:paraId="1B70E77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single" w:sz="12" w:space="0" w:color="FFFFFF" w:themeColor="background1"/>
              <w:left w:val="nil"/>
              <w:bottom w:val="single" w:sz="4" w:space="0" w:color="auto"/>
              <w:right w:val="single" w:sz="4" w:space="0" w:color="auto"/>
            </w:tcBorders>
            <w:noWrap/>
            <w:vAlign w:val="bottom"/>
            <w:hideMark/>
          </w:tcPr>
          <w:p w14:paraId="556C0FD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single" w:sz="12" w:space="0" w:color="FFFFFF" w:themeColor="background1"/>
              <w:left w:val="nil"/>
              <w:bottom w:val="single" w:sz="4" w:space="0" w:color="auto"/>
              <w:right w:val="single" w:sz="4" w:space="0" w:color="auto"/>
            </w:tcBorders>
            <w:noWrap/>
            <w:vAlign w:val="bottom"/>
            <w:hideMark/>
          </w:tcPr>
          <w:p w14:paraId="2DA804D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single" w:sz="12" w:space="0" w:color="FFFFFF" w:themeColor="background1"/>
              <w:left w:val="nil"/>
              <w:bottom w:val="single" w:sz="4" w:space="0" w:color="auto"/>
              <w:right w:val="single" w:sz="4" w:space="0" w:color="auto"/>
            </w:tcBorders>
            <w:noWrap/>
            <w:vAlign w:val="bottom"/>
            <w:hideMark/>
          </w:tcPr>
          <w:p w14:paraId="21CDA6B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single" w:sz="12" w:space="0" w:color="FFFFFF" w:themeColor="background1"/>
              <w:left w:val="nil"/>
              <w:bottom w:val="single" w:sz="4" w:space="0" w:color="auto"/>
              <w:right w:val="single" w:sz="4" w:space="0" w:color="auto"/>
            </w:tcBorders>
            <w:noWrap/>
            <w:vAlign w:val="bottom"/>
            <w:hideMark/>
          </w:tcPr>
          <w:p w14:paraId="698247D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single" w:sz="12" w:space="0" w:color="FFFFFF" w:themeColor="background1"/>
              <w:left w:val="nil"/>
              <w:bottom w:val="single" w:sz="4" w:space="0" w:color="auto"/>
              <w:right w:val="single" w:sz="4" w:space="0" w:color="auto"/>
            </w:tcBorders>
            <w:noWrap/>
            <w:vAlign w:val="bottom"/>
            <w:hideMark/>
          </w:tcPr>
          <w:p w14:paraId="460B299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single" w:sz="12" w:space="0" w:color="FFFFFF" w:themeColor="background1"/>
              <w:left w:val="nil"/>
              <w:bottom w:val="single" w:sz="4" w:space="0" w:color="auto"/>
              <w:right w:val="single" w:sz="4" w:space="0" w:color="auto"/>
            </w:tcBorders>
            <w:noWrap/>
            <w:vAlign w:val="bottom"/>
            <w:hideMark/>
          </w:tcPr>
          <w:p w14:paraId="35479D4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single" w:sz="12" w:space="0" w:color="FFFFFF" w:themeColor="background1"/>
              <w:left w:val="nil"/>
              <w:bottom w:val="single" w:sz="4" w:space="0" w:color="auto"/>
              <w:right w:val="single" w:sz="4" w:space="0" w:color="auto"/>
            </w:tcBorders>
            <w:noWrap/>
            <w:vAlign w:val="bottom"/>
            <w:hideMark/>
          </w:tcPr>
          <w:p w14:paraId="1769D70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23A47FFB"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7214B0BF"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 xml:space="preserve">    problem statement</w:t>
            </w:r>
          </w:p>
        </w:tc>
        <w:tc>
          <w:tcPr>
            <w:tcW w:w="469" w:type="dxa"/>
            <w:tcBorders>
              <w:top w:val="nil"/>
              <w:left w:val="single" w:sz="12" w:space="0" w:color="FFFFFF" w:themeColor="background1"/>
              <w:bottom w:val="single" w:sz="4" w:space="0" w:color="auto"/>
              <w:right w:val="single" w:sz="4" w:space="0" w:color="auto"/>
            </w:tcBorders>
            <w:shd w:val="clear" w:color="auto" w:fill="DA9694"/>
            <w:noWrap/>
            <w:vAlign w:val="bottom"/>
            <w:hideMark/>
          </w:tcPr>
          <w:p w14:paraId="1ECD965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shd w:val="clear" w:color="auto" w:fill="DA9694"/>
            <w:noWrap/>
            <w:vAlign w:val="bottom"/>
            <w:hideMark/>
          </w:tcPr>
          <w:p w14:paraId="500D19F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21A9DF7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CEE9DB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3924516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415324B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2DB58EC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2934190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EB0F11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51EE1F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3CD09BC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29F5C8B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522B62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2FB2D88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7B2A5FA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3EF5A6E3"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78CE92D4"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 xml:space="preserve">    project significance</w:t>
            </w:r>
          </w:p>
        </w:tc>
        <w:tc>
          <w:tcPr>
            <w:tcW w:w="469" w:type="dxa"/>
            <w:tcBorders>
              <w:top w:val="nil"/>
              <w:left w:val="single" w:sz="12" w:space="0" w:color="FFFFFF" w:themeColor="background1"/>
              <w:bottom w:val="single" w:sz="4" w:space="0" w:color="auto"/>
              <w:right w:val="single" w:sz="4" w:space="0" w:color="auto"/>
            </w:tcBorders>
            <w:shd w:val="clear" w:color="auto" w:fill="C4D79B"/>
            <w:noWrap/>
            <w:vAlign w:val="bottom"/>
            <w:hideMark/>
          </w:tcPr>
          <w:p w14:paraId="27E3B64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shd w:val="clear" w:color="auto" w:fill="C4D79B"/>
            <w:noWrap/>
            <w:vAlign w:val="bottom"/>
            <w:hideMark/>
          </w:tcPr>
          <w:p w14:paraId="65D4343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18E499F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14F487F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04107DF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7BC92B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6856571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35805E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2E7C5C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09C944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1F242C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5F8F9A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4B8F47D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2C34BA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293A5C5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485A0B14"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71102329"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 xml:space="preserve">    project objective</w:t>
            </w:r>
          </w:p>
        </w:tc>
        <w:tc>
          <w:tcPr>
            <w:tcW w:w="469" w:type="dxa"/>
            <w:tcBorders>
              <w:top w:val="nil"/>
              <w:left w:val="single" w:sz="12" w:space="0" w:color="FFFFFF" w:themeColor="background1"/>
              <w:bottom w:val="single" w:sz="4" w:space="0" w:color="auto"/>
              <w:right w:val="single" w:sz="4" w:space="0" w:color="auto"/>
            </w:tcBorders>
            <w:shd w:val="clear" w:color="auto" w:fill="92CDDC"/>
            <w:noWrap/>
            <w:vAlign w:val="bottom"/>
            <w:hideMark/>
          </w:tcPr>
          <w:p w14:paraId="1321CDC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shd w:val="clear" w:color="auto" w:fill="92CDDC"/>
            <w:noWrap/>
            <w:vAlign w:val="bottom"/>
            <w:hideMark/>
          </w:tcPr>
          <w:p w14:paraId="12E0757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4806D06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4875395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54265EA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5F09290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D77792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B70EE2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66CD4D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82DF60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6442DA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0993C7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21B142F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2862341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A74A7E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1B8757B8"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4167E704" w14:textId="77777777" w:rsidR="00167BF4" w:rsidRDefault="00167BF4">
            <w:p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Background and literature review analysis</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4A165BB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56CA795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309CE47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DF6042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320ADC6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65B5719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CD4A85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54A172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667D49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8547EE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3C942A2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B22A8D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1BB2EA5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39D4B69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306E88E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67FB53BD"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323CF819" w14:textId="77777777" w:rsidR="00167BF4" w:rsidRDefault="00167BF4">
            <w:p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 xml:space="preserve">Background </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6806B12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3C6BF0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5A9AEFD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4F000D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065C397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1B15D83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30144FC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6448B8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EA9DA3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35263D5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70BEAA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3F35DD6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107BEFB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7DA73E6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1410EA5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2C619633"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2FC859B8"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 xml:space="preserve">    Acceleration</w:t>
            </w:r>
          </w:p>
        </w:tc>
        <w:tc>
          <w:tcPr>
            <w:tcW w:w="469" w:type="dxa"/>
            <w:tcBorders>
              <w:top w:val="nil"/>
              <w:left w:val="single" w:sz="12" w:space="0" w:color="FFFFFF" w:themeColor="background1"/>
              <w:bottom w:val="single" w:sz="4" w:space="0" w:color="auto"/>
              <w:right w:val="single" w:sz="4" w:space="0" w:color="auto"/>
            </w:tcBorders>
            <w:shd w:val="clear" w:color="auto" w:fill="FFFFFF"/>
            <w:noWrap/>
            <w:vAlign w:val="bottom"/>
            <w:hideMark/>
          </w:tcPr>
          <w:p w14:paraId="3426BC7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shd w:val="clear" w:color="auto" w:fill="FFFFFF"/>
            <w:noWrap/>
            <w:vAlign w:val="bottom"/>
            <w:hideMark/>
          </w:tcPr>
          <w:p w14:paraId="4D17F14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shd w:val="clear" w:color="auto" w:fill="92CDDC"/>
            <w:noWrap/>
            <w:vAlign w:val="bottom"/>
            <w:hideMark/>
          </w:tcPr>
          <w:p w14:paraId="2A90DDE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shd w:val="clear" w:color="auto" w:fill="92CDDC"/>
            <w:noWrap/>
            <w:vAlign w:val="bottom"/>
            <w:hideMark/>
          </w:tcPr>
          <w:p w14:paraId="129ECDD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714AF3B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63757C9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2D38978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F19C92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B4665A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6B5E5E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B42620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CB88C5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7EEC32E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4668BCC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3B1EEC7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79A17992"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36CBF2A0"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 xml:space="preserve">    Electrocardiogram (ECG)</w:t>
            </w:r>
          </w:p>
        </w:tc>
        <w:tc>
          <w:tcPr>
            <w:tcW w:w="469" w:type="dxa"/>
            <w:tcBorders>
              <w:top w:val="nil"/>
              <w:left w:val="single" w:sz="12" w:space="0" w:color="FFFFFF" w:themeColor="background1"/>
              <w:bottom w:val="single" w:sz="4" w:space="0" w:color="auto"/>
              <w:right w:val="single" w:sz="4" w:space="0" w:color="auto"/>
            </w:tcBorders>
            <w:shd w:val="clear" w:color="auto" w:fill="FFFFFF"/>
            <w:noWrap/>
            <w:vAlign w:val="bottom"/>
            <w:hideMark/>
          </w:tcPr>
          <w:p w14:paraId="4927C4A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shd w:val="clear" w:color="auto" w:fill="FFFFFF"/>
            <w:noWrap/>
            <w:vAlign w:val="bottom"/>
            <w:hideMark/>
          </w:tcPr>
          <w:p w14:paraId="15AF52E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shd w:val="clear" w:color="auto" w:fill="92CDDC"/>
            <w:noWrap/>
            <w:vAlign w:val="bottom"/>
            <w:hideMark/>
          </w:tcPr>
          <w:p w14:paraId="020BDF1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shd w:val="clear" w:color="auto" w:fill="92CDDC"/>
            <w:noWrap/>
            <w:vAlign w:val="bottom"/>
            <w:hideMark/>
          </w:tcPr>
          <w:p w14:paraId="1C79CB7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077FA63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4717905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6E098B6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F36164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900B70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B7A1AF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668B7D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A618B9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6B3533E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73156ED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184A68C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7357E382"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42C1BE7D" w14:textId="77777777" w:rsidR="00167BF4" w:rsidRDefault="00167BF4">
            <w:pPr>
              <w:spacing w:after="0" w:line="240" w:lineRule="auto"/>
              <w:ind w:left="247"/>
              <w:rPr>
                <w:rFonts w:ascii="CMU Serif" w:eastAsia="Times New Roman" w:hAnsi="CMU Serif" w:cs="CMU Serif"/>
                <w:color w:val="FFFFFF" w:themeColor="background1"/>
              </w:rPr>
            </w:pPr>
            <w:r>
              <w:rPr>
                <w:rFonts w:ascii="CMU Serif" w:eastAsia="Times New Roman" w:hAnsi="CMU Serif" w:cs="CMU Serif"/>
                <w:color w:val="FFFFFF" w:themeColor="background1"/>
              </w:rPr>
              <w:t>Encryption of Electronic Protected Health Information</w:t>
            </w:r>
          </w:p>
        </w:tc>
        <w:tc>
          <w:tcPr>
            <w:tcW w:w="469" w:type="dxa"/>
            <w:tcBorders>
              <w:top w:val="nil"/>
              <w:left w:val="single" w:sz="12" w:space="0" w:color="FFFFFF" w:themeColor="background1"/>
              <w:bottom w:val="single" w:sz="4" w:space="0" w:color="auto"/>
              <w:right w:val="single" w:sz="4" w:space="0" w:color="auto"/>
            </w:tcBorders>
            <w:shd w:val="clear" w:color="auto" w:fill="FFFFFF"/>
            <w:noWrap/>
            <w:vAlign w:val="bottom"/>
            <w:hideMark/>
          </w:tcPr>
          <w:p w14:paraId="1DB5A35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shd w:val="clear" w:color="auto" w:fill="FFFFFF"/>
            <w:noWrap/>
            <w:vAlign w:val="bottom"/>
            <w:hideMark/>
          </w:tcPr>
          <w:p w14:paraId="5C4829F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shd w:val="clear" w:color="auto" w:fill="C4D79B"/>
            <w:noWrap/>
            <w:vAlign w:val="bottom"/>
            <w:hideMark/>
          </w:tcPr>
          <w:p w14:paraId="577E5E5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shd w:val="clear" w:color="auto" w:fill="C4D79B"/>
            <w:noWrap/>
            <w:vAlign w:val="bottom"/>
            <w:hideMark/>
          </w:tcPr>
          <w:p w14:paraId="25F519C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46E9A9C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D23E92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35B4422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F5B9D5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8B059D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073664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62744B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B8551D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14A287F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3A46F22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4EC4EA2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0CFB3930"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0DBFF069" w14:textId="77777777" w:rsidR="00167BF4" w:rsidRDefault="00167BF4">
            <w:p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Related work</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17769B2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3C29F03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2FF0724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365CC58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20131E5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1880D0D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20D7C58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0C0CF1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FD4738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2461C0C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52DD3A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A1EB34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66D1327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0289E07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7E75EC6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4CE80511"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1CCDA41B" w14:textId="77777777" w:rsidR="00167BF4" w:rsidRDefault="00167BF4">
            <w:pPr>
              <w:spacing w:after="0" w:line="240" w:lineRule="auto"/>
              <w:ind w:left="337"/>
              <w:rPr>
                <w:rFonts w:ascii="CMU Serif" w:eastAsia="Times New Roman" w:hAnsi="CMU Serif" w:cs="CMU Serif"/>
                <w:color w:val="FFFFFF" w:themeColor="background1"/>
              </w:rPr>
            </w:pPr>
            <w:r>
              <w:rPr>
                <w:rFonts w:ascii="CMU Serif" w:eastAsia="Times New Roman" w:hAnsi="CMU Serif" w:cs="CMU Serif"/>
                <w:color w:val="FFFFFF" w:themeColor="background1"/>
              </w:rPr>
              <w:t>Using Technologies in Elderly Healthcare Applications</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181D661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3AE268B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1AD8A8C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4CE86E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021AD5E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5A8D451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8A0E12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EEA2C1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C4D79B"/>
            <w:noWrap/>
            <w:vAlign w:val="bottom"/>
            <w:hideMark/>
          </w:tcPr>
          <w:p w14:paraId="08AA850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0BE8ED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97A055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92C193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0BD07D2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85DBB5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1EE8328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699FA10B"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7C173FB4"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Falling detection using various technologies</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22F3D72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7F90AE7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C8285F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66593FB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shd w:val="clear" w:color="auto" w:fill="B1A0C7"/>
            <w:noWrap/>
            <w:vAlign w:val="bottom"/>
            <w:hideMark/>
          </w:tcPr>
          <w:p w14:paraId="08ED851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shd w:val="clear" w:color="auto" w:fill="B1A0C7"/>
            <w:noWrap/>
            <w:vAlign w:val="bottom"/>
            <w:hideMark/>
          </w:tcPr>
          <w:p w14:paraId="1B171BF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shd w:val="clear" w:color="auto" w:fill="B1A0C7"/>
            <w:noWrap/>
            <w:vAlign w:val="bottom"/>
            <w:hideMark/>
          </w:tcPr>
          <w:p w14:paraId="6097D7E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B1A0C7"/>
            <w:noWrap/>
            <w:vAlign w:val="bottom"/>
            <w:hideMark/>
          </w:tcPr>
          <w:p w14:paraId="3C435DB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F6FEFC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44F8B0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A945ED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2906F76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0B4F201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758EBFC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005F788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135AB222"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2BF20036"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ECG acquisition and analysis</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7DFED7F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34B0932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7509E00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16E595B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00AC4CB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6D06EE4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shd w:val="clear" w:color="auto" w:fill="C4D79B"/>
            <w:noWrap/>
            <w:vAlign w:val="bottom"/>
            <w:hideMark/>
          </w:tcPr>
          <w:p w14:paraId="3DEFFAA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C4D79B"/>
            <w:noWrap/>
            <w:vAlign w:val="bottom"/>
            <w:hideMark/>
          </w:tcPr>
          <w:p w14:paraId="3A709EF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D8FDEC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3611DE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FC4081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3E76716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60E8841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31FFE6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0D6FC16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00908C97"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19707A8D"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FPGA device based falling detection systems</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0B1A2F8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069EA37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0EF0E58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4AA1CD0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3C43316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8CA13A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shd w:val="clear" w:color="auto" w:fill="DA9694"/>
            <w:noWrap/>
            <w:vAlign w:val="bottom"/>
            <w:hideMark/>
          </w:tcPr>
          <w:p w14:paraId="7B61D1F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DA9694"/>
            <w:noWrap/>
            <w:vAlign w:val="bottom"/>
            <w:hideMark/>
          </w:tcPr>
          <w:p w14:paraId="72C04C1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5633EF1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21680C0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2FA1B3F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981111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177AB3A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94B860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4162A63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25C59EF2" w14:textId="77777777" w:rsidTr="00167BF4">
        <w:trPr>
          <w:trHeight w:val="300"/>
        </w:trPr>
        <w:tc>
          <w:tcPr>
            <w:tcW w:w="5235" w:type="dxa"/>
            <w:tcBorders>
              <w:top w:val="single" w:sz="12" w:space="0" w:color="FFFFFF" w:themeColor="background1"/>
              <w:left w:val="single" w:sz="4" w:space="0" w:color="auto"/>
              <w:bottom w:val="single" w:sz="4" w:space="0" w:color="auto"/>
              <w:right w:val="single" w:sz="12" w:space="0" w:color="FFFFFF" w:themeColor="background1"/>
            </w:tcBorders>
            <w:shd w:val="clear" w:color="auto" w:fill="3F6EA7"/>
            <w:noWrap/>
            <w:vAlign w:val="bottom"/>
            <w:hideMark/>
          </w:tcPr>
          <w:p w14:paraId="446E3E31" w14:textId="77777777" w:rsidR="00167BF4" w:rsidRDefault="00167BF4">
            <w:p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Requirements analysis</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5454C6A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5354D1D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780356F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332CE3A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shd w:val="clear" w:color="auto" w:fill="FFFFFF"/>
            <w:noWrap/>
            <w:vAlign w:val="bottom"/>
            <w:hideMark/>
          </w:tcPr>
          <w:p w14:paraId="5C25687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shd w:val="clear" w:color="auto" w:fill="FFFFFF"/>
            <w:noWrap/>
            <w:vAlign w:val="bottom"/>
            <w:hideMark/>
          </w:tcPr>
          <w:p w14:paraId="2226447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shd w:val="clear" w:color="auto" w:fill="FFFFFF"/>
            <w:noWrap/>
            <w:vAlign w:val="bottom"/>
            <w:hideMark/>
          </w:tcPr>
          <w:p w14:paraId="311CBCB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36811A5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1DB5AB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2734B8D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2CA2C73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BC1B05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097FE1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71FC4AA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76C95B6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53E72C99" w14:textId="77777777" w:rsidTr="00167BF4">
        <w:trPr>
          <w:trHeight w:val="300"/>
        </w:trPr>
        <w:tc>
          <w:tcPr>
            <w:tcW w:w="5235" w:type="dxa"/>
            <w:tcBorders>
              <w:top w:val="nil"/>
              <w:left w:val="single" w:sz="4" w:space="0" w:color="auto"/>
              <w:bottom w:val="single" w:sz="12" w:space="0" w:color="FFFFFF" w:themeColor="background1"/>
              <w:right w:val="single" w:sz="12" w:space="0" w:color="FFFFFF" w:themeColor="background1"/>
            </w:tcBorders>
            <w:shd w:val="clear" w:color="auto" w:fill="3F6EA7"/>
            <w:noWrap/>
            <w:vAlign w:val="bottom"/>
            <w:hideMark/>
          </w:tcPr>
          <w:p w14:paraId="296F79DD"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Functional requirements</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34A2E5D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858E2D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35033B9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5812798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57CE2B0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1B55A1B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3F29616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3189FB7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581D32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308EA33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C4D79B"/>
            <w:noWrap/>
            <w:vAlign w:val="bottom"/>
            <w:hideMark/>
          </w:tcPr>
          <w:p w14:paraId="6B17335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C4D79B"/>
            <w:noWrap/>
            <w:vAlign w:val="bottom"/>
            <w:hideMark/>
          </w:tcPr>
          <w:p w14:paraId="741A693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3442B17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7D9E869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459DDAF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7199E7C1" w14:textId="77777777" w:rsidTr="00167BF4">
        <w:trPr>
          <w:trHeight w:val="300"/>
        </w:trPr>
        <w:tc>
          <w:tcPr>
            <w:tcW w:w="5235" w:type="dxa"/>
            <w:tcBorders>
              <w:top w:val="single" w:sz="12" w:space="0" w:color="FFFFFF" w:themeColor="background1"/>
              <w:left w:val="single" w:sz="4" w:space="0" w:color="auto"/>
              <w:bottom w:val="single" w:sz="12" w:space="0" w:color="FFFFFF" w:themeColor="background1"/>
              <w:right w:val="single" w:sz="12" w:space="0" w:color="FFFFFF"/>
            </w:tcBorders>
            <w:shd w:val="clear" w:color="auto" w:fill="3F6EA7"/>
            <w:noWrap/>
            <w:vAlign w:val="bottom"/>
            <w:hideMark/>
          </w:tcPr>
          <w:p w14:paraId="66A6B9C1"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Design constraints</w:t>
            </w:r>
          </w:p>
        </w:tc>
        <w:tc>
          <w:tcPr>
            <w:tcW w:w="469" w:type="dxa"/>
            <w:tcBorders>
              <w:top w:val="nil"/>
              <w:left w:val="single" w:sz="12" w:space="0" w:color="FFFFFF"/>
              <w:bottom w:val="single" w:sz="4" w:space="0" w:color="auto"/>
              <w:right w:val="single" w:sz="4" w:space="0" w:color="auto"/>
            </w:tcBorders>
            <w:noWrap/>
            <w:vAlign w:val="bottom"/>
            <w:hideMark/>
          </w:tcPr>
          <w:p w14:paraId="2531089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5235CC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18AB028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38DC74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2122790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428B09F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6B09460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DD1695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5C2275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446CD39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1DFDC8D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C4D79B"/>
            <w:noWrap/>
            <w:vAlign w:val="bottom"/>
            <w:hideMark/>
          </w:tcPr>
          <w:p w14:paraId="2C0E54B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3CD4D94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4CA1639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6676AB6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51D09FD5" w14:textId="77777777" w:rsidTr="00167BF4">
        <w:trPr>
          <w:trHeight w:val="300"/>
        </w:trPr>
        <w:tc>
          <w:tcPr>
            <w:tcW w:w="5235" w:type="dxa"/>
            <w:tcBorders>
              <w:top w:val="single" w:sz="12" w:space="0" w:color="FFFFFF" w:themeColor="background1"/>
              <w:left w:val="single" w:sz="4" w:space="0" w:color="auto"/>
              <w:bottom w:val="single" w:sz="12" w:space="0" w:color="FFFFFF" w:themeColor="background1"/>
              <w:right w:val="single" w:sz="12" w:space="0" w:color="FFFFFF"/>
            </w:tcBorders>
            <w:shd w:val="clear" w:color="auto" w:fill="3F6EA7"/>
            <w:noWrap/>
            <w:vAlign w:val="bottom"/>
            <w:hideMark/>
          </w:tcPr>
          <w:p w14:paraId="385CBB71"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Professional Code of Ethics</w:t>
            </w:r>
          </w:p>
        </w:tc>
        <w:tc>
          <w:tcPr>
            <w:tcW w:w="469" w:type="dxa"/>
            <w:tcBorders>
              <w:top w:val="nil"/>
              <w:left w:val="single" w:sz="12" w:space="0" w:color="FFFFFF"/>
              <w:bottom w:val="single" w:sz="4" w:space="0" w:color="auto"/>
              <w:right w:val="single" w:sz="4" w:space="0" w:color="auto"/>
            </w:tcBorders>
            <w:noWrap/>
            <w:vAlign w:val="bottom"/>
            <w:hideMark/>
          </w:tcPr>
          <w:p w14:paraId="588FC04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1DD0690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5F5996A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AF509C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7584652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329E89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29CD4EF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45B065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30E07D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7C4EFE8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7D88130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B1A0C7"/>
            <w:noWrap/>
            <w:vAlign w:val="bottom"/>
            <w:hideMark/>
          </w:tcPr>
          <w:p w14:paraId="684FE3F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BE9598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221BEE2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248D0A4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6CFD4794"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4B909E3F"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Design standards</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0613B7FF"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3D8674B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A37C04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7D962E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69B40757"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3A8A832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6ED5396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5079835"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F66EBD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7A73697A"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38A2789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C4D79B"/>
            <w:noWrap/>
            <w:vAlign w:val="bottom"/>
            <w:hideMark/>
          </w:tcPr>
          <w:p w14:paraId="4BF9EC49"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4DEA90C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3AC0D71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130975EA"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03DC2A5F"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4BAFF419"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Assumptions</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38343C5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46FAFC71"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25B34F0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6AEC4A9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05F6446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53AB945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86599E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CCF0345"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CBD56B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66B5876B"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5D19104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B1A0C7"/>
            <w:noWrap/>
            <w:vAlign w:val="bottom"/>
            <w:hideMark/>
          </w:tcPr>
          <w:p w14:paraId="2591552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37D3E5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06CE7DA2"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3AB66F6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595F9677"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3052263A" w14:textId="77777777" w:rsidR="00167BF4" w:rsidRDefault="00167BF4">
            <w:p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Proposed solution</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5A913CE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10D9A4B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088FADB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B07D452"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4668FFEB"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452EA1B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28FE4D3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3EE5BE47"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EC18E9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32875CA5"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DF9E51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6D71B5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4541C7D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079BF25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04AC199F"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099EA912"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431C4BCA"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 xml:space="preserve">Solution </w:t>
            </w:r>
            <w:r>
              <w:rPr>
                <w:rFonts w:ascii="CMU Serif" w:eastAsia="Times New Roman" w:hAnsi="CMU Serif" w:cs="CMU Serif"/>
                <w:noProof/>
                <w:color w:val="FFFFFF" w:themeColor="background1"/>
              </w:rPr>
              <w:t>Overview</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2F94683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B6DD12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EFEA015"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395045D5"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5793CE2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5C5781FB"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24226AA7"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76254CB"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25BDE9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9762CF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5A7632F"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194D40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92CDDC"/>
            <w:noWrap/>
            <w:vAlign w:val="bottom"/>
            <w:hideMark/>
          </w:tcPr>
          <w:p w14:paraId="15979F4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92CDDC"/>
            <w:noWrap/>
            <w:vAlign w:val="bottom"/>
            <w:hideMark/>
          </w:tcPr>
          <w:p w14:paraId="74C58B1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97571E1"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5F192C38"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26C8D355"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noProof/>
                <w:color w:val="FFFFFF" w:themeColor="background1"/>
              </w:rPr>
              <w:t>High-level</w:t>
            </w:r>
            <w:r>
              <w:rPr>
                <w:rFonts w:ascii="CMU Serif" w:eastAsia="Times New Roman" w:hAnsi="CMU Serif" w:cs="CMU Serif"/>
                <w:color w:val="FFFFFF" w:themeColor="background1"/>
              </w:rPr>
              <w:t xml:space="preserve"> architecture</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01603BC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3E1D0E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917192F"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362E166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211DA68A"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98AB60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2976FA39"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46A2CF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84B7B17"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2BDCACA"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6199261"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2E117BC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B1A0C7"/>
            <w:noWrap/>
            <w:vAlign w:val="bottom"/>
            <w:hideMark/>
          </w:tcPr>
          <w:p w14:paraId="6FC5D09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B1A0C7"/>
            <w:noWrap/>
            <w:vAlign w:val="bottom"/>
            <w:hideMark/>
          </w:tcPr>
          <w:p w14:paraId="12E0082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37A564CF"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03DD3613"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63C24412"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 xml:space="preserve">Hardware/software to </w:t>
            </w:r>
            <w:r>
              <w:rPr>
                <w:rFonts w:ascii="CMU Serif" w:eastAsia="Times New Roman" w:hAnsi="CMU Serif" w:cs="CMU Serif"/>
                <w:noProof/>
                <w:color w:val="FFFFFF" w:themeColor="background1"/>
              </w:rPr>
              <w:t>be used</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2EBA5DA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3EA88858"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2837148"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679DC4C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2A92D62B"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5E2EFB39"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4B689E1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786814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E1B1461"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FE9A9E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228B70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2F02376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FFFFFF"/>
            <w:noWrap/>
            <w:vAlign w:val="bottom"/>
            <w:hideMark/>
          </w:tcPr>
          <w:p w14:paraId="031506B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FFFFFF"/>
            <w:noWrap/>
            <w:vAlign w:val="bottom"/>
            <w:hideMark/>
          </w:tcPr>
          <w:p w14:paraId="58AEBA0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FFFFFF"/>
            <w:noWrap/>
            <w:vAlign w:val="bottom"/>
            <w:hideMark/>
          </w:tcPr>
          <w:p w14:paraId="422440F8"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03A24881"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5870316C"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Shimmer platform</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6324D0C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166951C2"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1724A8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8A30392"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20CCFE0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3398A3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179152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D2CA49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4B27278"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CDE4D7B"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574F4EC9"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92CDDC"/>
            <w:noWrap/>
            <w:vAlign w:val="bottom"/>
            <w:hideMark/>
          </w:tcPr>
          <w:p w14:paraId="188E4C77"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261823B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071FA71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645A9F68"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1D56E5C3"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03C429AD"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Zynq SoC prototyping board</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177F76CA"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0FFCEBEB"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74F3434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3367E6E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3411570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184462B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128CB32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3AC24F8A"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B722F95"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69847C9"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FFFFFF"/>
            <w:noWrap/>
            <w:vAlign w:val="bottom"/>
            <w:hideMark/>
          </w:tcPr>
          <w:p w14:paraId="4B06CFFF"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DA9694"/>
            <w:noWrap/>
            <w:vAlign w:val="bottom"/>
            <w:hideMark/>
          </w:tcPr>
          <w:p w14:paraId="5F664BB7"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7273A2C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93819A2"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83C535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5593049F"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29B92E8D"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Xilinx Zedboard</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403BA05A"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4A83815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320524D2"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A6253B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7931B179"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27258AF"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7C0F07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3FD4E1B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4E4F38A"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3E5FD3D8"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D4ECFB8"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383C645"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F4B083" w:themeFill="accent2" w:themeFillTint="99"/>
            <w:noWrap/>
            <w:vAlign w:val="bottom"/>
            <w:hideMark/>
          </w:tcPr>
          <w:p w14:paraId="015A2BC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FFFFFF"/>
            <w:noWrap/>
            <w:vAlign w:val="bottom"/>
            <w:hideMark/>
          </w:tcPr>
          <w:p w14:paraId="7B4EE5B5"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1CCF3E3A"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7269CEF4"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04252188"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NI myRIO</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1F8402C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266A36E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53C8E368"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5CC8DC0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20AEE5A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0ADB021"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524AC81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9EBF08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0B784045"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F4651E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7C03B7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54B73C4B"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C4D79B"/>
            <w:noWrap/>
            <w:vAlign w:val="bottom"/>
            <w:hideMark/>
          </w:tcPr>
          <w:p w14:paraId="1490FC3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FFFFFF"/>
            <w:noWrap/>
            <w:vAlign w:val="bottom"/>
            <w:hideMark/>
          </w:tcPr>
          <w:p w14:paraId="19278958"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1CCCA88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5DB043C1"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60356245" w14:textId="77777777" w:rsidR="00167BF4" w:rsidRDefault="00167BF4">
            <w:pPr>
              <w:spacing w:after="0" w:line="240" w:lineRule="auto"/>
              <w:ind w:firstLine="337"/>
              <w:rPr>
                <w:rFonts w:ascii="CMU Serif" w:eastAsia="Times New Roman" w:hAnsi="CMU Serif" w:cs="CMU Serif"/>
                <w:color w:val="FFFFFF" w:themeColor="background1"/>
              </w:rPr>
            </w:pPr>
            <w:r>
              <w:rPr>
                <w:rFonts w:ascii="CMU Serif" w:eastAsia="Times New Roman" w:hAnsi="CMU Serif" w:cs="CMU Serif"/>
                <w:color w:val="FFFFFF" w:themeColor="background1"/>
              </w:rPr>
              <w:t>Xilinx Zedboard VS NI myRIO</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7B07E62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791648E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66F6B561"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21993BC2"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0E963C1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348B5A07"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6109901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6E8A7A1"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6673A1F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D18FF01"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2FBC2BF"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F6AFD1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C4D79B"/>
            <w:noWrap/>
            <w:vAlign w:val="bottom"/>
            <w:hideMark/>
          </w:tcPr>
          <w:p w14:paraId="567D38A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FFFFFF"/>
            <w:noWrap/>
            <w:vAlign w:val="bottom"/>
            <w:hideMark/>
          </w:tcPr>
          <w:p w14:paraId="1CF3F0F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5570A67F"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30A7ACD9"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4E243959" w14:textId="77777777" w:rsidR="00167BF4" w:rsidRDefault="00167BF4">
            <w:p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KNN classifier implementation for fall detection</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5EB8FD4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79DA310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42972937"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3C14F6D3"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shd w:val="clear" w:color="auto" w:fill="FFFFFF"/>
            <w:noWrap/>
            <w:vAlign w:val="bottom"/>
            <w:hideMark/>
          </w:tcPr>
          <w:p w14:paraId="0B4DE04F"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shd w:val="clear" w:color="auto" w:fill="B1A0C7"/>
            <w:noWrap/>
            <w:vAlign w:val="bottom"/>
            <w:hideMark/>
          </w:tcPr>
          <w:p w14:paraId="45A30081"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shd w:val="clear" w:color="auto" w:fill="B1A0C7"/>
            <w:noWrap/>
            <w:vAlign w:val="bottom"/>
            <w:hideMark/>
          </w:tcPr>
          <w:p w14:paraId="19572B7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B1A0C7"/>
            <w:noWrap/>
            <w:vAlign w:val="bottom"/>
            <w:hideMark/>
          </w:tcPr>
          <w:p w14:paraId="402BE6A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B1A0C7"/>
            <w:noWrap/>
            <w:vAlign w:val="bottom"/>
            <w:hideMark/>
          </w:tcPr>
          <w:p w14:paraId="6F3B52E7"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B1A0C7"/>
            <w:noWrap/>
            <w:vAlign w:val="bottom"/>
            <w:hideMark/>
          </w:tcPr>
          <w:p w14:paraId="51E84C65"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B1A0C7"/>
            <w:noWrap/>
            <w:vAlign w:val="bottom"/>
            <w:hideMark/>
          </w:tcPr>
          <w:p w14:paraId="57C7AED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228C048B"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7096FB12"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6B2AD2A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64E141D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tr w:rsidR="00167BF4" w14:paraId="07B9F171" w14:textId="77777777" w:rsidTr="00167BF4">
        <w:trPr>
          <w:trHeight w:val="300"/>
        </w:trPr>
        <w:tc>
          <w:tcPr>
            <w:tcW w:w="523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3F6EA7"/>
            <w:noWrap/>
            <w:vAlign w:val="bottom"/>
            <w:hideMark/>
          </w:tcPr>
          <w:p w14:paraId="2B9ECF35" w14:textId="77777777" w:rsidR="00167BF4" w:rsidRDefault="00167BF4">
            <w:p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Testing</w:t>
            </w:r>
          </w:p>
        </w:tc>
        <w:tc>
          <w:tcPr>
            <w:tcW w:w="469" w:type="dxa"/>
            <w:tcBorders>
              <w:top w:val="nil"/>
              <w:left w:val="single" w:sz="12" w:space="0" w:color="FFFFFF" w:themeColor="background1"/>
              <w:bottom w:val="single" w:sz="4" w:space="0" w:color="auto"/>
              <w:right w:val="single" w:sz="4" w:space="0" w:color="auto"/>
            </w:tcBorders>
            <w:noWrap/>
            <w:vAlign w:val="bottom"/>
            <w:hideMark/>
          </w:tcPr>
          <w:p w14:paraId="067FFDF2"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773DF0A5"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38" w:type="dxa"/>
            <w:tcBorders>
              <w:top w:val="nil"/>
              <w:left w:val="nil"/>
              <w:bottom w:val="single" w:sz="4" w:space="0" w:color="auto"/>
              <w:right w:val="single" w:sz="4" w:space="0" w:color="auto"/>
            </w:tcBorders>
            <w:noWrap/>
            <w:vAlign w:val="bottom"/>
            <w:hideMark/>
          </w:tcPr>
          <w:p w14:paraId="1E45F1F0"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C5F51B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7" w:type="dxa"/>
            <w:tcBorders>
              <w:top w:val="nil"/>
              <w:left w:val="nil"/>
              <w:bottom w:val="single" w:sz="4" w:space="0" w:color="auto"/>
              <w:right w:val="single" w:sz="4" w:space="0" w:color="auto"/>
            </w:tcBorders>
            <w:noWrap/>
            <w:vAlign w:val="bottom"/>
            <w:hideMark/>
          </w:tcPr>
          <w:p w14:paraId="6FCF996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0A3DB574"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28" w:type="dxa"/>
            <w:tcBorders>
              <w:top w:val="nil"/>
              <w:left w:val="nil"/>
              <w:bottom w:val="single" w:sz="4" w:space="0" w:color="auto"/>
              <w:right w:val="single" w:sz="4" w:space="0" w:color="auto"/>
            </w:tcBorders>
            <w:noWrap/>
            <w:vAlign w:val="bottom"/>
            <w:hideMark/>
          </w:tcPr>
          <w:p w14:paraId="7C66E84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12EA9E8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4DD15346"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2748C47"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noWrap/>
            <w:vAlign w:val="bottom"/>
            <w:hideMark/>
          </w:tcPr>
          <w:p w14:paraId="7C36768D"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74" w:type="dxa"/>
            <w:tcBorders>
              <w:top w:val="nil"/>
              <w:left w:val="nil"/>
              <w:bottom w:val="single" w:sz="4" w:space="0" w:color="auto"/>
              <w:right w:val="single" w:sz="4" w:space="0" w:color="auto"/>
            </w:tcBorders>
            <w:shd w:val="clear" w:color="auto" w:fill="B1A0C7"/>
            <w:noWrap/>
            <w:vAlign w:val="bottom"/>
            <w:hideMark/>
          </w:tcPr>
          <w:p w14:paraId="506EFBAE"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shd w:val="clear" w:color="auto" w:fill="B1A0C7"/>
            <w:noWrap/>
            <w:vAlign w:val="bottom"/>
            <w:hideMark/>
          </w:tcPr>
          <w:p w14:paraId="4CBA10CF"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1923C3C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c>
          <w:tcPr>
            <w:tcW w:w="554" w:type="dxa"/>
            <w:tcBorders>
              <w:top w:val="nil"/>
              <w:left w:val="nil"/>
              <w:bottom w:val="single" w:sz="4" w:space="0" w:color="auto"/>
              <w:right w:val="single" w:sz="4" w:space="0" w:color="auto"/>
            </w:tcBorders>
            <w:noWrap/>
            <w:vAlign w:val="bottom"/>
            <w:hideMark/>
          </w:tcPr>
          <w:p w14:paraId="0C1B207C" w14:textId="77777777" w:rsidR="00167BF4" w:rsidRDefault="00167BF4">
            <w:pPr>
              <w:spacing w:after="0" w:line="240" w:lineRule="auto"/>
              <w:rPr>
                <w:rFonts w:ascii="CMU Serif" w:eastAsia="Times New Roman" w:hAnsi="CMU Serif" w:cs="CMU Serif"/>
                <w:color w:val="000000"/>
              </w:rPr>
            </w:pPr>
            <w:r>
              <w:rPr>
                <w:rFonts w:ascii="CMU Serif" w:eastAsia="Times New Roman" w:hAnsi="CMU Serif" w:cs="CMU Serif"/>
                <w:color w:val="000000"/>
              </w:rPr>
              <w:t> </w:t>
            </w:r>
          </w:p>
        </w:tc>
      </w:tr>
      <w:bookmarkEnd w:id="122"/>
    </w:tbl>
    <w:p w14:paraId="03703EF7" w14:textId="77777777" w:rsidR="00167BF4" w:rsidRDefault="00167BF4" w:rsidP="00167BF4">
      <w:pPr>
        <w:spacing w:after="120"/>
        <w:jc w:val="both"/>
        <w:rPr>
          <w:rFonts w:ascii="CMU Serif" w:hAnsi="CMU Serif" w:cs="CMU Serif"/>
        </w:rPr>
      </w:pPr>
    </w:p>
    <w:p w14:paraId="6379AE61" w14:textId="77777777" w:rsidR="00245232" w:rsidRDefault="00245232">
      <w:pPr>
        <w:spacing w:after="160" w:line="259" w:lineRule="auto"/>
        <w:rPr>
          <w:rFonts w:ascii="CMU Serif" w:eastAsiaTheme="majorEastAsia" w:hAnsi="CMU Serif" w:cs="CMU Serif"/>
          <w:b/>
          <w:bCs/>
          <w:color w:val="5B9BD5" w:themeColor="accent1"/>
        </w:rPr>
      </w:pPr>
      <w:r>
        <w:rPr>
          <w:rFonts w:ascii="CMU Serif" w:hAnsi="CMU Serif" w:cs="CMU Serif"/>
        </w:rPr>
        <w:br w:type="page"/>
      </w:r>
    </w:p>
    <w:p w14:paraId="042C4514" w14:textId="5E043BDE" w:rsidR="00167BF4" w:rsidRPr="00F67911" w:rsidRDefault="00167BF4" w:rsidP="009404B0">
      <w:pPr>
        <w:pStyle w:val="Heading3"/>
        <w:numPr>
          <w:ilvl w:val="2"/>
          <w:numId w:val="20"/>
        </w:numPr>
        <w:spacing w:after="200"/>
        <w:rPr>
          <w:rFonts w:ascii="CMU Serif" w:hAnsi="CMU Serif" w:cs="CMU Serif"/>
          <w:sz w:val="24"/>
          <w:szCs w:val="24"/>
        </w:rPr>
      </w:pPr>
      <w:bookmarkStart w:id="126" w:name="_Toc453620476"/>
      <w:r w:rsidRPr="00F67911">
        <w:rPr>
          <w:rFonts w:ascii="CMU Serif" w:hAnsi="CMU Serif" w:cs="CMU Serif"/>
          <w:sz w:val="24"/>
          <w:szCs w:val="24"/>
        </w:rPr>
        <w:t>Project Timeline for Senior Design Project II</w:t>
      </w:r>
      <w:bookmarkEnd w:id="126"/>
    </w:p>
    <w:p w14:paraId="581E37C0" w14:textId="6CEE7789" w:rsidR="00167BF4" w:rsidRDefault="00167BF4" w:rsidP="009404B0">
      <w:pPr>
        <w:pStyle w:val="Caption"/>
        <w:keepNext/>
        <w:spacing w:after="0"/>
        <w:rPr>
          <w:rFonts w:ascii="CMU Serif" w:hAnsi="CMU Serif" w:cs="CMU Serif"/>
        </w:rPr>
      </w:pPr>
      <w:bookmarkStart w:id="127" w:name="_Toc452985035"/>
      <w:r>
        <w:rPr>
          <w:rFonts w:ascii="CMU Serif" w:hAnsi="CMU Serif" w:cs="CMU Serif"/>
        </w:rPr>
        <w:t xml:space="preserve">Table </w:t>
      </w:r>
      <w:r>
        <w:fldChar w:fldCharType="begin"/>
      </w:r>
      <w:r>
        <w:rPr>
          <w:rFonts w:ascii="CMU Serif" w:hAnsi="CMU Serif" w:cs="CMU Serif"/>
        </w:rPr>
        <w:instrText xml:space="preserve"> SEQ Table \* ARABIC </w:instrText>
      </w:r>
      <w:r>
        <w:fldChar w:fldCharType="separate"/>
      </w:r>
      <w:r w:rsidR="00532846">
        <w:rPr>
          <w:rFonts w:ascii="CMU Serif" w:hAnsi="CMU Serif" w:cs="CMU Serif"/>
          <w:noProof/>
        </w:rPr>
        <w:t>24</w:t>
      </w:r>
      <w:r>
        <w:fldChar w:fldCharType="end"/>
      </w:r>
      <w:r>
        <w:rPr>
          <w:rFonts w:ascii="CMU Serif" w:hAnsi="CMU Serif" w:cs="CMU Serif"/>
        </w:rPr>
        <w:t xml:space="preserve"> Project timeline and work distribution among team members for SDP II</w:t>
      </w:r>
      <w:bookmarkEnd w:id="127"/>
    </w:p>
    <w:tbl>
      <w:tblPr>
        <w:tblpPr w:leftFromText="180" w:rightFromText="180" w:bottomFromText="200" w:vertAnchor="text" w:horzAnchor="margin" w:tblpY="186"/>
        <w:tblW w:w="13464" w:type="dxa"/>
        <w:tblLook w:val="04A0" w:firstRow="1" w:lastRow="0" w:firstColumn="1" w:lastColumn="0" w:noHBand="0" w:noVBand="1"/>
      </w:tblPr>
      <w:tblGrid>
        <w:gridCol w:w="4998"/>
        <w:gridCol w:w="456"/>
        <w:gridCol w:w="540"/>
        <w:gridCol w:w="540"/>
        <w:gridCol w:w="450"/>
        <w:gridCol w:w="540"/>
        <w:gridCol w:w="540"/>
        <w:gridCol w:w="540"/>
        <w:gridCol w:w="450"/>
        <w:gridCol w:w="456"/>
        <w:gridCol w:w="540"/>
        <w:gridCol w:w="630"/>
        <w:gridCol w:w="540"/>
        <w:gridCol w:w="540"/>
        <w:gridCol w:w="630"/>
        <w:gridCol w:w="540"/>
        <w:gridCol w:w="540"/>
      </w:tblGrid>
      <w:tr w:rsidR="00167BF4" w14:paraId="65339B69" w14:textId="77777777" w:rsidTr="00167BF4">
        <w:trPr>
          <w:trHeight w:val="315"/>
        </w:trPr>
        <w:tc>
          <w:tcPr>
            <w:tcW w:w="4998" w:type="dxa"/>
            <w:vMerge w:val="restart"/>
            <w:tcBorders>
              <w:top w:val="single" w:sz="8" w:space="0" w:color="auto"/>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342D2B02"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Week</w:t>
            </w:r>
          </w:p>
        </w:tc>
        <w:tc>
          <w:tcPr>
            <w:tcW w:w="456"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43D7BAED"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w:t>
            </w:r>
          </w:p>
        </w:tc>
        <w:tc>
          <w:tcPr>
            <w:tcW w:w="54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462AEFB6"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w:t>
            </w:r>
          </w:p>
        </w:tc>
        <w:tc>
          <w:tcPr>
            <w:tcW w:w="54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783AFC3F"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3</w:t>
            </w:r>
          </w:p>
        </w:tc>
        <w:tc>
          <w:tcPr>
            <w:tcW w:w="45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09EBE2A5"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4</w:t>
            </w:r>
          </w:p>
        </w:tc>
        <w:tc>
          <w:tcPr>
            <w:tcW w:w="54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39627AD4"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5</w:t>
            </w:r>
          </w:p>
        </w:tc>
        <w:tc>
          <w:tcPr>
            <w:tcW w:w="54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120EFB46"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6</w:t>
            </w:r>
          </w:p>
        </w:tc>
        <w:tc>
          <w:tcPr>
            <w:tcW w:w="54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63CA6141"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7</w:t>
            </w:r>
          </w:p>
        </w:tc>
        <w:tc>
          <w:tcPr>
            <w:tcW w:w="45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6601D6A0"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8</w:t>
            </w:r>
          </w:p>
        </w:tc>
        <w:tc>
          <w:tcPr>
            <w:tcW w:w="45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6F93940F"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9</w:t>
            </w:r>
          </w:p>
        </w:tc>
        <w:tc>
          <w:tcPr>
            <w:tcW w:w="54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0BA3FEC9"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10</w:t>
            </w:r>
          </w:p>
        </w:tc>
        <w:tc>
          <w:tcPr>
            <w:tcW w:w="63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2D7217E6"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11</w:t>
            </w:r>
          </w:p>
        </w:tc>
        <w:tc>
          <w:tcPr>
            <w:tcW w:w="54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0D0B92D9"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13</w:t>
            </w:r>
          </w:p>
        </w:tc>
        <w:tc>
          <w:tcPr>
            <w:tcW w:w="54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100D3C77"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14</w:t>
            </w:r>
          </w:p>
        </w:tc>
        <w:tc>
          <w:tcPr>
            <w:tcW w:w="63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66D56C75"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15</w:t>
            </w:r>
          </w:p>
        </w:tc>
        <w:tc>
          <w:tcPr>
            <w:tcW w:w="540" w:type="dxa"/>
            <w:tcBorders>
              <w:top w:val="single" w:sz="8" w:space="0" w:color="auto"/>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24AEAC6E"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16</w:t>
            </w:r>
          </w:p>
        </w:tc>
        <w:tc>
          <w:tcPr>
            <w:tcW w:w="540" w:type="dxa"/>
            <w:tcBorders>
              <w:top w:val="single" w:sz="8" w:space="0" w:color="auto"/>
              <w:left w:val="single" w:sz="12" w:space="0" w:color="FFFFFF" w:themeColor="background1"/>
              <w:bottom w:val="single" w:sz="8" w:space="0" w:color="auto"/>
              <w:right w:val="single" w:sz="8" w:space="0" w:color="auto"/>
            </w:tcBorders>
            <w:shd w:val="clear" w:color="auto" w:fill="3F6EA7"/>
            <w:noWrap/>
            <w:vAlign w:val="center"/>
            <w:hideMark/>
          </w:tcPr>
          <w:p w14:paraId="5C19CF53" w14:textId="77777777" w:rsidR="00167BF4" w:rsidRDefault="00167BF4" w:rsidP="009404B0">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17</w:t>
            </w:r>
          </w:p>
        </w:tc>
      </w:tr>
      <w:tr w:rsidR="00167BF4" w14:paraId="6E475BC2" w14:textId="77777777" w:rsidTr="00167BF4">
        <w:trPr>
          <w:trHeight w:val="315"/>
        </w:trPr>
        <w:tc>
          <w:tcPr>
            <w:tcW w:w="0" w:type="auto"/>
            <w:vMerge/>
            <w:tcBorders>
              <w:top w:val="single" w:sz="8" w:space="0" w:color="auto"/>
              <w:left w:val="single" w:sz="8" w:space="0" w:color="auto"/>
              <w:bottom w:val="single" w:sz="12" w:space="0" w:color="FFFFFF" w:themeColor="background1"/>
              <w:right w:val="single" w:sz="12" w:space="0" w:color="FFFFFF" w:themeColor="background1"/>
            </w:tcBorders>
            <w:vAlign w:val="center"/>
            <w:hideMark/>
          </w:tcPr>
          <w:p w14:paraId="07DDF971" w14:textId="77777777" w:rsidR="00167BF4" w:rsidRDefault="00167BF4">
            <w:pPr>
              <w:spacing w:after="0"/>
              <w:rPr>
                <w:rFonts w:ascii="CMU Serif" w:eastAsia="Times New Roman" w:hAnsi="CMU Serif" w:cs="CMU Serif"/>
                <w:b/>
                <w:bCs/>
                <w:color w:val="FFFFFF" w:themeColor="background1"/>
              </w:rPr>
            </w:pPr>
          </w:p>
        </w:tc>
        <w:tc>
          <w:tcPr>
            <w:tcW w:w="1536" w:type="dxa"/>
            <w:gridSpan w:val="3"/>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69B725E9"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Feb</w:t>
            </w:r>
          </w:p>
        </w:tc>
        <w:tc>
          <w:tcPr>
            <w:tcW w:w="2070" w:type="dxa"/>
            <w:gridSpan w:val="4"/>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32364EE3"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March</w:t>
            </w:r>
          </w:p>
        </w:tc>
        <w:tc>
          <w:tcPr>
            <w:tcW w:w="2070" w:type="dxa"/>
            <w:gridSpan w:val="4"/>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687D1BE0"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April</w:t>
            </w:r>
          </w:p>
        </w:tc>
        <w:tc>
          <w:tcPr>
            <w:tcW w:w="2790" w:type="dxa"/>
            <w:gridSpan w:val="5"/>
            <w:tcBorders>
              <w:top w:val="single" w:sz="12" w:space="0" w:color="FFFFFF" w:themeColor="background1"/>
              <w:left w:val="single" w:sz="12" w:space="0" w:color="FFFFFF" w:themeColor="background1"/>
              <w:bottom w:val="single" w:sz="12" w:space="0" w:color="FFFFFF" w:themeColor="background1"/>
              <w:right w:val="single" w:sz="8" w:space="0" w:color="000000"/>
            </w:tcBorders>
            <w:shd w:val="clear" w:color="auto" w:fill="3F6EA7"/>
            <w:noWrap/>
            <w:vAlign w:val="center"/>
            <w:hideMark/>
          </w:tcPr>
          <w:p w14:paraId="22A3502C"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May</w:t>
            </w:r>
          </w:p>
        </w:tc>
      </w:tr>
      <w:tr w:rsidR="00167BF4" w14:paraId="1CE7AC3B" w14:textId="77777777" w:rsidTr="00167BF4">
        <w:trPr>
          <w:trHeight w:val="315"/>
        </w:trPr>
        <w:tc>
          <w:tcPr>
            <w:tcW w:w="0" w:type="auto"/>
            <w:vMerge/>
            <w:tcBorders>
              <w:top w:val="single" w:sz="8" w:space="0" w:color="auto"/>
              <w:left w:val="single" w:sz="8" w:space="0" w:color="auto"/>
              <w:bottom w:val="single" w:sz="12" w:space="0" w:color="FFFFFF" w:themeColor="background1"/>
              <w:right w:val="single" w:sz="12" w:space="0" w:color="FFFFFF" w:themeColor="background1"/>
            </w:tcBorders>
            <w:vAlign w:val="center"/>
            <w:hideMark/>
          </w:tcPr>
          <w:p w14:paraId="42980F06" w14:textId="77777777" w:rsidR="00167BF4" w:rsidRDefault="00167BF4">
            <w:pPr>
              <w:spacing w:after="0"/>
              <w:rPr>
                <w:rFonts w:ascii="CMU Serif" w:eastAsia="Times New Roman" w:hAnsi="CMU Serif" w:cs="CMU Serif"/>
                <w:b/>
                <w:bCs/>
                <w:color w:val="FFFFFF" w:themeColor="background1"/>
              </w:rPr>
            </w:pPr>
          </w:p>
        </w:tc>
        <w:tc>
          <w:tcPr>
            <w:tcW w:w="45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5E85223C"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14</w:t>
            </w:r>
          </w:p>
        </w:tc>
        <w:tc>
          <w:tcPr>
            <w:tcW w:w="5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347F3575"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21</w:t>
            </w:r>
          </w:p>
        </w:tc>
        <w:tc>
          <w:tcPr>
            <w:tcW w:w="5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0F32A54B"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28</w:t>
            </w:r>
          </w:p>
        </w:tc>
        <w:tc>
          <w:tcPr>
            <w:tcW w:w="4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24FBF548"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6</w:t>
            </w:r>
          </w:p>
        </w:tc>
        <w:tc>
          <w:tcPr>
            <w:tcW w:w="5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70FD861F"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13</w:t>
            </w:r>
          </w:p>
        </w:tc>
        <w:tc>
          <w:tcPr>
            <w:tcW w:w="5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490F5197"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20</w:t>
            </w:r>
          </w:p>
        </w:tc>
        <w:tc>
          <w:tcPr>
            <w:tcW w:w="5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6BB9F148"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27</w:t>
            </w:r>
          </w:p>
        </w:tc>
        <w:tc>
          <w:tcPr>
            <w:tcW w:w="4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576A58C8"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3</w:t>
            </w:r>
          </w:p>
        </w:tc>
        <w:tc>
          <w:tcPr>
            <w:tcW w:w="4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25DCD3CA"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10</w:t>
            </w:r>
          </w:p>
        </w:tc>
        <w:tc>
          <w:tcPr>
            <w:tcW w:w="5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23B5ABC6"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17</w:t>
            </w:r>
          </w:p>
        </w:tc>
        <w:tc>
          <w:tcPr>
            <w:tcW w:w="63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0B8B9809"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24</w:t>
            </w:r>
          </w:p>
        </w:tc>
        <w:tc>
          <w:tcPr>
            <w:tcW w:w="5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0554413A"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w:t>
            </w:r>
          </w:p>
        </w:tc>
        <w:tc>
          <w:tcPr>
            <w:tcW w:w="5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0C570B24"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8</w:t>
            </w:r>
          </w:p>
        </w:tc>
        <w:tc>
          <w:tcPr>
            <w:tcW w:w="63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025318FB"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15</w:t>
            </w:r>
          </w:p>
        </w:tc>
        <w:tc>
          <w:tcPr>
            <w:tcW w:w="5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F6EA7"/>
            <w:noWrap/>
            <w:vAlign w:val="center"/>
            <w:hideMark/>
          </w:tcPr>
          <w:p w14:paraId="48F211CD"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22</w:t>
            </w:r>
          </w:p>
        </w:tc>
        <w:tc>
          <w:tcPr>
            <w:tcW w:w="540" w:type="dxa"/>
            <w:tcBorders>
              <w:top w:val="single" w:sz="12" w:space="0" w:color="FFFFFF" w:themeColor="background1"/>
              <w:left w:val="single" w:sz="12" w:space="0" w:color="FFFFFF" w:themeColor="background1"/>
              <w:bottom w:val="single" w:sz="12" w:space="0" w:color="FFFFFF" w:themeColor="background1"/>
              <w:right w:val="single" w:sz="8" w:space="0" w:color="auto"/>
            </w:tcBorders>
            <w:shd w:val="clear" w:color="auto" w:fill="3F6EA7"/>
            <w:noWrap/>
            <w:vAlign w:val="center"/>
            <w:hideMark/>
          </w:tcPr>
          <w:p w14:paraId="09A1BD4B" w14:textId="77777777" w:rsidR="00167BF4" w:rsidRDefault="00167BF4">
            <w:pPr>
              <w:spacing w:after="0" w:line="240" w:lineRule="auto"/>
              <w:jc w:val="center"/>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29</w:t>
            </w:r>
          </w:p>
        </w:tc>
      </w:tr>
      <w:tr w:rsidR="00167BF4" w14:paraId="4B2D470C"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7EC71FEF" w14:textId="77777777" w:rsidR="00167BF4" w:rsidRDefault="00167BF4">
            <w:pPr>
              <w:pStyle w:val="ListParagraph"/>
              <w:numPr>
                <w:ilvl w:val="0"/>
                <w:numId w:val="22"/>
              </w:num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Data Acquisition</w:t>
            </w:r>
          </w:p>
        </w:tc>
        <w:tc>
          <w:tcPr>
            <w:tcW w:w="456" w:type="dxa"/>
            <w:tcBorders>
              <w:top w:val="single" w:sz="12" w:space="0" w:color="FFFFFF" w:themeColor="background1"/>
              <w:left w:val="single" w:sz="12" w:space="0" w:color="FFFFFF" w:themeColor="background1"/>
              <w:bottom w:val="single" w:sz="8" w:space="0" w:color="auto"/>
              <w:right w:val="single" w:sz="8" w:space="0" w:color="auto"/>
            </w:tcBorders>
            <w:noWrap/>
            <w:vAlign w:val="center"/>
            <w:hideMark/>
          </w:tcPr>
          <w:p w14:paraId="3820FF1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single" w:sz="12" w:space="0" w:color="FFFFFF" w:themeColor="background1"/>
              <w:left w:val="nil"/>
              <w:bottom w:val="single" w:sz="8" w:space="0" w:color="auto"/>
              <w:right w:val="single" w:sz="8" w:space="0" w:color="auto"/>
            </w:tcBorders>
            <w:noWrap/>
            <w:vAlign w:val="center"/>
            <w:hideMark/>
          </w:tcPr>
          <w:p w14:paraId="64E8264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single" w:sz="12" w:space="0" w:color="FFFFFF" w:themeColor="background1"/>
              <w:left w:val="nil"/>
              <w:bottom w:val="single" w:sz="8" w:space="0" w:color="auto"/>
              <w:right w:val="single" w:sz="8" w:space="0" w:color="auto"/>
            </w:tcBorders>
            <w:noWrap/>
            <w:vAlign w:val="center"/>
            <w:hideMark/>
          </w:tcPr>
          <w:p w14:paraId="391209E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single" w:sz="12" w:space="0" w:color="FFFFFF" w:themeColor="background1"/>
              <w:left w:val="nil"/>
              <w:bottom w:val="single" w:sz="8" w:space="0" w:color="auto"/>
              <w:right w:val="single" w:sz="8" w:space="0" w:color="auto"/>
            </w:tcBorders>
            <w:noWrap/>
            <w:vAlign w:val="center"/>
            <w:hideMark/>
          </w:tcPr>
          <w:p w14:paraId="0411AF2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single" w:sz="12" w:space="0" w:color="FFFFFF" w:themeColor="background1"/>
              <w:left w:val="nil"/>
              <w:bottom w:val="single" w:sz="8" w:space="0" w:color="auto"/>
              <w:right w:val="single" w:sz="8" w:space="0" w:color="auto"/>
            </w:tcBorders>
            <w:noWrap/>
            <w:vAlign w:val="center"/>
            <w:hideMark/>
          </w:tcPr>
          <w:p w14:paraId="3579C17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single" w:sz="12" w:space="0" w:color="FFFFFF" w:themeColor="background1"/>
              <w:left w:val="nil"/>
              <w:bottom w:val="single" w:sz="8" w:space="0" w:color="auto"/>
              <w:right w:val="single" w:sz="8" w:space="0" w:color="auto"/>
            </w:tcBorders>
            <w:noWrap/>
            <w:vAlign w:val="center"/>
            <w:hideMark/>
          </w:tcPr>
          <w:p w14:paraId="1AFFB89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single" w:sz="12" w:space="0" w:color="FFFFFF" w:themeColor="background1"/>
              <w:left w:val="nil"/>
              <w:bottom w:val="single" w:sz="8" w:space="0" w:color="auto"/>
              <w:right w:val="single" w:sz="8" w:space="0" w:color="auto"/>
            </w:tcBorders>
            <w:noWrap/>
            <w:vAlign w:val="center"/>
            <w:hideMark/>
          </w:tcPr>
          <w:p w14:paraId="5F5941D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single" w:sz="12" w:space="0" w:color="FFFFFF" w:themeColor="background1"/>
              <w:left w:val="nil"/>
              <w:bottom w:val="single" w:sz="8" w:space="0" w:color="auto"/>
              <w:right w:val="single" w:sz="8" w:space="0" w:color="auto"/>
            </w:tcBorders>
            <w:noWrap/>
            <w:vAlign w:val="center"/>
            <w:hideMark/>
          </w:tcPr>
          <w:p w14:paraId="7E3F856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single" w:sz="12" w:space="0" w:color="FFFFFF" w:themeColor="background1"/>
              <w:left w:val="nil"/>
              <w:bottom w:val="single" w:sz="8" w:space="0" w:color="auto"/>
              <w:right w:val="single" w:sz="8" w:space="0" w:color="auto"/>
            </w:tcBorders>
            <w:noWrap/>
            <w:vAlign w:val="center"/>
            <w:hideMark/>
          </w:tcPr>
          <w:p w14:paraId="65EED33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single" w:sz="12" w:space="0" w:color="FFFFFF" w:themeColor="background1"/>
              <w:left w:val="nil"/>
              <w:bottom w:val="single" w:sz="8" w:space="0" w:color="auto"/>
              <w:right w:val="single" w:sz="8" w:space="0" w:color="auto"/>
            </w:tcBorders>
            <w:noWrap/>
            <w:vAlign w:val="center"/>
            <w:hideMark/>
          </w:tcPr>
          <w:p w14:paraId="162A6B7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single" w:sz="12" w:space="0" w:color="FFFFFF" w:themeColor="background1"/>
              <w:left w:val="nil"/>
              <w:bottom w:val="single" w:sz="8" w:space="0" w:color="auto"/>
              <w:right w:val="single" w:sz="12" w:space="0" w:color="auto"/>
            </w:tcBorders>
            <w:noWrap/>
            <w:vAlign w:val="center"/>
            <w:hideMark/>
          </w:tcPr>
          <w:p w14:paraId="746925F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single" w:sz="12" w:space="0" w:color="FFFFFF" w:themeColor="background1"/>
              <w:left w:val="single" w:sz="12" w:space="0" w:color="auto"/>
              <w:bottom w:val="single" w:sz="8" w:space="0" w:color="auto"/>
              <w:right w:val="single" w:sz="8" w:space="0" w:color="auto"/>
            </w:tcBorders>
            <w:noWrap/>
            <w:vAlign w:val="center"/>
            <w:hideMark/>
          </w:tcPr>
          <w:p w14:paraId="00E36DD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single" w:sz="12" w:space="0" w:color="FFFFFF" w:themeColor="background1"/>
              <w:left w:val="nil"/>
              <w:bottom w:val="single" w:sz="8" w:space="0" w:color="auto"/>
              <w:right w:val="single" w:sz="8" w:space="0" w:color="auto"/>
            </w:tcBorders>
            <w:noWrap/>
            <w:vAlign w:val="center"/>
            <w:hideMark/>
          </w:tcPr>
          <w:p w14:paraId="2FF9D8F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single" w:sz="12" w:space="0" w:color="FFFFFF" w:themeColor="background1"/>
              <w:left w:val="nil"/>
              <w:bottom w:val="single" w:sz="8" w:space="0" w:color="auto"/>
              <w:right w:val="single" w:sz="8" w:space="0" w:color="auto"/>
            </w:tcBorders>
            <w:noWrap/>
            <w:vAlign w:val="center"/>
            <w:hideMark/>
          </w:tcPr>
          <w:p w14:paraId="1F04C82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single" w:sz="12" w:space="0" w:color="FFFFFF" w:themeColor="background1"/>
              <w:left w:val="nil"/>
              <w:bottom w:val="single" w:sz="8" w:space="0" w:color="auto"/>
              <w:right w:val="single" w:sz="8" w:space="0" w:color="auto"/>
            </w:tcBorders>
            <w:noWrap/>
            <w:vAlign w:val="center"/>
            <w:hideMark/>
          </w:tcPr>
          <w:p w14:paraId="1580734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single" w:sz="12" w:space="0" w:color="FFFFFF" w:themeColor="background1"/>
              <w:left w:val="nil"/>
              <w:bottom w:val="single" w:sz="8" w:space="0" w:color="auto"/>
              <w:right w:val="single" w:sz="8" w:space="0" w:color="auto"/>
            </w:tcBorders>
            <w:noWrap/>
            <w:vAlign w:val="center"/>
            <w:hideMark/>
          </w:tcPr>
          <w:p w14:paraId="7BD23AF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0E40474B"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230B7ED6"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3-axis acceleration</w:t>
            </w:r>
          </w:p>
        </w:tc>
        <w:tc>
          <w:tcPr>
            <w:tcW w:w="456" w:type="dxa"/>
            <w:tcBorders>
              <w:top w:val="nil"/>
              <w:left w:val="single" w:sz="12" w:space="0" w:color="FFFFFF" w:themeColor="background1"/>
              <w:bottom w:val="single" w:sz="8" w:space="0" w:color="auto"/>
              <w:right w:val="single" w:sz="8" w:space="0" w:color="auto"/>
            </w:tcBorders>
            <w:shd w:val="clear" w:color="auto" w:fill="B1A0C7"/>
            <w:noWrap/>
            <w:vAlign w:val="center"/>
            <w:hideMark/>
          </w:tcPr>
          <w:p w14:paraId="0B0DABA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267F5D0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7F204E7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15705B7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272C64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82D023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1BA8D7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7CD2ACE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3940187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AF7ABD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3A88B87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A1A7BA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505E91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5ECBFF2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30784C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27DC6C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0E7AF9BF"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52FBD127"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ECG</w:t>
            </w:r>
          </w:p>
        </w:tc>
        <w:tc>
          <w:tcPr>
            <w:tcW w:w="456" w:type="dxa"/>
            <w:tcBorders>
              <w:top w:val="nil"/>
              <w:left w:val="single" w:sz="12" w:space="0" w:color="FFFFFF" w:themeColor="background1"/>
              <w:bottom w:val="single" w:sz="8" w:space="0" w:color="auto"/>
              <w:right w:val="single" w:sz="8" w:space="0" w:color="auto"/>
            </w:tcBorders>
            <w:shd w:val="clear" w:color="auto" w:fill="B1A0C7"/>
            <w:noWrap/>
            <w:vAlign w:val="center"/>
            <w:hideMark/>
          </w:tcPr>
          <w:p w14:paraId="219394E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35C3D2D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47D083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3BB09B4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1415A8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33A597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087DA9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66D9B16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4878123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15E9DB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65D667D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D5AEA4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3DA04E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6DFACF6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9F4B40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BAB878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7DEB891E"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1ECBD49A" w14:textId="77777777" w:rsidR="00167BF4" w:rsidRDefault="00167BF4">
            <w:pPr>
              <w:pStyle w:val="ListParagraph"/>
              <w:numPr>
                <w:ilvl w:val="0"/>
                <w:numId w:val="22"/>
              </w:num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 xml:space="preserve">Data Processing and </w:t>
            </w:r>
            <w:r>
              <w:rPr>
                <w:rFonts w:ascii="CMU Serif" w:eastAsia="Times New Roman" w:hAnsi="CMU Serif" w:cs="CMU Serif"/>
                <w:b/>
                <w:bCs/>
                <w:noProof/>
                <w:color w:val="FFFFFF" w:themeColor="background1"/>
              </w:rPr>
              <w:t>Algorithm</w:t>
            </w:r>
            <w:r>
              <w:rPr>
                <w:rFonts w:ascii="CMU Serif" w:eastAsia="Times New Roman" w:hAnsi="CMU Serif" w:cs="CMU Serif"/>
                <w:b/>
                <w:bCs/>
                <w:color w:val="FFFFFF" w:themeColor="background1"/>
              </w:rPr>
              <w:t xml:space="preserve"> Development</w:t>
            </w:r>
          </w:p>
        </w:tc>
        <w:tc>
          <w:tcPr>
            <w:tcW w:w="456" w:type="dxa"/>
            <w:tcBorders>
              <w:top w:val="nil"/>
              <w:left w:val="single" w:sz="12" w:space="0" w:color="FFFFFF" w:themeColor="background1"/>
              <w:bottom w:val="single" w:sz="8" w:space="0" w:color="auto"/>
              <w:right w:val="single" w:sz="8" w:space="0" w:color="auto"/>
            </w:tcBorders>
            <w:noWrap/>
            <w:vAlign w:val="center"/>
            <w:hideMark/>
          </w:tcPr>
          <w:p w14:paraId="0CA7E4F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007F3C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C210D6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4B0B69D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FE8B6C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DB896F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D84045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2CA7D85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3E22A3A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1ECD35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0573DD9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908937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90D289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38DC3C0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73F85B7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9DAE76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63EFE22F"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4FF84107"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 xml:space="preserve">Rebuild the </w:t>
            </w:r>
            <w:r>
              <w:rPr>
                <w:rFonts w:ascii="CMU Serif" w:eastAsia="Times New Roman" w:hAnsi="CMU Serif" w:cs="CMU Serif"/>
                <w:noProof/>
                <w:color w:val="FFFFFF" w:themeColor="background1"/>
              </w:rPr>
              <w:t>database in time</w:t>
            </w:r>
            <w:r>
              <w:rPr>
                <w:rFonts w:ascii="CMU Serif" w:eastAsia="Times New Roman" w:hAnsi="CMU Serif" w:cs="CMU Serif"/>
                <w:color w:val="FFFFFF" w:themeColor="background1"/>
              </w:rPr>
              <w:t xml:space="preserve"> domain </w:t>
            </w:r>
          </w:p>
        </w:tc>
        <w:tc>
          <w:tcPr>
            <w:tcW w:w="456" w:type="dxa"/>
            <w:tcBorders>
              <w:top w:val="nil"/>
              <w:left w:val="single" w:sz="12" w:space="0" w:color="FFFFFF" w:themeColor="background1"/>
              <w:bottom w:val="single" w:sz="8" w:space="0" w:color="auto"/>
              <w:right w:val="single" w:sz="8" w:space="0" w:color="auto"/>
            </w:tcBorders>
            <w:noWrap/>
            <w:vAlign w:val="center"/>
            <w:hideMark/>
          </w:tcPr>
          <w:p w14:paraId="01E3909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22E018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09FCDB9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shd w:val="clear" w:color="auto" w:fill="B1A0C7"/>
            <w:noWrap/>
            <w:vAlign w:val="center"/>
            <w:hideMark/>
          </w:tcPr>
          <w:p w14:paraId="4480973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43588F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4D38AB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27CC64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27CE5B3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328D4DC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71ECAE9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1FF3C48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5C6724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91B4A2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76F8F97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886F34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7C304C6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4EB3A4AD"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04C50C1B"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Testing the fall detection system on LabVIEW</w:t>
            </w:r>
          </w:p>
        </w:tc>
        <w:tc>
          <w:tcPr>
            <w:tcW w:w="456" w:type="dxa"/>
            <w:tcBorders>
              <w:top w:val="nil"/>
              <w:left w:val="single" w:sz="12" w:space="0" w:color="FFFFFF" w:themeColor="background1"/>
              <w:bottom w:val="single" w:sz="8" w:space="0" w:color="auto"/>
              <w:right w:val="single" w:sz="8" w:space="0" w:color="auto"/>
            </w:tcBorders>
            <w:noWrap/>
            <w:vAlign w:val="center"/>
            <w:hideMark/>
          </w:tcPr>
          <w:p w14:paraId="166E11E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7B2415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C8229D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shd w:val="clear" w:color="auto" w:fill="B1A0C7"/>
            <w:noWrap/>
            <w:vAlign w:val="center"/>
            <w:hideMark/>
          </w:tcPr>
          <w:p w14:paraId="188CA2A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6649CB2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804284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28A2F1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5A3C820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5E54509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3A527E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51F8510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E48AB3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4DE4A7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5EDC2C2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F97658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E1DF7A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36ECA9BF"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5CC17236" w14:textId="77777777" w:rsidR="00167BF4" w:rsidRDefault="00167BF4">
            <w:pPr>
              <w:pStyle w:val="ListParagraph"/>
              <w:numPr>
                <w:ilvl w:val="0"/>
                <w:numId w:val="22"/>
              </w:num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Hardware Implementation</w:t>
            </w:r>
          </w:p>
        </w:tc>
        <w:tc>
          <w:tcPr>
            <w:tcW w:w="456" w:type="dxa"/>
            <w:tcBorders>
              <w:top w:val="nil"/>
              <w:left w:val="single" w:sz="12" w:space="0" w:color="FFFFFF" w:themeColor="background1"/>
              <w:bottom w:val="single" w:sz="8" w:space="0" w:color="auto"/>
              <w:right w:val="single" w:sz="8" w:space="0" w:color="auto"/>
            </w:tcBorders>
            <w:shd w:val="clear" w:color="auto" w:fill="FFFFFF"/>
            <w:noWrap/>
            <w:vAlign w:val="center"/>
            <w:hideMark/>
          </w:tcPr>
          <w:p w14:paraId="04477B0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FFFFFF"/>
            <w:noWrap/>
            <w:vAlign w:val="center"/>
            <w:hideMark/>
          </w:tcPr>
          <w:p w14:paraId="454692B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F77E0B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74F4523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C043A9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94793E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A0307B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214B29A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5B88E9E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E81B8F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41A13C6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19764D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8040D4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1E7F3F9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2B6ED3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EB7A97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41076205"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3038DFBA"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Bluetooth connection between Shimmer and the myRIO prototyping board</w:t>
            </w:r>
          </w:p>
        </w:tc>
        <w:tc>
          <w:tcPr>
            <w:tcW w:w="456" w:type="dxa"/>
            <w:tcBorders>
              <w:top w:val="nil"/>
              <w:left w:val="single" w:sz="12" w:space="0" w:color="FFFFFF" w:themeColor="background1"/>
              <w:bottom w:val="single" w:sz="8" w:space="0" w:color="auto"/>
              <w:right w:val="single" w:sz="8" w:space="0" w:color="auto"/>
            </w:tcBorders>
            <w:shd w:val="clear" w:color="auto" w:fill="FFFFFF"/>
            <w:noWrap/>
            <w:vAlign w:val="center"/>
            <w:hideMark/>
          </w:tcPr>
          <w:p w14:paraId="10EBA62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FFFFFF"/>
            <w:noWrap/>
            <w:vAlign w:val="center"/>
            <w:hideMark/>
          </w:tcPr>
          <w:p w14:paraId="3B52203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8AB26C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38FBE56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29D82D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5FB0DEF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1F67D0A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shd w:val="clear" w:color="auto" w:fill="B1A0C7"/>
            <w:noWrap/>
            <w:vAlign w:val="center"/>
            <w:hideMark/>
          </w:tcPr>
          <w:p w14:paraId="6CBB6AD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6CFF408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75A72E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03F6B9E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B4665F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6C1FA5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1AAE888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4B81BC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60E636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082779C4"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5348353A"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 xml:space="preserve">Implementation of KNN algorithm for fall detection using LabVIEW/VHDL on the FPGA </w:t>
            </w:r>
          </w:p>
        </w:tc>
        <w:tc>
          <w:tcPr>
            <w:tcW w:w="456" w:type="dxa"/>
            <w:tcBorders>
              <w:top w:val="nil"/>
              <w:left w:val="single" w:sz="12" w:space="0" w:color="FFFFFF" w:themeColor="background1"/>
              <w:bottom w:val="single" w:sz="8" w:space="0" w:color="auto"/>
              <w:right w:val="single" w:sz="8" w:space="0" w:color="auto"/>
            </w:tcBorders>
            <w:shd w:val="clear" w:color="auto" w:fill="FFFFFF"/>
            <w:noWrap/>
            <w:vAlign w:val="center"/>
            <w:hideMark/>
          </w:tcPr>
          <w:p w14:paraId="142EE2F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FFFFFF"/>
            <w:noWrap/>
            <w:vAlign w:val="center"/>
            <w:hideMark/>
          </w:tcPr>
          <w:p w14:paraId="65C6D37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7AC122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3F40BD9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1B6A49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6D456E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B16719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shd w:val="clear" w:color="auto" w:fill="B1A0C7"/>
            <w:noWrap/>
            <w:vAlign w:val="center"/>
            <w:hideMark/>
          </w:tcPr>
          <w:p w14:paraId="070FDAD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shd w:val="clear" w:color="auto" w:fill="B1A0C7"/>
            <w:noWrap/>
            <w:vAlign w:val="center"/>
            <w:hideMark/>
          </w:tcPr>
          <w:p w14:paraId="064B13B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093F3FE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5A822E4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F36DCB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6BF5BA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762B444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74E7E76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7FA56BD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311B0024"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6D771982"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 xml:space="preserve">Testing the Fall detection system </w:t>
            </w:r>
          </w:p>
        </w:tc>
        <w:tc>
          <w:tcPr>
            <w:tcW w:w="456" w:type="dxa"/>
            <w:tcBorders>
              <w:top w:val="nil"/>
              <w:left w:val="single" w:sz="12" w:space="0" w:color="FFFFFF" w:themeColor="background1"/>
              <w:bottom w:val="single" w:sz="8" w:space="0" w:color="auto"/>
              <w:right w:val="single" w:sz="8" w:space="0" w:color="auto"/>
            </w:tcBorders>
            <w:shd w:val="clear" w:color="auto" w:fill="FFFFFF"/>
            <w:noWrap/>
            <w:vAlign w:val="center"/>
            <w:hideMark/>
          </w:tcPr>
          <w:p w14:paraId="0D1A911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FFFFFF"/>
            <w:noWrap/>
            <w:vAlign w:val="center"/>
            <w:hideMark/>
          </w:tcPr>
          <w:p w14:paraId="4F3D7C7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4DCE24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28E0CF9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3880CD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560CD0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DA5446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183D0CB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791E7DC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21CC5AA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shd w:val="clear" w:color="auto" w:fill="B1A0C7"/>
            <w:noWrap/>
            <w:vAlign w:val="center"/>
            <w:hideMark/>
          </w:tcPr>
          <w:p w14:paraId="37BF131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84BF8F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59B5B5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440B441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7F3FDE0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0358AC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2D4C864D"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73E12FDB" w14:textId="77777777" w:rsidR="00167BF4" w:rsidRDefault="00167BF4">
            <w:pPr>
              <w:spacing w:after="0" w:line="240" w:lineRule="auto"/>
              <w:rPr>
                <w:rFonts w:ascii="CMU Serif" w:eastAsia="Times New Roman" w:hAnsi="CMU Serif" w:cs="CMU Serif"/>
                <w:color w:val="FFFFFF" w:themeColor="background1"/>
              </w:rPr>
            </w:pPr>
            <w:r>
              <w:rPr>
                <w:rFonts w:ascii="CMU Serif" w:eastAsia="Times New Roman" w:hAnsi="CMU Serif" w:cs="CMU Serif"/>
                <w:color w:val="FFFFFF" w:themeColor="background1"/>
              </w:rPr>
              <w:t>Implementation of ECG encryption/decryption</w:t>
            </w:r>
          </w:p>
        </w:tc>
        <w:tc>
          <w:tcPr>
            <w:tcW w:w="456" w:type="dxa"/>
            <w:tcBorders>
              <w:top w:val="nil"/>
              <w:left w:val="single" w:sz="12" w:space="0" w:color="FFFFFF" w:themeColor="background1"/>
              <w:bottom w:val="single" w:sz="8" w:space="0" w:color="auto"/>
              <w:right w:val="single" w:sz="8" w:space="0" w:color="auto"/>
            </w:tcBorders>
            <w:noWrap/>
            <w:vAlign w:val="center"/>
            <w:hideMark/>
          </w:tcPr>
          <w:p w14:paraId="20F5C90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02E4E7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B83F54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70668A4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8D3909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75E15A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F7218C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672DC4C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61E3573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994DC8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shd w:val="clear" w:color="auto" w:fill="B1A0C7"/>
            <w:noWrap/>
            <w:vAlign w:val="center"/>
            <w:hideMark/>
          </w:tcPr>
          <w:p w14:paraId="0EDCE5D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4B69FE7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3C53C5C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74D7B6D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28D410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003652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2CBA6001"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6BC8F87C" w14:textId="77777777" w:rsidR="00167BF4" w:rsidRDefault="00167BF4">
            <w:pPr>
              <w:pStyle w:val="ListParagraph"/>
              <w:numPr>
                <w:ilvl w:val="0"/>
                <w:numId w:val="22"/>
              </w:num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Testing and evaluation of the integrating system</w:t>
            </w:r>
          </w:p>
        </w:tc>
        <w:tc>
          <w:tcPr>
            <w:tcW w:w="456" w:type="dxa"/>
            <w:tcBorders>
              <w:top w:val="nil"/>
              <w:left w:val="single" w:sz="12" w:space="0" w:color="FFFFFF" w:themeColor="background1"/>
              <w:bottom w:val="single" w:sz="8" w:space="0" w:color="auto"/>
              <w:right w:val="single" w:sz="8" w:space="0" w:color="auto"/>
            </w:tcBorders>
            <w:noWrap/>
            <w:vAlign w:val="center"/>
            <w:hideMark/>
          </w:tcPr>
          <w:p w14:paraId="17F195F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A124A2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AB3302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674A2EC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3F1DC3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099115B"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B3B837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152F109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499B8E8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FB8851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14D5F92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FC5141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76A0303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shd w:val="clear" w:color="auto" w:fill="B1A0C7"/>
            <w:noWrap/>
            <w:vAlign w:val="center"/>
            <w:hideMark/>
          </w:tcPr>
          <w:p w14:paraId="7A6665A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556900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4DF7C9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46AA40D0"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0501C8FA" w14:textId="77777777" w:rsidR="00167BF4" w:rsidRDefault="00167BF4">
            <w:pPr>
              <w:pStyle w:val="ListParagraph"/>
              <w:numPr>
                <w:ilvl w:val="0"/>
                <w:numId w:val="22"/>
              </w:num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Review Final Report</w:t>
            </w:r>
          </w:p>
        </w:tc>
        <w:tc>
          <w:tcPr>
            <w:tcW w:w="456" w:type="dxa"/>
            <w:tcBorders>
              <w:top w:val="nil"/>
              <w:left w:val="single" w:sz="12" w:space="0" w:color="FFFFFF" w:themeColor="background1"/>
              <w:bottom w:val="single" w:sz="8" w:space="0" w:color="auto"/>
              <w:right w:val="single" w:sz="8" w:space="0" w:color="auto"/>
            </w:tcBorders>
            <w:noWrap/>
            <w:vAlign w:val="center"/>
            <w:hideMark/>
          </w:tcPr>
          <w:p w14:paraId="3087E4A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85BBF9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2D21DC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71CC78C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C41B02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F0F7D7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04C378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66FA5FC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2E3A12B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4EBD44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663ADE8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7B772F1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655731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shd w:val="clear" w:color="auto" w:fill="B1A0C7"/>
            <w:noWrap/>
            <w:vAlign w:val="center"/>
            <w:hideMark/>
          </w:tcPr>
          <w:p w14:paraId="372D4A5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F89D7A7"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622F8A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0643EEBB"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0C85481A" w14:textId="77777777" w:rsidR="00167BF4" w:rsidRDefault="00167BF4">
            <w:pPr>
              <w:pStyle w:val="ListParagraph"/>
              <w:numPr>
                <w:ilvl w:val="0"/>
                <w:numId w:val="22"/>
              </w:num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Prepare Final Presentation</w:t>
            </w:r>
          </w:p>
        </w:tc>
        <w:tc>
          <w:tcPr>
            <w:tcW w:w="456" w:type="dxa"/>
            <w:tcBorders>
              <w:top w:val="nil"/>
              <w:left w:val="single" w:sz="12" w:space="0" w:color="FFFFFF" w:themeColor="background1"/>
              <w:bottom w:val="single" w:sz="8" w:space="0" w:color="auto"/>
              <w:right w:val="single" w:sz="8" w:space="0" w:color="auto"/>
            </w:tcBorders>
            <w:noWrap/>
            <w:vAlign w:val="center"/>
            <w:hideMark/>
          </w:tcPr>
          <w:p w14:paraId="702BCD6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B74F9C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1A055F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6F0F91F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35EABE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1F4D525"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48A1B054"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7DF64FB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6D5D317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B3E8F9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1A17A87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8A5B1F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7A861EA"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01C10F0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666B0C4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3C4217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r w:rsidR="00167BF4" w14:paraId="49492F35" w14:textId="77777777" w:rsidTr="00167BF4">
        <w:trPr>
          <w:trHeight w:val="315"/>
        </w:trPr>
        <w:tc>
          <w:tcPr>
            <w:tcW w:w="4998" w:type="dxa"/>
            <w:tcBorders>
              <w:top w:val="single" w:sz="12" w:space="0" w:color="FFFFFF" w:themeColor="background1"/>
              <w:left w:val="single" w:sz="8" w:space="0" w:color="auto"/>
              <w:bottom w:val="single" w:sz="12" w:space="0" w:color="FFFFFF" w:themeColor="background1"/>
              <w:right w:val="single" w:sz="12" w:space="0" w:color="FFFFFF" w:themeColor="background1"/>
            </w:tcBorders>
            <w:shd w:val="clear" w:color="auto" w:fill="3F6EA7"/>
            <w:noWrap/>
            <w:vAlign w:val="center"/>
            <w:hideMark/>
          </w:tcPr>
          <w:p w14:paraId="772A2704" w14:textId="77777777" w:rsidR="00167BF4" w:rsidRDefault="00167BF4">
            <w:pPr>
              <w:pStyle w:val="ListParagraph"/>
              <w:numPr>
                <w:ilvl w:val="0"/>
                <w:numId w:val="22"/>
              </w:numPr>
              <w:spacing w:after="0" w:line="240" w:lineRule="auto"/>
              <w:rPr>
                <w:rFonts w:ascii="CMU Serif" w:eastAsia="Times New Roman" w:hAnsi="CMU Serif" w:cs="CMU Serif"/>
                <w:b/>
                <w:bCs/>
                <w:color w:val="FFFFFF" w:themeColor="background1"/>
              </w:rPr>
            </w:pPr>
            <w:r>
              <w:rPr>
                <w:rFonts w:ascii="CMU Serif" w:eastAsia="Times New Roman" w:hAnsi="CMU Serif" w:cs="CMU Serif"/>
                <w:b/>
                <w:bCs/>
                <w:color w:val="FFFFFF" w:themeColor="background1"/>
              </w:rPr>
              <w:t>Demonstration</w:t>
            </w:r>
          </w:p>
        </w:tc>
        <w:tc>
          <w:tcPr>
            <w:tcW w:w="456" w:type="dxa"/>
            <w:tcBorders>
              <w:top w:val="nil"/>
              <w:left w:val="single" w:sz="12" w:space="0" w:color="FFFFFF" w:themeColor="background1"/>
              <w:bottom w:val="single" w:sz="8" w:space="0" w:color="auto"/>
              <w:right w:val="single" w:sz="8" w:space="0" w:color="auto"/>
            </w:tcBorders>
            <w:noWrap/>
            <w:vAlign w:val="center"/>
            <w:hideMark/>
          </w:tcPr>
          <w:p w14:paraId="2727AF4D"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87CF7B6"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2D37D9AF"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52A6DCE0"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674501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173196F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6478567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7799246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450" w:type="dxa"/>
            <w:tcBorders>
              <w:top w:val="nil"/>
              <w:left w:val="nil"/>
              <w:bottom w:val="single" w:sz="8" w:space="0" w:color="auto"/>
              <w:right w:val="single" w:sz="8" w:space="0" w:color="auto"/>
            </w:tcBorders>
            <w:noWrap/>
            <w:vAlign w:val="center"/>
            <w:hideMark/>
          </w:tcPr>
          <w:p w14:paraId="4916B78C"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078C42D1"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2AEBEDF2"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38142239"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7771BF3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630" w:type="dxa"/>
            <w:tcBorders>
              <w:top w:val="nil"/>
              <w:left w:val="nil"/>
              <w:bottom w:val="single" w:sz="8" w:space="0" w:color="auto"/>
              <w:right w:val="single" w:sz="8" w:space="0" w:color="auto"/>
            </w:tcBorders>
            <w:noWrap/>
            <w:vAlign w:val="center"/>
            <w:hideMark/>
          </w:tcPr>
          <w:p w14:paraId="61C1B15E"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noWrap/>
            <w:vAlign w:val="center"/>
            <w:hideMark/>
          </w:tcPr>
          <w:p w14:paraId="5EBE3DE3"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c>
          <w:tcPr>
            <w:tcW w:w="540" w:type="dxa"/>
            <w:tcBorders>
              <w:top w:val="nil"/>
              <w:left w:val="nil"/>
              <w:bottom w:val="single" w:sz="8" w:space="0" w:color="auto"/>
              <w:right w:val="single" w:sz="8" w:space="0" w:color="auto"/>
            </w:tcBorders>
            <w:shd w:val="clear" w:color="auto" w:fill="B1A0C7"/>
            <w:noWrap/>
            <w:vAlign w:val="center"/>
            <w:hideMark/>
          </w:tcPr>
          <w:p w14:paraId="43590608" w14:textId="77777777" w:rsidR="00167BF4" w:rsidRDefault="00167BF4">
            <w:pPr>
              <w:spacing w:after="0" w:line="240" w:lineRule="auto"/>
              <w:jc w:val="center"/>
              <w:rPr>
                <w:rFonts w:ascii="CMU Serif" w:eastAsia="Times New Roman" w:hAnsi="CMU Serif" w:cs="CMU Serif"/>
                <w:color w:val="000000"/>
              </w:rPr>
            </w:pPr>
            <w:r>
              <w:rPr>
                <w:rFonts w:ascii="CMU Serif" w:eastAsia="Times New Roman" w:hAnsi="CMU Serif" w:cs="CMU Serif"/>
                <w:color w:val="000000"/>
              </w:rPr>
              <w:t> </w:t>
            </w:r>
          </w:p>
        </w:tc>
      </w:tr>
    </w:tbl>
    <w:p w14:paraId="17A4D6FA" w14:textId="77777777" w:rsidR="00167BF4" w:rsidRDefault="00167BF4" w:rsidP="00167BF4">
      <w:pPr>
        <w:spacing w:after="0"/>
        <w:rPr>
          <w:rFonts w:ascii="CMU Serif" w:eastAsiaTheme="majorEastAsia" w:hAnsi="CMU Serif" w:cs="CMU Serif"/>
          <w:b/>
          <w:bCs/>
          <w:color w:val="2E74B5" w:themeColor="accent1" w:themeShade="BF"/>
          <w:sz w:val="26"/>
          <w:szCs w:val="26"/>
        </w:rPr>
        <w:sectPr w:rsidR="00167BF4" w:rsidSect="00B1708B">
          <w:pgSz w:w="16838" w:h="11906" w:orient="landscape"/>
          <w:pgMar w:top="1440" w:right="1440" w:bottom="1440" w:left="1440" w:header="706" w:footer="706" w:gutter="0"/>
          <w:cols w:space="720"/>
          <w:docGrid w:linePitch="299"/>
        </w:sectPr>
      </w:pPr>
    </w:p>
    <w:p w14:paraId="29D7FCAE" w14:textId="77777777" w:rsidR="00167BF4" w:rsidRDefault="00167BF4" w:rsidP="00167BF4">
      <w:pPr>
        <w:pStyle w:val="Heading2"/>
        <w:numPr>
          <w:ilvl w:val="1"/>
          <w:numId w:val="20"/>
        </w:numPr>
        <w:spacing w:before="240" w:after="240"/>
        <w:rPr>
          <w:rFonts w:ascii="CMU Serif" w:hAnsi="CMU Serif" w:cs="CMU Serif"/>
          <w:color w:val="2E74B5" w:themeColor="accent1" w:themeShade="BF"/>
        </w:rPr>
      </w:pPr>
      <w:bookmarkStart w:id="128" w:name="_Toc274166460"/>
      <w:bookmarkStart w:id="129" w:name="_Toc453620477"/>
      <w:r>
        <w:rPr>
          <w:rFonts w:ascii="CMU Serif" w:hAnsi="CMU Serif" w:cs="CMU Serif"/>
          <w:color w:val="2E74B5" w:themeColor="accent1" w:themeShade="BF"/>
        </w:rPr>
        <w:t>Anticipated Risks</w:t>
      </w:r>
      <w:bookmarkEnd w:id="128"/>
      <w:bookmarkEnd w:id="129"/>
    </w:p>
    <w:p w14:paraId="5E055A1A" w14:textId="337D3036" w:rsidR="00167BF4" w:rsidRDefault="00167BF4" w:rsidP="00B121F0">
      <w:pPr>
        <w:pStyle w:val="xmsonormal"/>
        <w:shd w:val="clear" w:color="auto" w:fill="FFFFFF"/>
        <w:spacing w:before="0" w:beforeAutospacing="0" w:after="0" w:afterAutospacing="0" w:line="360" w:lineRule="auto"/>
        <w:jc w:val="both"/>
        <w:rPr>
          <w:rFonts w:ascii="CMU Serif" w:hAnsi="CMU Serif" w:cs="CMU Serif"/>
          <w:color w:val="212121"/>
        </w:rPr>
      </w:pPr>
      <w:r>
        <w:rPr>
          <w:rFonts w:ascii="CMU Serif" w:hAnsi="CMU Serif" w:cs="CMU Serif"/>
          <w:color w:val="212121"/>
        </w:rPr>
        <w:t xml:space="preserve">A rigorous risk management approach </w:t>
      </w:r>
      <w:r w:rsidR="0008761F">
        <w:rPr>
          <w:rFonts w:ascii="CMU Serif" w:hAnsi="CMU Serif" w:cs="CMU Serif"/>
          <w:color w:val="212121"/>
        </w:rPr>
        <w:t>have been</w:t>
      </w:r>
      <w:r>
        <w:rPr>
          <w:rFonts w:ascii="CMU Serif" w:hAnsi="CMU Serif" w:cs="CMU Serif"/>
          <w:color w:val="212121"/>
        </w:rPr>
        <w:t xml:space="preserve"> adopted in the entire project to ensure the production of the expected project deliverables. </w:t>
      </w:r>
      <w:commentRangeStart w:id="130"/>
      <w:r>
        <w:rPr>
          <w:rFonts w:ascii="CMU Serif" w:hAnsi="CMU Serif" w:cs="CMU Serif"/>
          <w:color w:val="212121"/>
        </w:rPr>
        <w:t xml:space="preserve">The risk management produced in </w:t>
      </w:r>
      <w:r>
        <w:rPr>
          <w:rFonts w:ascii="CMU Serif" w:hAnsi="CMU Serif" w:cs="CMU Serif"/>
          <w:noProof/>
          <w:color w:val="212121"/>
        </w:rPr>
        <w:t>this</w:t>
      </w:r>
      <w:r>
        <w:rPr>
          <w:rFonts w:ascii="CMU Serif" w:hAnsi="CMU Serif" w:cs="CMU Serif"/>
          <w:color w:val="212121"/>
        </w:rPr>
        <w:t xml:space="preserve"> project </w:t>
      </w:r>
      <w:r w:rsidR="0008761F">
        <w:rPr>
          <w:rFonts w:ascii="CMU Serif" w:hAnsi="CMU Serif" w:cs="CMU Serif"/>
          <w:color w:val="212121"/>
        </w:rPr>
        <w:t>was</w:t>
      </w:r>
      <w:r>
        <w:rPr>
          <w:rFonts w:ascii="CMU Serif" w:hAnsi="CMU Serif" w:cs="CMU Serif"/>
          <w:noProof/>
          <w:color w:val="212121"/>
        </w:rPr>
        <w:t xml:space="preserve"> assisted</w:t>
      </w:r>
      <w:r>
        <w:rPr>
          <w:rFonts w:ascii="CMU Serif" w:hAnsi="CMU Serif" w:cs="CMU Serif"/>
          <w:color w:val="212121"/>
        </w:rPr>
        <w:t xml:space="preserve"> by </w:t>
      </w:r>
      <w:r w:rsidR="00B121F0">
        <w:rPr>
          <w:rFonts w:ascii="CMU Serif" w:hAnsi="CMU Serif" w:cs="CMU Serif"/>
          <w:noProof/>
          <w:color w:val="212121"/>
        </w:rPr>
        <w:t>the supervisor</w:t>
      </w:r>
      <w:r>
        <w:rPr>
          <w:rFonts w:ascii="CMU Serif" w:hAnsi="CMU Serif" w:cs="CMU Serif"/>
          <w:color w:val="212121"/>
        </w:rPr>
        <w:t xml:space="preserve"> who </w:t>
      </w:r>
      <w:r w:rsidR="0008761F">
        <w:rPr>
          <w:rFonts w:ascii="CMU Serif" w:hAnsi="CMU Serif" w:cs="CMU Serif"/>
          <w:color w:val="212121"/>
        </w:rPr>
        <w:t>had</w:t>
      </w:r>
      <w:r>
        <w:rPr>
          <w:rFonts w:ascii="CMU Serif" w:hAnsi="CMU Serif" w:cs="CMU Serif"/>
          <w:color w:val="212121"/>
        </w:rPr>
        <w:t xml:space="preserve"> an active role </w:t>
      </w:r>
      <w:r>
        <w:rPr>
          <w:rFonts w:ascii="CMU Serif" w:hAnsi="CMU Serif" w:cs="CMU Serif"/>
          <w:noProof/>
          <w:color w:val="212121"/>
        </w:rPr>
        <w:t>in</w:t>
      </w:r>
      <w:r>
        <w:rPr>
          <w:rFonts w:ascii="CMU Serif" w:hAnsi="CMU Serif" w:cs="CMU Serif"/>
          <w:color w:val="212121"/>
        </w:rPr>
        <w:t xml:space="preserve"> supervising the integrated work between the various </w:t>
      </w:r>
      <w:commentRangeEnd w:id="130"/>
      <w:r w:rsidR="004101E3">
        <w:rPr>
          <w:rStyle w:val="CommentReference"/>
          <w:rFonts w:asciiTheme="minorHAnsi" w:eastAsiaTheme="minorEastAsia" w:hAnsiTheme="minorHAnsi" w:cstheme="minorBidi"/>
        </w:rPr>
        <w:commentReference w:id="130"/>
      </w:r>
      <w:r>
        <w:rPr>
          <w:rFonts w:ascii="CMU Serif" w:hAnsi="CMU Serif" w:cs="CMU Serif"/>
          <w:color w:val="212121"/>
        </w:rPr>
        <w:t>work packages and research activities.</w:t>
      </w:r>
    </w:p>
    <w:p w14:paraId="0E5E8ECF" w14:textId="090DB0E5" w:rsidR="00167BF4" w:rsidRDefault="00167BF4" w:rsidP="0008761F">
      <w:pPr>
        <w:pStyle w:val="xmsonormal"/>
        <w:shd w:val="clear" w:color="auto" w:fill="FFFFFF"/>
        <w:spacing w:before="0" w:beforeAutospacing="0" w:after="0" w:afterAutospacing="0" w:line="360" w:lineRule="auto"/>
        <w:jc w:val="both"/>
        <w:rPr>
          <w:rFonts w:ascii="CMU Serif" w:hAnsi="CMU Serif" w:cs="CMU Serif"/>
          <w:color w:val="212121"/>
        </w:rPr>
      </w:pPr>
      <w:r>
        <w:rPr>
          <w:rFonts w:ascii="CMU Serif" w:hAnsi="CMU Serif" w:cs="CMU Serif"/>
          <w:color w:val="212121"/>
        </w:rPr>
        <w:t xml:space="preserve">Roles </w:t>
      </w:r>
      <w:r>
        <w:rPr>
          <w:rFonts w:ascii="CMU Serif" w:hAnsi="CMU Serif" w:cs="CMU Serif"/>
          <w:noProof/>
          <w:color w:val="212121"/>
        </w:rPr>
        <w:t>are divided</w:t>
      </w:r>
      <w:r>
        <w:rPr>
          <w:rFonts w:ascii="CMU Serif" w:hAnsi="CMU Serif" w:cs="CMU Serif"/>
          <w:color w:val="212121"/>
        </w:rPr>
        <w:t xml:space="preserve"> </w:t>
      </w:r>
      <w:r>
        <w:rPr>
          <w:rFonts w:ascii="CMU Serif" w:hAnsi="CMU Serif" w:cs="CMU Serif"/>
          <w:noProof/>
          <w:color w:val="212121"/>
        </w:rPr>
        <w:t>among</w:t>
      </w:r>
      <w:r>
        <w:rPr>
          <w:rFonts w:ascii="CMU Serif" w:hAnsi="CMU Serif" w:cs="CMU Serif"/>
          <w:color w:val="212121"/>
        </w:rPr>
        <w:t xml:space="preserve"> </w:t>
      </w:r>
      <w:r>
        <w:rPr>
          <w:rFonts w:ascii="CMU Serif" w:hAnsi="CMU Serif" w:cs="CMU Serif"/>
          <w:noProof/>
          <w:color w:val="212121"/>
        </w:rPr>
        <w:t>students,</w:t>
      </w:r>
      <w:r>
        <w:rPr>
          <w:rFonts w:ascii="CMU Serif" w:hAnsi="CMU Serif" w:cs="CMU Serif"/>
          <w:color w:val="212121"/>
        </w:rPr>
        <w:t xml:space="preserve"> and each is assigned a specific task that </w:t>
      </w:r>
      <w:r w:rsidR="0008761F">
        <w:rPr>
          <w:rFonts w:ascii="CMU Serif" w:hAnsi="CMU Serif" w:cs="CMU Serif"/>
          <w:color w:val="212121"/>
        </w:rPr>
        <w:t>were</w:t>
      </w:r>
      <w:r>
        <w:rPr>
          <w:rFonts w:ascii="CMU Serif" w:hAnsi="CMU Serif" w:cs="CMU Serif"/>
          <w:color w:val="212121"/>
        </w:rPr>
        <w:t xml:space="preserve"> later reported and monitored by the project supervisor </w:t>
      </w:r>
      <w:r w:rsidR="0008761F">
        <w:rPr>
          <w:rFonts w:ascii="CMU Serif" w:hAnsi="CMU Serif" w:cs="CMU Serif"/>
          <w:color w:val="212121"/>
        </w:rPr>
        <w:t>through</w:t>
      </w:r>
      <w:r>
        <w:rPr>
          <w:rFonts w:ascii="CMU Serif" w:hAnsi="CMU Serif" w:cs="CMU Serif"/>
          <w:color w:val="212121"/>
        </w:rPr>
        <w:t xml:space="preserve"> conducting periodic weekly meetings to ensure any critical situations </w:t>
      </w:r>
      <w:r>
        <w:rPr>
          <w:rFonts w:ascii="CMU Serif" w:hAnsi="CMU Serif" w:cs="CMU Serif"/>
          <w:noProof/>
          <w:color w:val="212121"/>
        </w:rPr>
        <w:t>are handled</w:t>
      </w:r>
      <w:r>
        <w:rPr>
          <w:rFonts w:ascii="CMU Serif" w:hAnsi="CMU Serif" w:cs="CMU Serif"/>
          <w:color w:val="212121"/>
        </w:rPr>
        <w:t xml:space="preserve">. Necessary actions </w:t>
      </w:r>
      <w:r w:rsidR="0008761F">
        <w:rPr>
          <w:rFonts w:ascii="CMU Serif" w:hAnsi="CMU Serif" w:cs="CMU Serif"/>
          <w:color w:val="212121"/>
        </w:rPr>
        <w:t>were</w:t>
      </w:r>
      <w:r>
        <w:rPr>
          <w:rFonts w:ascii="CMU Serif" w:hAnsi="CMU Serif" w:cs="CMU Serif"/>
          <w:color w:val="212121"/>
        </w:rPr>
        <w:t xml:space="preserve"> taken to try eliminating the effects of any risk, and plans </w:t>
      </w:r>
      <w:r w:rsidR="0008761F">
        <w:rPr>
          <w:rFonts w:ascii="CMU Serif" w:hAnsi="CMU Serif" w:cs="CMU Serif"/>
          <w:color w:val="212121"/>
        </w:rPr>
        <w:t>were</w:t>
      </w:r>
      <w:r>
        <w:rPr>
          <w:rFonts w:ascii="CMU Serif" w:hAnsi="CMU Serif" w:cs="CMU Serif"/>
          <w:color w:val="212121"/>
        </w:rPr>
        <w:t xml:space="preserve"> put to tackle any further technical or managerial issues. </w:t>
      </w:r>
      <w:r>
        <w:rPr>
          <w:rFonts w:ascii="CMU Serif" w:hAnsi="CMU Serif" w:cs="CMU Serif"/>
          <w:noProof/>
          <w:color w:val="212121"/>
        </w:rPr>
        <w:t>To</w:t>
      </w:r>
      <w:r>
        <w:rPr>
          <w:rFonts w:ascii="CMU Serif" w:hAnsi="CMU Serif" w:cs="CMU Serif"/>
          <w:color w:val="212121"/>
        </w:rPr>
        <w:t xml:space="preserve"> avoid any methodological/technological related </w:t>
      </w:r>
      <w:r>
        <w:rPr>
          <w:rFonts w:ascii="CMU Serif" w:hAnsi="CMU Serif" w:cs="CMU Serif"/>
          <w:noProof/>
          <w:color w:val="212121"/>
        </w:rPr>
        <w:t>hazards</w:t>
      </w:r>
      <w:r>
        <w:rPr>
          <w:rFonts w:ascii="CMU Serif" w:hAnsi="CMU Serif" w:cs="CMU Serif"/>
          <w:color w:val="212121"/>
        </w:rPr>
        <w:t xml:space="preserve">: </w:t>
      </w:r>
      <w:r>
        <w:rPr>
          <w:rFonts w:ascii="CMU Serif" w:hAnsi="CMU Serif" w:cs="CMU Serif"/>
          <w:noProof/>
          <w:color w:val="212121"/>
        </w:rPr>
        <w:t>few tests</w:t>
      </w:r>
      <w:r>
        <w:rPr>
          <w:rFonts w:ascii="CMU Serif" w:hAnsi="CMU Serif" w:cs="CMU Serif"/>
          <w:color w:val="212121"/>
        </w:rPr>
        <w:t xml:space="preserve"> </w:t>
      </w:r>
      <w:r w:rsidR="0008761F">
        <w:rPr>
          <w:rFonts w:ascii="CMU Serif" w:hAnsi="CMU Serif" w:cs="CMU Serif"/>
          <w:color w:val="212121"/>
        </w:rPr>
        <w:t>were</w:t>
      </w:r>
      <w:r>
        <w:rPr>
          <w:rFonts w:ascii="CMU Serif" w:hAnsi="CMU Serif" w:cs="CMU Serif"/>
          <w:color w:val="212121"/>
        </w:rPr>
        <w:t xml:space="preserve"> performed </w:t>
      </w:r>
      <w:r>
        <w:rPr>
          <w:rFonts w:ascii="CMU Serif" w:hAnsi="CMU Serif" w:cs="CMU Serif"/>
          <w:noProof/>
          <w:color w:val="212121"/>
        </w:rPr>
        <w:t>prior to</w:t>
      </w:r>
      <w:r>
        <w:rPr>
          <w:rFonts w:ascii="CMU Serif" w:hAnsi="CMU Serif" w:cs="CMU Serif"/>
          <w:color w:val="212121"/>
        </w:rPr>
        <w:t xml:space="preserve"> guarantee that the proposed solution in the project </w:t>
      </w:r>
      <w:r>
        <w:rPr>
          <w:rFonts w:ascii="CMU Serif" w:hAnsi="CMU Serif" w:cs="CMU Serif"/>
          <w:noProof/>
          <w:color w:val="212121"/>
        </w:rPr>
        <w:t>meets</w:t>
      </w:r>
      <w:r>
        <w:rPr>
          <w:rFonts w:ascii="CMU Serif" w:hAnsi="CMU Serif" w:cs="CMU Serif"/>
          <w:color w:val="212121"/>
        </w:rPr>
        <w:t xml:space="preserve"> the requirements of the targeted audiences. </w:t>
      </w:r>
      <w:r>
        <w:rPr>
          <w:rFonts w:ascii="CMU Serif" w:hAnsi="CMU Serif" w:cs="CMU Serif"/>
          <w:noProof/>
          <w:color w:val="212121"/>
        </w:rPr>
        <w:t xml:space="preserve">As progress is made in this project, further tests </w:t>
      </w:r>
      <w:r w:rsidR="0008761F">
        <w:rPr>
          <w:rFonts w:ascii="CMU Serif" w:hAnsi="CMU Serif" w:cs="CMU Serif"/>
          <w:noProof/>
          <w:color w:val="212121"/>
        </w:rPr>
        <w:t>were</w:t>
      </w:r>
      <w:r>
        <w:rPr>
          <w:rFonts w:ascii="CMU Serif" w:hAnsi="CMU Serif" w:cs="CMU Serif"/>
          <w:noProof/>
          <w:color w:val="212121"/>
        </w:rPr>
        <w:t xml:space="preserve"> conducted, and the databases </w:t>
      </w:r>
      <w:r w:rsidR="0008761F">
        <w:rPr>
          <w:rFonts w:ascii="CMU Serif" w:hAnsi="CMU Serif" w:cs="CMU Serif"/>
          <w:noProof/>
          <w:color w:val="212121"/>
        </w:rPr>
        <w:t>was</w:t>
      </w:r>
      <w:r>
        <w:rPr>
          <w:rFonts w:ascii="CMU Serif" w:hAnsi="CMU Serif" w:cs="CMU Serif"/>
          <w:noProof/>
          <w:color w:val="212121"/>
        </w:rPr>
        <w:t xml:space="preserve"> updated to ensure the production of more accurate results</w:t>
      </w:r>
      <w:r w:rsidR="0008761F">
        <w:rPr>
          <w:rFonts w:ascii="CMU Serif" w:hAnsi="CMU Serif" w:cs="CMU Serif"/>
          <w:noProof/>
          <w:color w:val="212121"/>
        </w:rPr>
        <w:t>.</w:t>
      </w:r>
      <w:r>
        <w:rPr>
          <w:rFonts w:ascii="CMU Serif" w:hAnsi="CMU Serif" w:cs="CMU Serif"/>
          <w:noProof/>
          <w:color w:val="212121"/>
        </w:rPr>
        <w:t xml:space="preserve"> </w:t>
      </w:r>
      <w:r w:rsidR="0008761F">
        <w:rPr>
          <w:rFonts w:ascii="CMU Serif" w:hAnsi="CMU Serif" w:cs="CMU Serif"/>
          <w:noProof/>
          <w:color w:val="212121"/>
        </w:rPr>
        <w:t xml:space="preserve">Also, </w:t>
      </w:r>
      <w:r>
        <w:rPr>
          <w:rFonts w:ascii="CMU Serif" w:hAnsi="CMU Serif" w:cs="CMU Serif"/>
          <w:noProof/>
          <w:color w:val="212121"/>
        </w:rPr>
        <w:t>incremental test</w:t>
      </w:r>
      <w:r w:rsidR="0008761F">
        <w:rPr>
          <w:rFonts w:ascii="CMU Serif" w:hAnsi="CMU Serif" w:cs="CMU Serif"/>
          <w:noProof/>
          <w:color w:val="212121"/>
        </w:rPr>
        <w:t>s</w:t>
      </w:r>
      <w:r>
        <w:rPr>
          <w:rFonts w:ascii="CMU Serif" w:hAnsi="CMU Serif" w:cs="CMU Serif"/>
          <w:noProof/>
          <w:color w:val="212121"/>
        </w:rPr>
        <w:t xml:space="preserve"> </w:t>
      </w:r>
      <w:r w:rsidR="0008761F">
        <w:rPr>
          <w:rFonts w:ascii="CMU Serif" w:hAnsi="CMU Serif" w:cs="CMU Serif"/>
          <w:noProof/>
          <w:color w:val="212121"/>
        </w:rPr>
        <w:t>were</w:t>
      </w:r>
      <w:r>
        <w:rPr>
          <w:rFonts w:ascii="CMU Serif" w:hAnsi="CMU Serif" w:cs="CMU Serif"/>
          <w:noProof/>
          <w:color w:val="212121"/>
        </w:rPr>
        <w:t xml:space="preserve"> done on differe</w:t>
      </w:r>
      <w:r w:rsidR="0008761F">
        <w:rPr>
          <w:rFonts w:ascii="CMU Serif" w:hAnsi="CMU Serif" w:cs="CMU Serif"/>
          <w:noProof/>
          <w:color w:val="212121"/>
        </w:rPr>
        <w:t xml:space="preserve">nt modules used in the project as well as </w:t>
      </w:r>
      <w:r>
        <w:rPr>
          <w:rFonts w:ascii="CMU Serif" w:hAnsi="CMU Serif" w:cs="CMU Serif"/>
          <w:noProof/>
          <w:color w:val="212121"/>
        </w:rPr>
        <w:t>the entire integrated system.</w:t>
      </w:r>
    </w:p>
    <w:p w14:paraId="5C995C3C" w14:textId="77777777" w:rsidR="00167BF4" w:rsidRDefault="00167BF4" w:rsidP="00167BF4">
      <w:pPr>
        <w:rPr>
          <w:rFonts w:ascii="CMU Serif" w:eastAsia="Times New Roman" w:hAnsi="CMU Serif" w:cs="CMU Serif"/>
          <w:color w:val="212121"/>
          <w:sz w:val="24"/>
          <w:szCs w:val="24"/>
        </w:rPr>
      </w:pPr>
      <w:r>
        <w:rPr>
          <w:rFonts w:ascii="CMU Serif" w:hAnsi="CMU Serif" w:cs="CMU Serif"/>
          <w:color w:val="212121"/>
        </w:rPr>
        <w:br w:type="page"/>
      </w:r>
    </w:p>
    <w:p w14:paraId="02745D1E" w14:textId="77777777" w:rsidR="00167BF4" w:rsidRDefault="00167BF4" w:rsidP="00167BF4">
      <w:pPr>
        <w:pStyle w:val="Heading1"/>
        <w:numPr>
          <w:ilvl w:val="0"/>
          <w:numId w:val="20"/>
        </w:numPr>
        <w:rPr>
          <w:rFonts w:ascii="CMU Serif" w:hAnsi="CMU Serif" w:cs="CMU Serif"/>
        </w:rPr>
      </w:pPr>
      <w:bookmarkStart w:id="131" w:name="_Toc453620478"/>
      <w:r>
        <w:rPr>
          <w:rFonts w:ascii="CMU Serif" w:hAnsi="CMU Serif" w:cs="CMU Serif"/>
        </w:rPr>
        <w:t>Delivery</w:t>
      </w:r>
      <w:bookmarkEnd w:id="131"/>
      <w:r>
        <w:rPr>
          <w:rFonts w:ascii="CMU Serif" w:hAnsi="CMU Serif" w:cs="CMU Serif"/>
        </w:rPr>
        <w:t xml:space="preserve"> </w:t>
      </w:r>
    </w:p>
    <w:p w14:paraId="4524E9EA" w14:textId="77777777" w:rsidR="00167BF4" w:rsidRDefault="00167BF4" w:rsidP="00167BF4">
      <w:pPr>
        <w:pStyle w:val="Heading2"/>
        <w:numPr>
          <w:ilvl w:val="1"/>
          <w:numId w:val="20"/>
        </w:numPr>
        <w:spacing w:after="200"/>
        <w:rPr>
          <w:rFonts w:ascii="CMU Serif" w:hAnsi="CMU Serif" w:cs="CMU Serif"/>
        </w:rPr>
      </w:pPr>
      <w:bookmarkStart w:id="132" w:name="_Toc453620479"/>
      <w:r>
        <w:rPr>
          <w:rFonts w:ascii="CMU Serif" w:hAnsi="CMU Serif" w:cs="CMU Serif"/>
        </w:rPr>
        <w:t>Real-world deployment scenarios</w:t>
      </w:r>
      <w:bookmarkEnd w:id="132"/>
    </w:p>
    <w:p w14:paraId="342EA1AF" w14:textId="77777777" w:rsidR="00167BF4" w:rsidRDefault="00167BF4" w:rsidP="00167BF4">
      <w:pPr>
        <w:ind w:left="360"/>
        <w:jc w:val="both"/>
        <w:rPr>
          <w:rFonts w:ascii="CMU Serif" w:hAnsi="CMU Serif" w:cs="CMU Serif"/>
          <w:sz w:val="24"/>
          <w:szCs w:val="24"/>
        </w:rPr>
      </w:pPr>
      <w:r>
        <w:rPr>
          <w:rFonts w:ascii="CMU Serif" w:hAnsi="CMU Serif" w:cs="CMU Serif"/>
          <w:sz w:val="24"/>
          <w:szCs w:val="24"/>
        </w:rPr>
        <w:t xml:space="preserve">1- Equip ambulances with smart solutions </w:t>
      </w:r>
    </w:p>
    <w:p w14:paraId="7BFD81B9" w14:textId="77777777" w:rsidR="00167BF4" w:rsidRDefault="00167BF4" w:rsidP="009404B0">
      <w:pPr>
        <w:jc w:val="both"/>
        <w:rPr>
          <w:rFonts w:ascii="CMU Serif" w:hAnsi="CMU Serif" w:cs="CMU Serif"/>
          <w:sz w:val="24"/>
          <w:szCs w:val="24"/>
        </w:rPr>
      </w:pPr>
      <w:r>
        <w:rPr>
          <w:rFonts w:ascii="CMU Serif" w:hAnsi="CMU Serif" w:cs="CMU Serif"/>
          <w:sz w:val="24"/>
          <w:szCs w:val="24"/>
        </w:rPr>
        <w:t xml:space="preserve">Hamad Medical Cooperation (HMC) Ambulance Service is interested in equipping their ambulances with smart solutions for </w:t>
      </w:r>
      <w:r>
        <w:rPr>
          <w:rFonts w:ascii="CMU Serif" w:hAnsi="CMU Serif" w:cs="CMU Serif"/>
          <w:noProof/>
          <w:sz w:val="24"/>
          <w:szCs w:val="24"/>
        </w:rPr>
        <w:t>real-time</w:t>
      </w:r>
      <w:r>
        <w:rPr>
          <w:rFonts w:ascii="CMU Serif" w:hAnsi="CMU Serif" w:cs="CMU Serif"/>
          <w:sz w:val="24"/>
          <w:szCs w:val="24"/>
        </w:rPr>
        <w:t xml:space="preserve"> monitoring and data analysis. The ambulance service showed interest in remote monitoring solutions at home, and specifically fall detection and ECG analysis; such system will significantly accelerate their response in emergency situations.</w:t>
      </w:r>
    </w:p>
    <w:p w14:paraId="47669D87" w14:textId="77777777" w:rsidR="00167BF4" w:rsidRDefault="00167BF4" w:rsidP="00167BF4">
      <w:pPr>
        <w:ind w:left="360"/>
        <w:jc w:val="both"/>
        <w:rPr>
          <w:rFonts w:ascii="CMU Serif" w:hAnsi="CMU Serif" w:cs="CMU Serif"/>
          <w:sz w:val="24"/>
          <w:szCs w:val="24"/>
        </w:rPr>
      </w:pPr>
      <w:r>
        <w:rPr>
          <w:rFonts w:ascii="CMU Serif" w:hAnsi="CMU Serif" w:cs="CMU Serif"/>
          <w:sz w:val="24"/>
          <w:szCs w:val="24"/>
        </w:rPr>
        <w:t>2- Deploying the system in home environments or elderly health-care centers</w:t>
      </w:r>
    </w:p>
    <w:p w14:paraId="46B61FAE" w14:textId="77777777" w:rsidR="00167BF4" w:rsidRDefault="00167BF4" w:rsidP="009404B0">
      <w:pPr>
        <w:jc w:val="both"/>
        <w:rPr>
          <w:rFonts w:ascii="CMU Serif" w:hAnsi="CMU Serif" w:cs="CMU Serif"/>
          <w:sz w:val="24"/>
          <w:szCs w:val="24"/>
        </w:rPr>
      </w:pPr>
      <w:r>
        <w:rPr>
          <w:rFonts w:ascii="CMU Serif" w:hAnsi="CMU Serif" w:cs="CMU Serif"/>
          <w:sz w:val="24"/>
          <w:szCs w:val="24"/>
        </w:rPr>
        <w:t xml:space="preserve">The system can be set-up at home or elderly health-care centers, where the system will keep monitoring the user’s condition all the </w:t>
      </w:r>
      <w:r>
        <w:rPr>
          <w:rFonts w:ascii="CMU Serif" w:hAnsi="CMU Serif" w:cs="CMU Serif"/>
          <w:noProof/>
          <w:sz w:val="24"/>
          <w:szCs w:val="24"/>
        </w:rPr>
        <w:t>time,</w:t>
      </w:r>
      <w:r>
        <w:rPr>
          <w:rFonts w:ascii="CMU Serif" w:hAnsi="CMU Serif" w:cs="CMU Serif"/>
          <w:sz w:val="24"/>
          <w:szCs w:val="24"/>
        </w:rPr>
        <w:t xml:space="preserve"> and if an abnormality occurs, an alerting system will notify the health </w:t>
      </w:r>
      <w:r>
        <w:rPr>
          <w:rFonts w:ascii="CMU Serif" w:hAnsi="CMU Serif" w:cs="CMU Serif"/>
          <w:noProof/>
          <w:sz w:val="24"/>
          <w:szCs w:val="24"/>
        </w:rPr>
        <w:t>caregivers</w:t>
      </w:r>
      <w:r>
        <w:rPr>
          <w:rFonts w:ascii="CMU Serif" w:hAnsi="CMU Serif" w:cs="CMU Serif"/>
          <w:sz w:val="24"/>
          <w:szCs w:val="24"/>
        </w:rPr>
        <w:t xml:space="preserve"> or nurses remotely about the user’s situation to provide immediate assistance.</w:t>
      </w:r>
    </w:p>
    <w:p w14:paraId="53EA35AB" w14:textId="77777777" w:rsidR="00167BF4" w:rsidRPr="0087157B" w:rsidRDefault="00167BF4" w:rsidP="00167BF4">
      <w:pPr>
        <w:pStyle w:val="Heading2"/>
        <w:numPr>
          <w:ilvl w:val="1"/>
          <w:numId w:val="20"/>
        </w:numPr>
        <w:spacing w:after="200"/>
        <w:rPr>
          <w:rFonts w:ascii="CMU Serif" w:hAnsi="CMU Serif" w:cs="CMU Serif"/>
        </w:rPr>
      </w:pPr>
      <w:bookmarkStart w:id="133" w:name="_Toc453620480"/>
      <w:r w:rsidRPr="0087157B">
        <w:rPr>
          <w:rFonts w:ascii="CMU Serif" w:hAnsi="CMU Serif" w:cs="CMU Serif"/>
        </w:rPr>
        <w:t>Commercialization potential and opportunities</w:t>
      </w:r>
      <w:bookmarkEnd w:id="133"/>
      <w:r w:rsidRPr="0087157B">
        <w:rPr>
          <w:rFonts w:ascii="CMU Serif" w:hAnsi="CMU Serif" w:cs="CMU Serif"/>
        </w:rPr>
        <w:t xml:space="preserve"> </w:t>
      </w:r>
    </w:p>
    <w:p w14:paraId="091B65F9" w14:textId="4DD5B449" w:rsidR="00E3420E" w:rsidRDefault="00167BF4" w:rsidP="009404B0">
      <w:pPr>
        <w:jc w:val="both"/>
        <w:rPr>
          <w:rFonts w:ascii="CMU Serif" w:hAnsi="CMU Serif"/>
          <w:sz w:val="24"/>
          <w:szCs w:val="24"/>
        </w:rPr>
      </w:pPr>
      <w:r>
        <w:rPr>
          <w:rFonts w:ascii="CMU Serif" w:hAnsi="CMU Serif" w:cs="CMU Serif"/>
          <w:sz w:val="24"/>
          <w:szCs w:val="24"/>
        </w:rPr>
        <w:t xml:space="preserve">The system provides a solution that is </w:t>
      </w:r>
      <w:r>
        <w:rPr>
          <w:rFonts w:ascii="CMU Serif" w:hAnsi="CMU Serif" w:cs="CMU Serif"/>
          <w:noProof/>
          <w:sz w:val="24"/>
          <w:szCs w:val="24"/>
        </w:rPr>
        <w:t>reliable,</w:t>
      </w:r>
      <w:r>
        <w:rPr>
          <w:rFonts w:ascii="CMU Serif" w:hAnsi="CMU Serif" w:cs="CMU Serif"/>
          <w:sz w:val="24"/>
          <w:szCs w:val="24"/>
        </w:rPr>
        <w:t xml:space="preserve"> affordable and comfortable solution for elderlies </w:t>
      </w:r>
      <w:r w:rsidR="00E3420E">
        <w:rPr>
          <w:rFonts w:ascii="CMU Serif" w:hAnsi="CMU Serif" w:cs="CMU Serif"/>
          <w:sz w:val="24"/>
          <w:szCs w:val="24"/>
        </w:rPr>
        <w:t xml:space="preserve">who live alone in their houses or in isolated villages far from hospitals and clinics to monitor them to detect falls have occurred. Moreover, it can be used with any user with disabilities. </w:t>
      </w:r>
      <w:r w:rsidR="00E3420E" w:rsidRPr="00B24288">
        <w:rPr>
          <w:rFonts w:ascii="CMU Serif" w:hAnsi="CMU Serif" w:cs="CMU Serif"/>
          <w:noProof/>
          <w:sz w:val="24"/>
          <w:szCs w:val="24"/>
        </w:rPr>
        <w:t>Additiona</w:t>
      </w:r>
      <w:r w:rsidR="00E3420E">
        <w:rPr>
          <w:rFonts w:ascii="CMU Serif" w:hAnsi="CMU Serif" w:cs="CMU Serif"/>
          <w:noProof/>
          <w:sz w:val="24"/>
          <w:szCs w:val="24"/>
        </w:rPr>
        <w:t>l</w:t>
      </w:r>
      <w:r w:rsidR="00E3420E" w:rsidRPr="00B24288">
        <w:rPr>
          <w:rFonts w:ascii="CMU Serif" w:hAnsi="CMU Serif" w:cs="CMU Serif"/>
          <w:noProof/>
          <w:sz w:val="24"/>
          <w:szCs w:val="24"/>
        </w:rPr>
        <w:t>ly</w:t>
      </w:r>
      <w:r w:rsidR="00E3420E" w:rsidRPr="005117B0">
        <w:rPr>
          <w:rFonts w:ascii="CMU Serif" w:hAnsi="CMU Serif" w:cs="CMU Serif"/>
          <w:sz w:val="24"/>
          <w:szCs w:val="24"/>
        </w:rPr>
        <w:t xml:space="preserve">, the system acquires and </w:t>
      </w:r>
      <w:r w:rsidR="00E3420E" w:rsidRPr="001C519D">
        <w:rPr>
          <w:rFonts w:ascii="CMU Serif" w:hAnsi="CMU Serif" w:cs="CMU Serif"/>
          <w:noProof/>
          <w:sz w:val="24"/>
          <w:szCs w:val="24"/>
        </w:rPr>
        <w:t>analy</w:t>
      </w:r>
      <w:r w:rsidR="00E3420E">
        <w:rPr>
          <w:rFonts w:ascii="CMU Serif" w:hAnsi="CMU Serif" w:cs="CMU Serif"/>
          <w:noProof/>
          <w:sz w:val="24"/>
          <w:szCs w:val="24"/>
        </w:rPr>
        <w:t>z</w:t>
      </w:r>
      <w:r w:rsidR="00E3420E" w:rsidRPr="001C519D">
        <w:rPr>
          <w:rFonts w:ascii="CMU Serif" w:hAnsi="CMU Serif" w:cs="CMU Serif"/>
          <w:noProof/>
          <w:sz w:val="24"/>
          <w:szCs w:val="24"/>
        </w:rPr>
        <w:t>es</w:t>
      </w:r>
      <w:r w:rsidR="00E3420E" w:rsidRPr="005117B0">
        <w:rPr>
          <w:rFonts w:ascii="CMU Serif" w:hAnsi="CMU Serif" w:cs="CMU Serif"/>
          <w:sz w:val="24"/>
          <w:szCs w:val="24"/>
        </w:rPr>
        <w:t xml:space="preserve"> ECG signals</w:t>
      </w:r>
      <w:r w:rsidR="00E3420E">
        <w:rPr>
          <w:rFonts w:ascii="CMU Serif" w:hAnsi="CMU Serif" w:cs="CMU Serif"/>
          <w:sz w:val="24"/>
          <w:szCs w:val="24"/>
        </w:rPr>
        <w:t>, then attaches them</w:t>
      </w:r>
      <w:r w:rsidR="00E3420E" w:rsidRPr="005117B0">
        <w:rPr>
          <w:rFonts w:ascii="CMU Serif" w:hAnsi="CMU Serif" w:cs="CMU Serif"/>
          <w:sz w:val="24"/>
          <w:szCs w:val="24"/>
        </w:rPr>
        <w:t xml:space="preserve"> to the </w:t>
      </w:r>
      <w:r w:rsidR="00E3420E">
        <w:rPr>
          <w:rFonts w:ascii="CMU Serif" w:hAnsi="CMU Serif" w:cs="CMU Serif"/>
          <w:sz w:val="24"/>
          <w:szCs w:val="24"/>
        </w:rPr>
        <w:t>medical log when a fall happens</w:t>
      </w:r>
      <w:r w:rsidR="00E3420E" w:rsidRPr="005117B0">
        <w:rPr>
          <w:rFonts w:ascii="CMU Serif" w:hAnsi="CMU Serif" w:cs="CMU Serif"/>
          <w:sz w:val="24"/>
          <w:szCs w:val="24"/>
        </w:rPr>
        <w:t xml:space="preserve">. The system can </w:t>
      </w:r>
      <w:r w:rsidR="00E3420E" w:rsidRPr="00B24288">
        <w:rPr>
          <w:rFonts w:ascii="CMU Serif" w:hAnsi="CMU Serif" w:cs="CMU Serif"/>
          <w:noProof/>
          <w:sz w:val="24"/>
          <w:szCs w:val="24"/>
        </w:rPr>
        <w:t>be utilized</w:t>
      </w:r>
      <w:r w:rsidR="00E3420E" w:rsidRPr="005117B0">
        <w:rPr>
          <w:rFonts w:ascii="CMU Serif" w:hAnsi="CMU Serif" w:cs="CMU Serif"/>
          <w:sz w:val="24"/>
          <w:szCs w:val="24"/>
        </w:rPr>
        <w:t xml:space="preserve"> as a standalone monitor</w:t>
      </w:r>
      <w:r w:rsidR="00E3420E">
        <w:rPr>
          <w:rFonts w:ascii="CMU Serif" w:hAnsi="CMU Serif" w:cs="CMU Serif"/>
          <w:sz w:val="24"/>
          <w:szCs w:val="24"/>
        </w:rPr>
        <w:t xml:space="preserve">ing device at home. Examples of such organizations </w:t>
      </w:r>
      <w:r w:rsidR="00E3420E" w:rsidRPr="00AA14F6">
        <w:rPr>
          <w:rFonts w:ascii="CMU Serif" w:hAnsi="CMU Serif" w:cs="CMU Serif"/>
          <w:sz w:val="24"/>
          <w:szCs w:val="24"/>
        </w:rPr>
        <w:t>are</w:t>
      </w:r>
      <w:r w:rsidR="00E3420E">
        <w:rPr>
          <w:rFonts w:ascii="CMU Serif" w:hAnsi="CMU Serif" w:cs="CMU Serif"/>
          <w:sz w:val="24"/>
          <w:szCs w:val="24"/>
        </w:rPr>
        <w:t xml:space="preserve"> Hamad Medical Corporation</w:t>
      </w:r>
      <w:r w:rsidR="00C12110">
        <w:rPr>
          <w:rFonts w:ascii="CMU Serif" w:hAnsi="CMU Serif" w:cs="CMU Serif"/>
          <w:sz w:val="24"/>
          <w:szCs w:val="24"/>
        </w:rPr>
        <w:t xml:space="preserve"> and ALShafallah center</w:t>
      </w:r>
      <w:r w:rsidR="00E3420E">
        <w:rPr>
          <w:rFonts w:ascii="CMU Serif" w:hAnsi="CMU Serif" w:cs="CMU Serif"/>
          <w:sz w:val="24"/>
          <w:szCs w:val="24"/>
        </w:rPr>
        <w:t>.</w:t>
      </w:r>
    </w:p>
    <w:p w14:paraId="0781E5E2" w14:textId="77777777" w:rsidR="00167BF4" w:rsidRDefault="00167BF4" w:rsidP="00167BF4">
      <w:pPr>
        <w:ind w:left="360"/>
        <w:jc w:val="both"/>
        <w:rPr>
          <w:rFonts w:ascii="CMU Serif" w:hAnsi="CMU Serif" w:cs="CMU Serif"/>
          <w:sz w:val="24"/>
          <w:szCs w:val="24"/>
        </w:rPr>
      </w:pPr>
    </w:p>
    <w:p w14:paraId="1D5CD310" w14:textId="77777777" w:rsidR="00167BF4" w:rsidRDefault="00167BF4" w:rsidP="00167BF4">
      <w:pPr>
        <w:ind w:left="360"/>
        <w:jc w:val="both"/>
        <w:rPr>
          <w:b/>
          <w:bCs/>
        </w:rPr>
      </w:pPr>
      <w:r>
        <w:rPr>
          <w:b/>
          <w:bCs/>
        </w:rPr>
        <w:br w:type="page"/>
      </w:r>
    </w:p>
    <w:p w14:paraId="0D19DCFD" w14:textId="77777777" w:rsidR="00167BF4" w:rsidRDefault="00167BF4" w:rsidP="00167BF4"/>
    <w:p w14:paraId="343F9706" w14:textId="77777777" w:rsidR="00167BF4" w:rsidRDefault="00167BF4" w:rsidP="00167BF4">
      <w:pPr>
        <w:pStyle w:val="Heading1"/>
        <w:numPr>
          <w:ilvl w:val="0"/>
          <w:numId w:val="20"/>
        </w:numPr>
        <w:rPr>
          <w:rFonts w:ascii="CMU Serif" w:hAnsi="CMU Serif" w:cs="CMU Serif"/>
        </w:rPr>
      </w:pPr>
      <w:bookmarkStart w:id="134" w:name="_Toc453620481"/>
      <w:r>
        <w:rPr>
          <w:rFonts w:ascii="CMU Serif" w:hAnsi="CMU Serif" w:cs="CMU Serif"/>
        </w:rPr>
        <w:t>Conclusion</w:t>
      </w:r>
      <w:bookmarkEnd w:id="134"/>
    </w:p>
    <w:p w14:paraId="714F8951" w14:textId="6D47EC33" w:rsidR="00847C87" w:rsidRPr="00847C87" w:rsidRDefault="00847C87" w:rsidP="006C2C04">
      <w:pPr>
        <w:jc w:val="both"/>
        <w:rPr>
          <w:rFonts w:ascii="CMU Serif" w:hAnsi="CMU Serif" w:cs="CMU Serif"/>
          <w:sz w:val="24"/>
          <w:szCs w:val="24"/>
        </w:rPr>
      </w:pPr>
      <w:r w:rsidRPr="00847C87">
        <w:rPr>
          <w:rFonts w:ascii="CMU Serif" w:hAnsi="CMU Serif" w:cs="CMU Serif"/>
          <w:sz w:val="24"/>
          <w:szCs w:val="24"/>
        </w:rPr>
        <w:t>In this project, two main systems were implemented: fall detection</w:t>
      </w:r>
      <w:r>
        <w:rPr>
          <w:rFonts w:ascii="CMU Serif" w:hAnsi="CMU Serif" w:cs="CMU Serif"/>
          <w:sz w:val="24"/>
          <w:szCs w:val="24"/>
        </w:rPr>
        <w:t xml:space="preserve"> and </w:t>
      </w:r>
      <w:r w:rsidRPr="00847C87">
        <w:rPr>
          <w:rFonts w:ascii="CMU Serif" w:hAnsi="CMU Serif" w:cs="CMU Serif"/>
          <w:sz w:val="24"/>
          <w:szCs w:val="24"/>
        </w:rPr>
        <w:t>direction</w:t>
      </w:r>
      <w:r>
        <w:rPr>
          <w:rFonts w:ascii="CMU Serif" w:hAnsi="CMU Serif" w:cs="CMU Serif"/>
          <w:sz w:val="24"/>
          <w:szCs w:val="24"/>
        </w:rPr>
        <w:t xml:space="preserve"> system and ECG processing and f</w:t>
      </w:r>
      <w:r w:rsidRPr="00847C87">
        <w:rPr>
          <w:rFonts w:ascii="CMU Serif" w:hAnsi="CMU Serif" w:cs="CMU Serif"/>
          <w:sz w:val="24"/>
          <w:szCs w:val="24"/>
        </w:rPr>
        <w:t>eature extraction</w:t>
      </w:r>
      <w:r>
        <w:rPr>
          <w:rFonts w:ascii="CMU Serif" w:hAnsi="CMU Serif" w:cs="CMU Serif"/>
          <w:sz w:val="24"/>
          <w:szCs w:val="24"/>
        </w:rPr>
        <w:t xml:space="preserve"> system</w:t>
      </w:r>
      <w:r w:rsidRPr="00847C87">
        <w:rPr>
          <w:rFonts w:ascii="CMU Serif" w:hAnsi="CMU Serif" w:cs="CMU Serif"/>
          <w:sz w:val="24"/>
          <w:szCs w:val="24"/>
        </w:rPr>
        <w:t xml:space="preserve">. Comparison has been done to evaluate the implementation of </w:t>
      </w:r>
      <w:r>
        <w:rPr>
          <w:rFonts w:ascii="CMU Serif" w:hAnsi="CMU Serif" w:cs="CMU Serif"/>
          <w:sz w:val="24"/>
          <w:szCs w:val="24"/>
        </w:rPr>
        <w:t xml:space="preserve">the </w:t>
      </w:r>
      <w:r w:rsidRPr="00847C87">
        <w:rPr>
          <w:rFonts w:ascii="CMU Serif" w:hAnsi="CMU Serif" w:cs="CMU Serif"/>
          <w:sz w:val="24"/>
          <w:szCs w:val="24"/>
        </w:rPr>
        <w:t>KNN algorithm</w:t>
      </w:r>
      <w:r>
        <w:rPr>
          <w:rFonts w:ascii="CMU Serif" w:hAnsi="CMU Serif" w:cs="CMU Serif"/>
          <w:sz w:val="24"/>
          <w:szCs w:val="24"/>
        </w:rPr>
        <w:t xml:space="preserve"> on the PL and the PS </w:t>
      </w:r>
      <w:r w:rsidRPr="00847C87">
        <w:rPr>
          <w:rFonts w:ascii="CMU Serif" w:hAnsi="CMU Serif" w:cs="CMU Serif"/>
          <w:sz w:val="24"/>
          <w:szCs w:val="24"/>
        </w:rPr>
        <w:t>in term</w:t>
      </w:r>
      <w:r>
        <w:rPr>
          <w:rFonts w:ascii="CMU Serif" w:hAnsi="CMU Serif" w:cs="CMU Serif"/>
          <w:sz w:val="24"/>
          <w:szCs w:val="24"/>
        </w:rPr>
        <w:t>s</w:t>
      </w:r>
      <w:r w:rsidRPr="00847C87">
        <w:rPr>
          <w:rFonts w:ascii="CMU Serif" w:hAnsi="CMU Serif" w:cs="CMU Serif"/>
          <w:sz w:val="24"/>
          <w:szCs w:val="24"/>
        </w:rPr>
        <w:t xml:space="preserve"> of accuracy and execution time. It was conclude</w:t>
      </w:r>
      <w:r>
        <w:rPr>
          <w:rFonts w:ascii="CMU Serif" w:hAnsi="CMU Serif" w:cs="CMU Serif"/>
          <w:sz w:val="24"/>
          <w:szCs w:val="24"/>
        </w:rPr>
        <w:t>d</w:t>
      </w:r>
      <w:r w:rsidRPr="00847C87">
        <w:rPr>
          <w:rFonts w:ascii="CMU Serif" w:hAnsi="CMU Serif" w:cs="CMU Serif"/>
          <w:sz w:val="24"/>
          <w:szCs w:val="24"/>
        </w:rPr>
        <w:t xml:space="preserve"> that </w:t>
      </w:r>
      <w:r>
        <w:rPr>
          <w:rFonts w:ascii="CMU Serif" w:hAnsi="CMU Serif" w:cs="CMU Serif"/>
          <w:sz w:val="24"/>
          <w:szCs w:val="24"/>
        </w:rPr>
        <w:t>algorithms</w:t>
      </w:r>
      <w:r w:rsidRPr="00847C87">
        <w:rPr>
          <w:rFonts w:ascii="CMU Serif" w:hAnsi="CMU Serif" w:cs="CMU Serif"/>
          <w:sz w:val="24"/>
          <w:szCs w:val="24"/>
        </w:rPr>
        <w:t xml:space="preserve"> implementation on </w:t>
      </w:r>
      <w:r>
        <w:rPr>
          <w:rFonts w:ascii="CMU Serif" w:hAnsi="CMU Serif" w:cs="CMU Serif"/>
          <w:sz w:val="24"/>
          <w:szCs w:val="24"/>
        </w:rPr>
        <w:t xml:space="preserve">the hardware; such as the </w:t>
      </w:r>
      <w:r w:rsidRPr="00847C87">
        <w:rPr>
          <w:rFonts w:ascii="CMU Serif" w:hAnsi="CMU Serif" w:cs="CMU Serif"/>
          <w:sz w:val="24"/>
          <w:szCs w:val="24"/>
        </w:rPr>
        <w:t>FPGA results in high accuracy and short execution time among other approaches</w:t>
      </w:r>
      <w:r>
        <w:rPr>
          <w:rFonts w:ascii="CMU Serif" w:hAnsi="CMU Serif" w:cs="CMU Serif"/>
          <w:sz w:val="24"/>
          <w:szCs w:val="24"/>
        </w:rPr>
        <w:t>.</w:t>
      </w:r>
    </w:p>
    <w:p w14:paraId="0691951A" w14:textId="77777777" w:rsidR="00167BF4" w:rsidRDefault="00167BF4" w:rsidP="00167BF4">
      <w:pPr>
        <w:rPr>
          <w:rFonts w:ascii="CMU Serif" w:hAnsi="CMU Serif" w:cs="CMU Serif"/>
        </w:rPr>
      </w:pPr>
    </w:p>
    <w:p w14:paraId="1A11CAB5" w14:textId="77777777" w:rsidR="00167BF4" w:rsidRDefault="00167BF4" w:rsidP="00167BF4">
      <w:pPr>
        <w:rPr>
          <w:rFonts w:ascii="CMU Serif" w:hAnsi="CMU Serif" w:cs="CMU Serif"/>
        </w:rPr>
      </w:pPr>
      <w:r>
        <w:rPr>
          <w:rFonts w:ascii="CMU Serif" w:hAnsi="CMU Serif" w:cs="CMU Serif"/>
        </w:rPr>
        <w:br w:type="page"/>
      </w:r>
    </w:p>
    <w:p w14:paraId="379A4770" w14:textId="77777777" w:rsidR="00167BF4" w:rsidRDefault="00167BF4" w:rsidP="0087157B">
      <w:pPr>
        <w:pStyle w:val="Heading1"/>
        <w:numPr>
          <w:ilvl w:val="0"/>
          <w:numId w:val="20"/>
        </w:numPr>
        <w:spacing w:after="200"/>
        <w:rPr>
          <w:rFonts w:ascii="CMU Serif" w:hAnsi="CMU Serif" w:cs="CMU Serif"/>
        </w:rPr>
      </w:pPr>
      <w:bookmarkStart w:id="135" w:name="_Toc453620482"/>
      <w:r>
        <w:rPr>
          <w:rFonts w:ascii="CMU Serif" w:hAnsi="CMU Serif" w:cs="CMU Serif"/>
        </w:rPr>
        <w:t>Future Work</w:t>
      </w:r>
      <w:bookmarkEnd w:id="135"/>
    </w:p>
    <w:p w14:paraId="3A556CBA" w14:textId="77777777" w:rsidR="0087157B" w:rsidRDefault="0087157B" w:rsidP="0087157B">
      <w:pPr>
        <w:rPr>
          <w:rFonts w:ascii="CMU Serif" w:hAnsi="CMU Serif" w:cs="CMU Serif"/>
          <w:sz w:val="24"/>
          <w:szCs w:val="24"/>
        </w:rPr>
      </w:pPr>
      <w:r w:rsidRPr="006863D5">
        <w:rPr>
          <w:rFonts w:ascii="CMU Serif" w:hAnsi="CMU Serif" w:cs="CMU Serif"/>
          <w:sz w:val="24"/>
          <w:szCs w:val="24"/>
        </w:rPr>
        <w:t>Some suggested improvements are:</w:t>
      </w:r>
    </w:p>
    <w:p w14:paraId="7A38F734" w14:textId="77777777" w:rsidR="0087157B" w:rsidRDefault="0087157B" w:rsidP="00A5134D">
      <w:pPr>
        <w:pStyle w:val="ListParagraph"/>
        <w:numPr>
          <w:ilvl w:val="0"/>
          <w:numId w:val="28"/>
        </w:numPr>
        <w:spacing w:after="160"/>
        <w:jc w:val="both"/>
        <w:rPr>
          <w:rFonts w:ascii="CMU Serif" w:hAnsi="CMU Serif" w:cs="CMU Serif"/>
          <w:sz w:val="24"/>
          <w:szCs w:val="24"/>
        </w:rPr>
      </w:pPr>
      <w:r>
        <w:rPr>
          <w:rFonts w:ascii="CMU Serif" w:hAnsi="CMU Serif" w:cs="CMU Serif"/>
          <w:sz w:val="24"/>
          <w:szCs w:val="24"/>
        </w:rPr>
        <w:t>The fall detection can be enhanced to include information about the strength of the fall.</w:t>
      </w:r>
    </w:p>
    <w:p w14:paraId="76708BB6" w14:textId="6E401A99" w:rsidR="0087157B" w:rsidRDefault="0087157B" w:rsidP="00A5134D">
      <w:pPr>
        <w:pStyle w:val="ListParagraph"/>
        <w:numPr>
          <w:ilvl w:val="0"/>
          <w:numId w:val="28"/>
        </w:numPr>
        <w:spacing w:after="160"/>
        <w:jc w:val="both"/>
        <w:rPr>
          <w:rFonts w:ascii="CMU Serif" w:hAnsi="CMU Serif" w:cs="CMU Serif"/>
          <w:sz w:val="24"/>
          <w:szCs w:val="24"/>
        </w:rPr>
      </w:pPr>
      <w:r>
        <w:rPr>
          <w:rFonts w:ascii="CMU Serif" w:hAnsi="CMU Serif" w:cs="CMU Serif"/>
          <w:sz w:val="24"/>
          <w:szCs w:val="24"/>
        </w:rPr>
        <w:t>The system can further be improved to predict falls</w:t>
      </w:r>
      <w:r w:rsidR="0008761F">
        <w:rPr>
          <w:rFonts w:ascii="CMU Serif" w:hAnsi="CMU Serif" w:cs="CMU Serif"/>
          <w:sz w:val="24"/>
          <w:szCs w:val="24"/>
        </w:rPr>
        <w:t xml:space="preserve"> for extra risk reduction</w:t>
      </w:r>
      <w:r>
        <w:rPr>
          <w:rFonts w:ascii="CMU Serif" w:hAnsi="CMU Serif" w:cs="CMU Serif"/>
          <w:sz w:val="24"/>
          <w:szCs w:val="24"/>
        </w:rPr>
        <w:t>.</w:t>
      </w:r>
    </w:p>
    <w:p w14:paraId="56ACAED7" w14:textId="6F5DEA14" w:rsidR="0087157B" w:rsidRDefault="0087157B" w:rsidP="00A5134D">
      <w:pPr>
        <w:pStyle w:val="ListParagraph"/>
        <w:numPr>
          <w:ilvl w:val="0"/>
          <w:numId w:val="28"/>
        </w:numPr>
        <w:spacing w:after="160"/>
        <w:jc w:val="both"/>
        <w:rPr>
          <w:rFonts w:ascii="CMU Serif" w:hAnsi="CMU Serif" w:cs="CMU Serif"/>
          <w:sz w:val="24"/>
          <w:szCs w:val="24"/>
        </w:rPr>
      </w:pPr>
      <w:r>
        <w:rPr>
          <w:rFonts w:ascii="CMU Serif" w:hAnsi="CMU Serif" w:cs="CMU Serif"/>
          <w:sz w:val="24"/>
          <w:szCs w:val="24"/>
        </w:rPr>
        <w:t xml:space="preserve">The ECG analysis system can </w:t>
      </w:r>
      <w:r w:rsidR="00E1411A">
        <w:rPr>
          <w:rFonts w:ascii="CMU Serif" w:hAnsi="CMU Serif" w:cs="CMU Serif"/>
          <w:sz w:val="24"/>
          <w:szCs w:val="24"/>
        </w:rPr>
        <w:t xml:space="preserve">be </w:t>
      </w:r>
      <w:r>
        <w:rPr>
          <w:rFonts w:ascii="CMU Serif" w:hAnsi="CMU Serif" w:cs="CMU Serif"/>
          <w:sz w:val="24"/>
          <w:szCs w:val="24"/>
        </w:rPr>
        <w:t>developed to include heart abnormalities detection and diagnosis.</w:t>
      </w:r>
    </w:p>
    <w:p w14:paraId="39BC5356" w14:textId="77777777" w:rsidR="0087157B" w:rsidRDefault="0087157B" w:rsidP="00A5134D">
      <w:pPr>
        <w:pStyle w:val="ListParagraph"/>
        <w:numPr>
          <w:ilvl w:val="0"/>
          <w:numId w:val="28"/>
        </w:numPr>
        <w:spacing w:after="160"/>
        <w:jc w:val="both"/>
        <w:rPr>
          <w:rFonts w:ascii="CMU Serif" w:hAnsi="CMU Serif" w:cs="CMU Serif"/>
          <w:sz w:val="24"/>
          <w:szCs w:val="24"/>
        </w:rPr>
      </w:pPr>
      <w:r>
        <w:rPr>
          <w:rFonts w:ascii="CMU Serif" w:hAnsi="CMU Serif" w:cs="CMU Serif"/>
          <w:sz w:val="24"/>
          <w:szCs w:val="24"/>
        </w:rPr>
        <w:t>The system can further include Acceleration and ECG signals fusion to study the effect of falls on the ECG waveform.</w:t>
      </w:r>
    </w:p>
    <w:p w14:paraId="08D5CCEF" w14:textId="14A4C283" w:rsidR="0087157B" w:rsidRDefault="0087157B" w:rsidP="00A5134D">
      <w:pPr>
        <w:pStyle w:val="ListParagraph"/>
        <w:numPr>
          <w:ilvl w:val="0"/>
          <w:numId w:val="28"/>
        </w:numPr>
        <w:spacing w:after="160"/>
        <w:jc w:val="both"/>
        <w:rPr>
          <w:rFonts w:ascii="CMU Serif" w:hAnsi="CMU Serif" w:cs="CMU Serif"/>
          <w:sz w:val="24"/>
          <w:szCs w:val="24"/>
        </w:rPr>
      </w:pPr>
      <w:r>
        <w:rPr>
          <w:rFonts w:ascii="CMU Serif" w:hAnsi="CMU Serif" w:cs="CMU Serif"/>
          <w:sz w:val="24"/>
          <w:szCs w:val="24"/>
        </w:rPr>
        <w:t xml:space="preserve">The </w:t>
      </w:r>
      <w:r w:rsidR="0008761F">
        <w:rPr>
          <w:rFonts w:ascii="CMU Serif" w:hAnsi="CMU Serif" w:cs="CMU Serif"/>
          <w:sz w:val="24"/>
          <w:szCs w:val="24"/>
        </w:rPr>
        <w:t xml:space="preserve">fall detetion </w:t>
      </w:r>
      <w:r>
        <w:rPr>
          <w:rFonts w:ascii="CMU Serif" w:hAnsi="CMU Serif" w:cs="CMU Serif"/>
          <w:sz w:val="24"/>
          <w:szCs w:val="24"/>
        </w:rPr>
        <w:t xml:space="preserve">database can be extended to include personal information that will assist in abnormalities detection and false alarms reduction. </w:t>
      </w:r>
    </w:p>
    <w:p w14:paraId="0FC6DF07" w14:textId="78B21BC1" w:rsidR="0008761F" w:rsidRDefault="0008761F" w:rsidP="00A5134D">
      <w:pPr>
        <w:pStyle w:val="ListParagraph"/>
        <w:numPr>
          <w:ilvl w:val="0"/>
          <w:numId w:val="28"/>
        </w:numPr>
        <w:spacing w:after="160"/>
        <w:jc w:val="both"/>
        <w:rPr>
          <w:rFonts w:ascii="CMU Serif" w:hAnsi="CMU Serif" w:cs="CMU Serif"/>
          <w:sz w:val="24"/>
          <w:szCs w:val="24"/>
        </w:rPr>
      </w:pPr>
      <w:r>
        <w:rPr>
          <w:rFonts w:ascii="CMU Serif" w:hAnsi="CMU Serif" w:cs="CMU Serif"/>
          <w:sz w:val="24"/>
          <w:szCs w:val="24"/>
        </w:rPr>
        <w:t>The system performance can be enhanced by acquiring data from the target audience, then test the system on them.</w:t>
      </w:r>
    </w:p>
    <w:p w14:paraId="48DB01BE" w14:textId="1ADD38D0" w:rsidR="00A5134D" w:rsidRPr="00515049" w:rsidRDefault="00A5134D" w:rsidP="00A5134D">
      <w:pPr>
        <w:pStyle w:val="ListParagraph"/>
        <w:numPr>
          <w:ilvl w:val="0"/>
          <w:numId w:val="28"/>
        </w:numPr>
        <w:spacing w:after="160"/>
        <w:jc w:val="both"/>
        <w:rPr>
          <w:rFonts w:ascii="CMU Serif" w:hAnsi="CMU Serif" w:cs="CMU Serif"/>
          <w:sz w:val="24"/>
          <w:szCs w:val="24"/>
        </w:rPr>
      </w:pPr>
      <w:r>
        <w:rPr>
          <w:rFonts w:ascii="CMU Serif" w:hAnsi="CMU Serif" w:cs="CMU Serif"/>
          <w:sz w:val="24"/>
          <w:szCs w:val="24"/>
        </w:rPr>
        <w:t xml:space="preserve">The ECG signal and extracted features decryption system can be implemented as a mobile App instead on a host PC to provide mobile monitoring. </w:t>
      </w:r>
    </w:p>
    <w:p w14:paraId="34B36AAE" w14:textId="77777777" w:rsidR="00167BF4" w:rsidRDefault="00167BF4" w:rsidP="00167BF4">
      <w:pPr>
        <w:rPr>
          <w:rFonts w:ascii="CMU Serif" w:hAnsi="CMU Serif" w:cs="CMU Serif"/>
        </w:rPr>
      </w:pPr>
    </w:p>
    <w:p w14:paraId="62106AA1" w14:textId="77777777" w:rsidR="00167BF4" w:rsidRDefault="00167BF4" w:rsidP="00167BF4">
      <w:pPr>
        <w:rPr>
          <w:rFonts w:ascii="CMU Serif" w:hAnsi="CMU Serif" w:cs="CMU Serif"/>
        </w:rPr>
      </w:pPr>
      <w:r>
        <w:rPr>
          <w:rFonts w:ascii="CMU Serif" w:hAnsi="CMU Serif" w:cs="CMU Serif"/>
        </w:rPr>
        <w:br w:type="page"/>
      </w:r>
    </w:p>
    <w:p w14:paraId="2AD77F07" w14:textId="77777777" w:rsidR="00167BF4" w:rsidRDefault="00167BF4" w:rsidP="00167BF4">
      <w:pPr>
        <w:pStyle w:val="Heading1"/>
        <w:numPr>
          <w:ilvl w:val="0"/>
          <w:numId w:val="20"/>
        </w:numPr>
        <w:spacing w:after="200"/>
        <w:rPr>
          <w:rFonts w:ascii="CMU Serif" w:hAnsi="CMU Serif" w:cs="CMU Serif"/>
        </w:rPr>
      </w:pPr>
      <w:bookmarkStart w:id="136" w:name="_Toc453620483"/>
      <w:r>
        <w:rPr>
          <w:rFonts w:ascii="CMU Serif" w:hAnsi="CMU Serif" w:cs="CMU Serif"/>
        </w:rPr>
        <w:t>Students Reflection</w:t>
      </w:r>
      <w:bookmarkEnd w:id="136"/>
    </w:p>
    <w:p w14:paraId="4B5C11EC" w14:textId="5F796E52" w:rsidR="00423C49" w:rsidRPr="00423C49" w:rsidRDefault="00423C49" w:rsidP="00423C49">
      <w:pPr>
        <w:rPr>
          <w:rFonts w:ascii="CMU Serif" w:hAnsi="CMU Serif" w:cs="CMU Serif"/>
          <w:b/>
          <w:bCs/>
          <w:sz w:val="24"/>
          <w:szCs w:val="24"/>
        </w:rPr>
      </w:pPr>
      <w:r>
        <w:rPr>
          <w:rFonts w:ascii="CMU Serif" w:hAnsi="CMU Serif" w:cs="CMU Serif"/>
          <w:b/>
          <w:bCs/>
          <w:noProof/>
          <w:sz w:val="24"/>
          <w:szCs w:val="24"/>
        </w:rPr>
        <w:t>Dina</w:t>
      </w:r>
      <w:r w:rsidRPr="00423C49">
        <w:rPr>
          <w:rFonts w:ascii="CMU Serif" w:hAnsi="CMU Serif" w:cs="CMU Serif"/>
          <w:b/>
          <w:bCs/>
          <w:noProof/>
          <w:sz w:val="24"/>
          <w:szCs w:val="24"/>
        </w:rPr>
        <w:t>’s</w:t>
      </w:r>
      <w:r w:rsidRPr="00423C49">
        <w:rPr>
          <w:rFonts w:ascii="CMU Serif" w:hAnsi="CMU Serif" w:cs="CMU Serif"/>
          <w:b/>
          <w:bCs/>
          <w:sz w:val="24"/>
          <w:szCs w:val="24"/>
        </w:rPr>
        <w:t xml:space="preserve"> reflection</w:t>
      </w:r>
    </w:p>
    <w:p w14:paraId="40BA6FB4" w14:textId="6A575BD7" w:rsidR="00423C49" w:rsidRDefault="00423C49" w:rsidP="00423C49">
      <w:pPr>
        <w:ind w:firstLine="720"/>
        <w:jc w:val="both"/>
        <w:rPr>
          <w:rFonts w:ascii="CMU Serif" w:hAnsi="CMU Serif" w:cs="CMU Serif"/>
          <w:sz w:val="24"/>
          <w:szCs w:val="24"/>
        </w:rPr>
      </w:pPr>
      <w:r w:rsidRPr="00423C49">
        <w:rPr>
          <w:rFonts w:ascii="CMU Serif" w:hAnsi="CMU Serif" w:cs="CMU Serif"/>
          <w:sz w:val="24"/>
          <w:szCs w:val="24"/>
        </w:rPr>
        <w:t>During the senior project I have gained by this experience an exceptional level of knowledge. I had the opportunity to work with a new platform which is the Zynq Soc. I had learned how I can design hardware-software co-design system using the hardware and software inside the Zynq to implement intelligent healthcare system that will help elderly people and human with disabilities. Moreover, the senior design enhances my communication, research, self-learning, time management, and team work skills. Improving these skills will help me in future academic degree and work.</w:t>
      </w:r>
    </w:p>
    <w:p w14:paraId="03438DC4" w14:textId="22E7581D" w:rsidR="002114CF" w:rsidRPr="002114CF" w:rsidRDefault="002114CF" w:rsidP="002114CF">
      <w:pPr>
        <w:rPr>
          <w:rFonts w:ascii="CMU Serif" w:hAnsi="CMU Serif" w:cs="CMU Serif"/>
          <w:b/>
          <w:bCs/>
          <w:sz w:val="24"/>
          <w:szCs w:val="24"/>
        </w:rPr>
      </w:pPr>
      <w:r>
        <w:rPr>
          <w:rFonts w:ascii="CMU Serif" w:hAnsi="CMU Serif" w:cs="CMU Serif"/>
          <w:b/>
          <w:bCs/>
          <w:noProof/>
          <w:sz w:val="24"/>
          <w:szCs w:val="24"/>
        </w:rPr>
        <w:t>Hala</w:t>
      </w:r>
      <w:r w:rsidRPr="00423C49">
        <w:rPr>
          <w:rFonts w:ascii="CMU Serif" w:hAnsi="CMU Serif" w:cs="CMU Serif"/>
          <w:b/>
          <w:bCs/>
          <w:noProof/>
          <w:sz w:val="24"/>
          <w:szCs w:val="24"/>
        </w:rPr>
        <w:t>’s</w:t>
      </w:r>
      <w:r>
        <w:rPr>
          <w:rFonts w:ascii="CMU Serif" w:hAnsi="CMU Serif" w:cs="CMU Serif"/>
          <w:b/>
          <w:bCs/>
          <w:sz w:val="24"/>
          <w:szCs w:val="24"/>
        </w:rPr>
        <w:t xml:space="preserve"> reflection</w:t>
      </w:r>
    </w:p>
    <w:p w14:paraId="74E417D7" w14:textId="77777777" w:rsidR="002114CF" w:rsidRPr="00524709" w:rsidRDefault="002114CF" w:rsidP="002114CF">
      <w:pPr>
        <w:ind w:firstLine="720"/>
        <w:jc w:val="both"/>
        <w:rPr>
          <w:rFonts w:ascii="CMU Serif" w:hAnsi="CMU Serif" w:cs="CMU Serif"/>
          <w:sz w:val="24"/>
          <w:szCs w:val="24"/>
          <w:rtl/>
        </w:rPr>
      </w:pPr>
      <w:r w:rsidRPr="00F1714B">
        <w:rPr>
          <w:rFonts w:ascii="CMU Serif" w:hAnsi="CMU Serif" w:cs="CMU Serif"/>
          <w:sz w:val="24"/>
          <w:szCs w:val="24"/>
        </w:rPr>
        <w:t xml:space="preserve">The senior project experience was a bit tough and frustrating at sometimes, but it changed many aspects and introduced me to new knowledge and skills. This experience got me discover and learn new capabilities and expertise and use the skills I have gained in my four years journey in college.  I was introduced for the first time to the connected-health field and the importance of deploying computer engineering technologies into this area. I have also applied the knowledge gained from some course I have taken earlier, hardware/software co-design for instance, interfacing sensors, developing algorithms and compute its efficiency. This project experience also allowed me to experience different programming platforms (LabVIEW, Vivado and Vivado HLS), various modules (myRio toolkit, FPGA and real-time module) and new approaches in programming. One of the most important things I have actually gained from this project is teamwork skills, adapt to situations, and find solutions to problems efficiently, self-learning and documenting professionally.  </w:t>
      </w:r>
    </w:p>
    <w:p w14:paraId="2830EF89" w14:textId="77777777" w:rsidR="00167BF4" w:rsidRDefault="00167BF4" w:rsidP="00167BF4">
      <w:pPr>
        <w:rPr>
          <w:rFonts w:ascii="CMU Serif" w:hAnsi="CMU Serif" w:cs="CMU Serif"/>
          <w:b/>
          <w:bCs/>
          <w:sz w:val="24"/>
          <w:szCs w:val="24"/>
        </w:rPr>
      </w:pPr>
      <w:r>
        <w:rPr>
          <w:rFonts w:ascii="CMU Serif" w:hAnsi="CMU Serif" w:cs="CMU Serif"/>
          <w:b/>
          <w:bCs/>
          <w:noProof/>
          <w:sz w:val="24"/>
          <w:szCs w:val="24"/>
        </w:rPr>
        <w:t>Tasnim’s</w:t>
      </w:r>
      <w:r>
        <w:rPr>
          <w:rFonts w:ascii="CMU Serif" w:hAnsi="CMU Serif" w:cs="CMU Serif"/>
          <w:b/>
          <w:bCs/>
          <w:sz w:val="24"/>
          <w:szCs w:val="24"/>
        </w:rPr>
        <w:t xml:space="preserve"> reflection</w:t>
      </w:r>
    </w:p>
    <w:p w14:paraId="6174CE11" w14:textId="5637B11E" w:rsidR="00167BF4" w:rsidRPr="00277E99" w:rsidRDefault="00167BF4" w:rsidP="00277E99">
      <w:pPr>
        <w:jc w:val="both"/>
        <w:rPr>
          <w:rFonts w:ascii="CMU Serif" w:hAnsi="CMU Serif" w:cs="CMU Serif"/>
          <w:sz w:val="24"/>
          <w:szCs w:val="24"/>
        </w:rPr>
      </w:pPr>
      <w:r>
        <w:rPr>
          <w:rFonts w:ascii="CMU Serif" w:hAnsi="CMU Serif" w:cs="CMU Serif"/>
          <w:sz w:val="24"/>
          <w:szCs w:val="24"/>
        </w:rPr>
        <w:tab/>
        <w:t xml:space="preserve">The senior project represented an incredible experience and a great opportunity to bring </w:t>
      </w:r>
      <w:r>
        <w:rPr>
          <w:rFonts w:ascii="CMU Serif" w:hAnsi="CMU Serif" w:cs="CMU Serif"/>
          <w:noProof/>
          <w:sz w:val="24"/>
          <w:szCs w:val="24"/>
        </w:rPr>
        <w:t>me</w:t>
      </w:r>
      <w:r>
        <w:rPr>
          <w:rFonts w:ascii="CMU Serif" w:hAnsi="CMU Serif" w:cs="CMU Serif"/>
          <w:sz w:val="24"/>
          <w:szCs w:val="24"/>
        </w:rPr>
        <w:t xml:space="preserve"> to a whole new level of knowledge. </w:t>
      </w:r>
      <w:r>
        <w:rPr>
          <w:rFonts w:ascii="CMU Serif" w:hAnsi="CMU Serif" w:cs="CMU Serif"/>
          <w:noProof/>
          <w:sz w:val="24"/>
          <w:szCs w:val="24"/>
        </w:rPr>
        <w:t>This was</w:t>
      </w:r>
      <w:r>
        <w:rPr>
          <w:rFonts w:ascii="CMU Serif" w:hAnsi="CMU Serif" w:cs="CMU Serif"/>
          <w:sz w:val="24"/>
          <w:szCs w:val="24"/>
        </w:rPr>
        <w:t xml:space="preserve"> made possible by pushing </w:t>
      </w:r>
      <w:r>
        <w:rPr>
          <w:rFonts w:ascii="CMU Serif" w:hAnsi="CMU Serif" w:cs="CMU Serif"/>
          <w:noProof/>
          <w:sz w:val="24"/>
          <w:szCs w:val="24"/>
        </w:rPr>
        <w:t>me</w:t>
      </w:r>
      <w:r>
        <w:rPr>
          <w:rFonts w:ascii="CMU Serif" w:hAnsi="CMU Serif" w:cs="CMU Serif"/>
          <w:sz w:val="24"/>
          <w:szCs w:val="24"/>
        </w:rPr>
        <w:t xml:space="preserve"> from </w:t>
      </w:r>
      <w:r>
        <w:rPr>
          <w:rFonts w:ascii="CMU Serif" w:hAnsi="CMU Serif" w:cs="CMU Serif"/>
          <w:noProof/>
          <w:sz w:val="24"/>
          <w:szCs w:val="24"/>
        </w:rPr>
        <w:t>my</w:t>
      </w:r>
      <w:r>
        <w:rPr>
          <w:rFonts w:ascii="CMU Serif" w:hAnsi="CMU Serif" w:cs="CMU Serif"/>
          <w:sz w:val="24"/>
          <w:szCs w:val="24"/>
        </w:rPr>
        <w:t xml:space="preserve"> comfort zone, requiring </w:t>
      </w:r>
      <w:r>
        <w:rPr>
          <w:rFonts w:ascii="CMU Serif" w:hAnsi="CMU Serif" w:cs="CMU Serif"/>
          <w:noProof/>
          <w:sz w:val="24"/>
          <w:szCs w:val="24"/>
        </w:rPr>
        <w:t>me</w:t>
      </w:r>
      <w:r>
        <w:rPr>
          <w:rFonts w:ascii="CMU Serif" w:hAnsi="CMU Serif" w:cs="CMU Serif"/>
          <w:sz w:val="24"/>
          <w:szCs w:val="24"/>
        </w:rPr>
        <w:t xml:space="preserve"> to advance </w:t>
      </w:r>
      <w:r>
        <w:rPr>
          <w:rFonts w:ascii="CMU Serif" w:hAnsi="CMU Serif" w:cs="CMU Serif"/>
          <w:noProof/>
          <w:sz w:val="24"/>
          <w:szCs w:val="24"/>
        </w:rPr>
        <w:t>my</w:t>
      </w:r>
      <w:r>
        <w:rPr>
          <w:rFonts w:ascii="CMU Serif" w:hAnsi="CMU Serif" w:cs="CMU Serif"/>
          <w:sz w:val="24"/>
          <w:szCs w:val="24"/>
        </w:rPr>
        <w:t xml:space="preserve"> research skills, communication skills, presentation skills. As well-said, life begins at the end of </w:t>
      </w:r>
      <w:r>
        <w:rPr>
          <w:rFonts w:ascii="CMU Serif" w:hAnsi="CMU Serif" w:cs="CMU Serif"/>
          <w:noProof/>
          <w:sz w:val="24"/>
          <w:szCs w:val="24"/>
        </w:rPr>
        <w:t>your</w:t>
      </w:r>
      <w:r>
        <w:rPr>
          <w:rFonts w:ascii="CMU Serif" w:hAnsi="CMU Serif" w:cs="CMU Serif"/>
          <w:sz w:val="24"/>
          <w:szCs w:val="24"/>
        </w:rPr>
        <w:t xml:space="preserve"> comfort zone, and that has always been the case with this specific project. </w:t>
      </w:r>
      <w:r>
        <w:rPr>
          <w:rFonts w:ascii="CMU Serif" w:hAnsi="CMU Serif" w:cs="CMU Serif"/>
          <w:noProof/>
          <w:sz w:val="24"/>
          <w:szCs w:val="24"/>
        </w:rPr>
        <w:t>I</w:t>
      </w:r>
      <w:r>
        <w:rPr>
          <w:rFonts w:ascii="CMU Serif" w:hAnsi="CMU Serif" w:cs="CMU Serif"/>
          <w:sz w:val="24"/>
          <w:szCs w:val="24"/>
        </w:rPr>
        <w:t xml:space="preserve"> got to be introduced to the field of connected health for the first time and learn about the different methods in which technology can assist the medical sector, hence improve people’s way of living. On the other hand, the project allowed </w:t>
      </w:r>
      <w:r>
        <w:rPr>
          <w:rFonts w:ascii="CMU Serif" w:hAnsi="CMU Serif" w:cs="CMU Serif"/>
          <w:noProof/>
          <w:sz w:val="24"/>
          <w:szCs w:val="24"/>
        </w:rPr>
        <w:t>me</w:t>
      </w:r>
      <w:r>
        <w:rPr>
          <w:rFonts w:ascii="CMU Serif" w:hAnsi="CMU Serif" w:cs="CMU Serif"/>
          <w:sz w:val="24"/>
          <w:szCs w:val="24"/>
        </w:rPr>
        <w:t xml:space="preserve"> to experiment with new platforms, different modules, unfamiliar sensors, various programming environments apart from theoretical concepts, and adapt </w:t>
      </w:r>
      <w:r>
        <w:rPr>
          <w:rFonts w:ascii="CMU Serif" w:hAnsi="CMU Serif" w:cs="CMU Serif"/>
          <w:noProof/>
          <w:sz w:val="24"/>
          <w:szCs w:val="24"/>
        </w:rPr>
        <w:t>myself</w:t>
      </w:r>
      <w:r>
        <w:rPr>
          <w:rFonts w:ascii="CMU Serif" w:hAnsi="CMU Serif" w:cs="CMU Serif"/>
          <w:sz w:val="24"/>
          <w:szCs w:val="24"/>
        </w:rPr>
        <w:t xml:space="preserve"> </w:t>
      </w:r>
      <w:r>
        <w:rPr>
          <w:rFonts w:ascii="CMU Serif" w:hAnsi="CMU Serif" w:cs="CMU Serif"/>
          <w:noProof/>
          <w:sz w:val="24"/>
          <w:szCs w:val="24"/>
        </w:rPr>
        <w:t>to</w:t>
      </w:r>
      <w:r>
        <w:rPr>
          <w:rFonts w:ascii="CMU Serif" w:hAnsi="CMU Serif" w:cs="CMU Serif"/>
          <w:sz w:val="24"/>
          <w:szCs w:val="24"/>
        </w:rPr>
        <w:t xml:space="preserve"> them in a way that accomplishes the goal. </w:t>
      </w:r>
      <w:r>
        <w:rPr>
          <w:rFonts w:ascii="CMU Serif" w:hAnsi="CMU Serif" w:cs="CMU Serif"/>
          <w:noProof/>
          <w:sz w:val="24"/>
          <w:szCs w:val="24"/>
        </w:rPr>
        <w:t>In addition</w:t>
      </w:r>
      <w:r>
        <w:rPr>
          <w:rFonts w:ascii="CMU Serif" w:hAnsi="CMU Serif" w:cs="CMU Serif"/>
          <w:sz w:val="24"/>
          <w:szCs w:val="24"/>
        </w:rPr>
        <w:t xml:space="preserve">, the senior project enhanced </w:t>
      </w:r>
      <w:r>
        <w:rPr>
          <w:rFonts w:ascii="CMU Serif" w:hAnsi="CMU Serif" w:cs="CMU Serif"/>
          <w:noProof/>
          <w:sz w:val="24"/>
          <w:szCs w:val="24"/>
        </w:rPr>
        <w:t>my</w:t>
      </w:r>
      <w:r>
        <w:rPr>
          <w:rFonts w:ascii="CMU Serif" w:hAnsi="CMU Serif" w:cs="CMU Serif"/>
          <w:sz w:val="24"/>
          <w:szCs w:val="24"/>
        </w:rPr>
        <w:t xml:space="preserve"> team work skills, time management </w:t>
      </w:r>
      <w:r>
        <w:rPr>
          <w:rFonts w:ascii="CMU Serif" w:hAnsi="CMU Serif" w:cs="CMU Serif"/>
          <w:noProof/>
          <w:sz w:val="24"/>
          <w:szCs w:val="24"/>
        </w:rPr>
        <w:t>skills,</w:t>
      </w:r>
      <w:r>
        <w:rPr>
          <w:rFonts w:ascii="CMU Serif" w:hAnsi="CMU Serif" w:cs="CMU Serif"/>
          <w:sz w:val="24"/>
          <w:szCs w:val="24"/>
        </w:rPr>
        <w:t xml:space="preserve"> and self-learning, which introduced </w:t>
      </w:r>
      <w:r>
        <w:rPr>
          <w:rFonts w:ascii="CMU Serif" w:hAnsi="CMU Serif" w:cs="CMU Serif"/>
          <w:noProof/>
          <w:sz w:val="24"/>
          <w:szCs w:val="24"/>
        </w:rPr>
        <w:t>me</w:t>
      </w:r>
      <w:r>
        <w:rPr>
          <w:rFonts w:ascii="CMU Serif" w:hAnsi="CMU Serif" w:cs="CMU Serif"/>
          <w:sz w:val="24"/>
          <w:szCs w:val="24"/>
        </w:rPr>
        <w:t xml:space="preserve"> to the real world experience. Through this </w:t>
      </w:r>
      <w:r>
        <w:rPr>
          <w:rFonts w:ascii="CMU Serif" w:hAnsi="CMU Serif" w:cs="CMU Serif"/>
          <w:noProof/>
          <w:sz w:val="24"/>
          <w:szCs w:val="24"/>
        </w:rPr>
        <w:t>project,</w:t>
      </w:r>
      <w:r>
        <w:rPr>
          <w:rFonts w:ascii="CMU Serif" w:hAnsi="CMU Serif" w:cs="CMU Serif"/>
          <w:sz w:val="24"/>
          <w:szCs w:val="24"/>
        </w:rPr>
        <w:t xml:space="preserve"> </w:t>
      </w:r>
      <w:r>
        <w:rPr>
          <w:rFonts w:ascii="CMU Serif" w:hAnsi="CMU Serif" w:cs="CMU Serif"/>
          <w:noProof/>
          <w:sz w:val="24"/>
          <w:szCs w:val="24"/>
        </w:rPr>
        <w:t>I</w:t>
      </w:r>
      <w:r>
        <w:rPr>
          <w:rFonts w:ascii="CMU Serif" w:hAnsi="CMU Serif" w:cs="CMU Serif"/>
          <w:sz w:val="24"/>
          <w:szCs w:val="24"/>
        </w:rPr>
        <w:t xml:space="preserve"> aim to continue </w:t>
      </w:r>
      <w:r>
        <w:rPr>
          <w:rFonts w:ascii="CMU Serif" w:hAnsi="CMU Serif" w:cs="CMU Serif"/>
          <w:noProof/>
          <w:sz w:val="24"/>
          <w:szCs w:val="24"/>
        </w:rPr>
        <w:t>on</w:t>
      </w:r>
      <w:r>
        <w:rPr>
          <w:rFonts w:ascii="CMU Serif" w:hAnsi="CMU Serif" w:cs="CMU Serif"/>
          <w:sz w:val="24"/>
          <w:szCs w:val="24"/>
        </w:rPr>
        <w:t xml:space="preserve"> the path of </w:t>
      </w:r>
      <w:r>
        <w:rPr>
          <w:rFonts w:ascii="CMU Serif" w:hAnsi="CMU Serif" w:cs="CMU Serif"/>
          <w:noProof/>
          <w:sz w:val="24"/>
          <w:szCs w:val="24"/>
        </w:rPr>
        <w:t>research</w:t>
      </w:r>
      <w:r>
        <w:rPr>
          <w:rFonts w:ascii="CMU Serif" w:hAnsi="CMU Serif" w:cs="CMU Serif"/>
          <w:sz w:val="24"/>
          <w:szCs w:val="24"/>
        </w:rPr>
        <w:t xml:space="preserve"> and </w:t>
      </w:r>
      <w:r>
        <w:rPr>
          <w:rFonts w:ascii="CMU Serif" w:hAnsi="CMU Serif" w:cs="CMU Serif"/>
          <w:noProof/>
          <w:sz w:val="24"/>
          <w:szCs w:val="24"/>
        </w:rPr>
        <w:t>I</w:t>
      </w:r>
      <w:r>
        <w:rPr>
          <w:rFonts w:ascii="CMU Serif" w:hAnsi="CMU Serif" w:cs="CMU Serif"/>
          <w:sz w:val="24"/>
          <w:szCs w:val="24"/>
        </w:rPr>
        <w:t xml:space="preserve"> am motivated to gain higher academic degrees.</w:t>
      </w:r>
    </w:p>
    <w:sectPr w:rsidR="00167BF4" w:rsidRPr="00277E99" w:rsidSect="00B1708B">
      <w:pgSz w:w="11906" w:h="16838"/>
      <w:pgMar w:top="1440" w:right="1440" w:bottom="1440" w:left="1440" w:header="0" w:footer="49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3" w:author="Tasnim Ismail" w:date="2016-06-06T14:27:00Z" w:initials="TI">
    <w:p w14:paraId="45C5C224" w14:textId="2E4FCC5A" w:rsidR="004A2FAC" w:rsidRDefault="004A2FAC">
      <w:pPr>
        <w:pStyle w:val="CommentText"/>
      </w:pPr>
      <w:r>
        <w:rPr>
          <w:rStyle w:val="CommentReference"/>
        </w:rPr>
        <w:annotationRef/>
      </w:r>
      <w:r>
        <w:t>Ryan asks, how small?</w:t>
      </w:r>
    </w:p>
  </w:comment>
  <w:comment w:id="74" w:author="Tasnim Ismail" w:date="2016-06-06T14:27:00Z" w:initials="TI">
    <w:p w14:paraId="75E8F97C" w14:textId="1CB91243" w:rsidR="004A2FAC" w:rsidRDefault="004A2FAC">
      <w:pPr>
        <w:pStyle w:val="CommentText"/>
      </w:pPr>
      <w:r>
        <w:rPr>
          <w:rStyle w:val="CommentReference"/>
        </w:rPr>
        <w:annotationRef/>
      </w:r>
      <w:r>
        <w:t>Ryan asks, what weight?</w:t>
      </w:r>
    </w:p>
  </w:comment>
  <w:comment w:id="89" w:author="Tasnim Ismail" w:date="2016-06-06T14:36:00Z" w:initials="TI">
    <w:p w14:paraId="790A96A6" w14:textId="2EC284F5" w:rsidR="004A2FAC" w:rsidRDefault="004A2FAC" w:rsidP="00290BAA">
      <w:pPr>
        <w:pStyle w:val="CommentText"/>
      </w:pPr>
      <w:r>
        <w:rPr>
          <w:rStyle w:val="CommentReference"/>
        </w:rPr>
        <w:annotationRef/>
      </w:r>
      <w:r>
        <w:t xml:space="preserve">Ryna says remove the Zedboard from SDP2 </w:t>
      </w:r>
    </w:p>
  </w:comment>
  <w:comment w:id="130" w:author="Qutaibah M. Malluhi" w:date="2016-05-28T13:02:00Z" w:initials="QM">
    <w:p w14:paraId="78CD8465" w14:textId="30CB665F" w:rsidR="004A2FAC" w:rsidRDefault="004A2FAC">
      <w:pPr>
        <w:pStyle w:val="CommentText"/>
      </w:pPr>
      <w:r>
        <w:rPr>
          <w:rStyle w:val="CommentReference"/>
        </w:rPr>
        <w:annotationRef/>
      </w:r>
      <w:r>
        <w:t>rephrase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C5C224" w15:done="0"/>
  <w15:commentEx w15:paraId="75E8F97C" w15:done="0"/>
  <w15:commentEx w15:paraId="790A96A6" w15:done="0"/>
  <w15:commentEx w15:paraId="78CD84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C5C224" w16cid:durableId="2040C23C"/>
  <w16cid:commentId w16cid:paraId="75E8F97C" w16cid:durableId="2040C23D"/>
  <w16cid:commentId w16cid:paraId="790A96A6" w16cid:durableId="2040C23E"/>
  <w16cid:commentId w16cid:paraId="78CD8465" w16cid:durableId="2040C2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276987" w14:textId="77777777" w:rsidR="007F5536" w:rsidRDefault="007F5536" w:rsidP="00165445">
      <w:pPr>
        <w:spacing w:after="0" w:line="240" w:lineRule="auto"/>
      </w:pPr>
      <w:r>
        <w:separator/>
      </w:r>
    </w:p>
  </w:endnote>
  <w:endnote w:type="continuationSeparator" w:id="0">
    <w:p w14:paraId="6668EC6B" w14:textId="77777777" w:rsidR="007F5536" w:rsidRDefault="007F5536" w:rsidP="00165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w:altName w:val="Cambria Math"/>
    <w:charset w:val="00"/>
    <w:family w:val="auto"/>
    <w:pitch w:val="variable"/>
    <w:sig w:usb0="E10002FF" w:usb1="5201E9EB" w:usb2="02020004"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6410992"/>
      <w:docPartObj>
        <w:docPartGallery w:val="Page Numbers (Bottom of Page)"/>
        <w:docPartUnique/>
      </w:docPartObj>
    </w:sdtPr>
    <w:sdtEndPr>
      <w:rPr>
        <w:color w:val="7F7F7F" w:themeColor="background1" w:themeShade="7F"/>
        <w:spacing w:val="60"/>
      </w:rPr>
    </w:sdtEndPr>
    <w:sdtContent>
      <w:p w14:paraId="0DDCB648" w14:textId="0C51F9A2" w:rsidR="004A2FAC" w:rsidRDefault="004A2FA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77E99" w:rsidRPr="00277E99">
          <w:rPr>
            <w:b/>
            <w:bCs/>
            <w:noProof/>
          </w:rPr>
          <w:t>69</w:t>
        </w:r>
        <w:r>
          <w:rPr>
            <w:b/>
            <w:bCs/>
            <w:noProof/>
          </w:rPr>
          <w:fldChar w:fldCharType="end"/>
        </w:r>
        <w:r>
          <w:rPr>
            <w:b/>
            <w:bCs/>
          </w:rPr>
          <w:t xml:space="preserve"> | </w:t>
        </w:r>
        <w:r>
          <w:rPr>
            <w:color w:val="7F7F7F" w:themeColor="background1" w:themeShade="7F"/>
            <w:spacing w:val="60"/>
          </w:rPr>
          <w:t>Page</w:t>
        </w:r>
      </w:p>
    </w:sdtContent>
  </w:sdt>
  <w:p w14:paraId="49B85940" w14:textId="77777777" w:rsidR="004A2FAC" w:rsidRDefault="004A2F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5D0E7" w14:textId="77777777" w:rsidR="007F5536" w:rsidRDefault="007F5536" w:rsidP="00165445">
      <w:pPr>
        <w:spacing w:after="0" w:line="240" w:lineRule="auto"/>
      </w:pPr>
      <w:r>
        <w:separator/>
      </w:r>
    </w:p>
  </w:footnote>
  <w:footnote w:type="continuationSeparator" w:id="0">
    <w:p w14:paraId="51FD3630" w14:textId="77777777" w:rsidR="007F5536" w:rsidRDefault="007F5536" w:rsidP="00165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63AF0"/>
    <w:multiLevelType w:val="hybridMultilevel"/>
    <w:tmpl w:val="3E0A8340"/>
    <w:lvl w:ilvl="0" w:tplc="417C807A">
      <w:start w:val="9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E395E"/>
    <w:multiLevelType w:val="multilevel"/>
    <w:tmpl w:val="5A20E646"/>
    <w:lvl w:ilvl="0">
      <w:start w:val="1"/>
      <w:numFmt w:val="decimal"/>
      <w:lvlText w:val="%1."/>
      <w:lvlJc w:val="left"/>
      <w:pPr>
        <w:ind w:left="720" w:hanging="360"/>
      </w:pPr>
    </w:lvl>
    <w:lvl w:ilvl="1">
      <w:start w:val="1"/>
      <w:numFmt w:val="decimal"/>
      <w:isLgl/>
      <w:lvlText w:val="%1.%2."/>
      <w:lvlJc w:val="left"/>
      <w:pPr>
        <w:ind w:left="1211" w:hanging="360"/>
      </w:pPr>
    </w:lvl>
    <w:lvl w:ilvl="2">
      <w:start w:val="1"/>
      <w:numFmt w:val="decimal"/>
      <w:isLgl/>
      <w:lvlText w:val="%1.%2.%3."/>
      <w:lvlJc w:val="left"/>
      <w:pPr>
        <w:ind w:left="2062" w:hanging="720"/>
      </w:pPr>
    </w:lvl>
    <w:lvl w:ilvl="3">
      <w:start w:val="1"/>
      <w:numFmt w:val="decimal"/>
      <w:isLgl/>
      <w:lvlText w:val="%1.%2.%3.%4."/>
      <w:lvlJc w:val="left"/>
      <w:pPr>
        <w:ind w:left="2553" w:hanging="720"/>
      </w:pPr>
    </w:lvl>
    <w:lvl w:ilvl="4">
      <w:start w:val="1"/>
      <w:numFmt w:val="decimal"/>
      <w:isLgl/>
      <w:lvlText w:val="%1.%2.%3.%4.%5."/>
      <w:lvlJc w:val="left"/>
      <w:pPr>
        <w:ind w:left="3404" w:hanging="1080"/>
      </w:pPr>
    </w:lvl>
    <w:lvl w:ilvl="5">
      <w:start w:val="1"/>
      <w:numFmt w:val="decimal"/>
      <w:isLgl/>
      <w:lvlText w:val="%1.%2.%3.%4.%5.%6."/>
      <w:lvlJc w:val="left"/>
      <w:pPr>
        <w:ind w:left="3895" w:hanging="1080"/>
      </w:pPr>
    </w:lvl>
    <w:lvl w:ilvl="6">
      <w:start w:val="1"/>
      <w:numFmt w:val="decimal"/>
      <w:isLgl/>
      <w:lvlText w:val="%1.%2.%3.%4.%5.%6.%7."/>
      <w:lvlJc w:val="left"/>
      <w:pPr>
        <w:ind w:left="4746" w:hanging="1440"/>
      </w:pPr>
    </w:lvl>
    <w:lvl w:ilvl="7">
      <w:start w:val="1"/>
      <w:numFmt w:val="decimal"/>
      <w:isLgl/>
      <w:lvlText w:val="%1.%2.%3.%4.%5.%6.%7.%8."/>
      <w:lvlJc w:val="left"/>
      <w:pPr>
        <w:ind w:left="5237" w:hanging="1440"/>
      </w:pPr>
    </w:lvl>
    <w:lvl w:ilvl="8">
      <w:start w:val="1"/>
      <w:numFmt w:val="decimal"/>
      <w:isLgl/>
      <w:lvlText w:val="%1.%2.%3.%4.%5.%6.%7.%8.%9."/>
      <w:lvlJc w:val="left"/>
      <w:pPr>
        <w:ind w:left="6088" w:hanging="1800"/>
      </w:pPr>
    </w:lvl>
  </w:abstractNum>
  <w:abstractNum w:abstractNumId="2" w15:restartNumberingAfterBreak="0">
    <w:nsid w:val="0B310169"/>
    <w:multiLevelType w:val="hybridMultilevel"/>
    <w:tmpl w:val="EB62C2E8"/>
    <w:lvl w:ilvl="0" w:tplc="DE16A2B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C635BF9"/>
    <w:multiLevelType w:val="hybridMultilevel"/>
    <w:tmpl w:val="E788FFC8"/>
    <w:lvl w:ilvl="0" w:tplc="8794A37A">
      <w:start w:val="9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56281"/>
    <w:multiLevelType w:val="multilevel"/>
    <w:tmpl w:val="6E6221EC"/>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A1548A"/>
    <w:multiLevelType w:val="hybridMultilevel"/>
    <w:tmpl w:val="EE108E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42637AB"/>
    <w:multiLevelType w:val="multilevel"/>
    <w:tmpl w:val="CB8A2818"/>
    <w:lvl w:ilvl="0">
      <w:start w:val="5"/>
      <w:numFmt w:val="decimal"/>
      <w:lvlText w:val="%1."/>
      <w:lvlJc w:val="left"/>
      <w:pPr>
        <w:ind w:left="765" w:hanging="765"/>
      </w:pPr>
      <w:rPr>
        <w:rFonts w:hint="default"/>
      </w:rPr>
    </w:lvl>
    <w:lvl w:ilvl="1">
      <w:start w:val="3"/>
      <w:numFmt w:val="decimal"/>
      <w:lvlText w:val="%1.%2."/>
      <w:lvlJc w:val="left"/>
      <w:pPr>
        <w:ind w:left="765" w:hanging="765"/>
      </w:pPr>
      <w:rPr>
        <w:rFonts w:hint="default"/>
      </w:rPr>
    </w:lvl>
    <w:lvl w:ilvl="2">
      <w:start w:val="3"/>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3A7625"/>
    <w:multiLevelType w:val="hybridMultilevel"/>
    <w:tmpl w:val="6096BC54"/>
    <w:lvl w:ilvl="0" w:tplc="ECFC1F86">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45A12AF"/>
    <w:multiLevelType w:val="hybridMultilevel"/>
    <w:tmpl w:val="7D3492C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34F270C3"/>
    <w:multiLevelType w:val="hybridMultilevel"/>
    <w:tmpl w:val="C45EE6A0"/>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0" w15:restartNumberingAfterBreak="0">
    <w:nsid w:val="367A2A95"/>
    <w:multiLevelType w:val="multilevel"/>
    <w:tmpl w:val="7DE42576"/>
    <w:lvl w:ilvl="0">
      <w:start w:val="1"/>
      <w:numFmt w:val="decimal"/>
      <w:lvlText w:val="%1."/>
      <w:lvlJc w:val="left"/>
      <w:pPr>
        <w:ind w:left="360" w:hanging="360"/>
      </w:pPr>
      <w:rPr>
        <w:rFonts w:ascii="CMU Serif" w:eastAsiaTheme="minorEastAsia" w:hAnsi="CMU Serif" w:cs="CMU Serif"/>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93390A"/>
    <w:multiLevelType w:val="multilevel"/>
    <w:tmpl w:val="0ADE2D4A"/>
    <w:lvl w:ilvl="0">
      <w:start w:val="4"/>
      <w:numFmt w:val="decimal"/>
      <w:lvlText w:val="%1."/>
      <w:lvlJc w:val="left"/>
      <w:pPr>
        <w:ind w:left="630" w:hanging="630"/>
      </w:pPr>
    </w:lvl>
    <w:lvl w:ilvl="1">
      <w:start w:val="4"/>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12" w15:restartNumberingAfterBreak="0">
    <w:nsid w:val="39216E08"/>
    <w:multiLevelType w:val="hybridMultilevel"/>
    <w:tmpl w:val="0206E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9B80A4F"/>
    <w:multiLevelType w:val="hybridMultilevel"/>
    <w:tmpl w:val="E7403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BAD204D"/>
    <w:multiLevelType w:val="hybridMultilevel"/>
    <w:tmpl w:val="CAEA1FF8"/>
    <w:lvl w:ilvl="0" w:tplc="ECFC1F86">
      <w:start w:val="2"/>
      <w:numFmt w:val="bullet"/>
      <w:lvlText w:val="-"/>
      <w:lvlJc w:val="left"/>
      <w:pPr>
        <w:ind w:left="395" w:hanging="360"/>
      </w:pPr>
      <w:rPr>
        <w:rFonts w:ascii="Times New Roman" w:eastAsiaTheme="minorEastAsia" w:hAnsi="Times New Roman" w:cs="Times New Roman" w:hint="default"/>
      </w:rPr>
    </w:lvl>
    <w:lvl w:ilvl="1" w:tplc="04090003">
      <w:start w:val="1"/>
      <w:numFmt w:val="bullet"/>
      <w:lvlText w:val="o"/>
      <w:lvlJc w:val="left"/>
      <w:pPr>
        <w:ind w:left="1115" w:hanging="360"/>
      </w:pPr>
      <w:rPr>
        <w:rFonts w:ascii="Courier New" w:hAnsi="Courier New" w:cs="Courier New" w:hint="default"/>
      </w:rPr>
    </w:lvl>
    <w:lvl w:ilvl="2" w:tplc="04090005">
      <w:start w:val="1"/>
      <w:numFmt w:val="bullet"/>
      <w:lvlText w:val=""/>
      <w:lvlJc w:val="left"/>
      <w:pPr>
        <w:ind w:left="1835" w:hanging="360"/>
      </w:pPr>
      <w:rPr>
        <w:rFonts w:ascii="Wingdings" w:hAnsi="Wingdings" w:hint="default"/>
      </w:rPr>
    </w:lvl>
    <w:lvl w:ilvl="3" w:tplc="04090001">
      <w:start w:val="1"/>
      <w:numFmt w:val="bullet"/>
      <w:lvlText w:val=""/>
      <w:lvlJc w:val="left"/>
      <w:pPr>
        <w:ind w:left="2555" w:hanging="360"/>
      </w:pPr>
      <w:rPr>
        <w:rFonts w:ascii="Symbol" w:hAnsi="Symbol" w:hint="default"/>
      </w:rPr>
    </w:lvl>
    <w:lvl w:ilvl="4" w:tplc="04090003">
      <w:start w:val="1"/>
      <w:numFmt w:val="bullet"/>
      <w:lvlText w:val="o"/>
      <w:lvlJc w:val="left"/>
      <w:pPr>
        <w:ind w:left="3275" w:hanging="360"/>
      </w:pPr>
      <w:rPr>
        <w:rFonts w:ascii="Courier New" w:hAnsi="Courier New" w:cs="Courier New" w:hint="default"/>
      </w:rPr>
    </w:lvl>
    <w:lvl w:ilvl="5" w:tplc="04090005">
      <w:start w:val="1"/>
      <w:numFmt w:val="bullet"/>
      <w:lvlText w:val=""/>
      <w:lvlJc w:val="left"/>
      <w:pPr>
        <w:ind w:left="3995" w:hanging="360"/>
      </w:pPr>
      <w:rPr>
        <w:rFonts w:ascii="Wingdings" w:hAnsi="Wingdings" w:hint="default"/>
      </w:rPr>
    </w:lvl>
    <w:lvl w:ilvl="6" w:tplc="04090001">
      <w:start w:val="1"/>
      <w:numFmt w:val="bullet"/>
      <w:lvlText w:val=""/>
      <w:lvlJc w:val="left"/>
      <w:pPr>
        <w:ind w:left="4715" w:hanging="360"/>
      </w:pPr>
      <w:rPr>
        <w:rFonts w:ascii="Symbol" w:hAnsi="Symbol" w:hint="default"/>
      </w:rPr>
    </w:lvl>
    <w:lvl w:ilvl="7" w:tplc="04090003">
      <w:start w:val="1"/>
      <w:numFmt w:val="bullet"/>
      <w:lvlText w:val="o"/>
      <w:lvlJc w:val="left"/>
      <w:pPr>
        <w:ind w:left="5435" w:hanging="360"/>
      </w:pPr>
      <w:rPr>
        <w:rFonts w:ascii="Courier New" w:hAnsi="Courier New" w:cs="Courier New" w:hint="default"/>
      </w:rPr>
    </w:lvl>
    <w:lvl w:ilvl="8" w:tplc="04090005">
      <w:start w:val="1"/>
      <w:numFmt w:val="bullet"/>
      <w:lvlText w:val=""/>
      <w:lvlJc w:val="left"/>
      <w:pPr>
        <w:ind w:left="6155" w:hanging="360"/>
      </w:pPr>
      <w:rPr>
        <w:rFonts w:ascii="Wingdings" w:hAnsi="Wingdings" w:hint="default"/>
      </w:rPr>
    </w:lvl>
  </w:abstractNum>
  <w:abstractNum w:abstractNumId="15" w15:restartNumberingAfterBreak="0">
    <w:nsid w:val="3DD84E0B"/>
    <w:multiLevelType w:val="hybridMultilevel"/>
    <w:tmpl w:val="D596866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C3540BE"/>
    <w:multiLevelType w:val="hybridMultilevel"/>
    <w:tmpl w:val="EF9CC092"/>
    <w:lvl w:ilvl="0" w:tplc="9034893A">
      <w:numFmt w:val="bullet"/>
      <w:lvlText w:val=""/>
      <w:lvlJc w:val="left"/>
      <w:pPr>
        <w:ind w:left="720" w:hanging="360"/>
      </w:pPr>
      <w:rPr>
        <w:rFonts w:ascii="Symbol" w:eastAsiaTheme="minorHAnsi" w:hAnsi="Symbol" w:cs="CMU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2D607A"/>
    <w:multiLevelType w:val="multilevel"/>
    <w:tmpl w:val="098A6CF4"/>
    <w:lvl w:ilvl="0">
      <w:start w:val="5"/>
      <w:numFmt w:val="decimal"/>
      <w:lvlText w:val="%1."/>
      <w:lvlJc w:val="left"/>
      <w:pPr>
        <w:ind w:left="840" w:hanging="840"/>
      </w:pPr>
    </w:lvl>
    <w:lvl w:ilvl="1">
      <w:start w:val="2"/>
      <w:numFmt w:val="decimal"/>
      <w:lvlText w:val="%1.%2."/>
      <w:lvlJc w:val="left"/>
      <w:pPr>
        <w:ind w:left="840" w:hanging="840"/>
      </w:pPr>
    </w:lvl>
    <w:lvl w:ilvl="2">
      <w:start w:val="2"/>
      <w:numFmt w:val="decimal"/>
      <w:lvlText w:val="%1.%2.%3."/>
      <w:lvlJc w:val="left"/>
      <w:pPr>
        <w:ind w:left="1080" w:hanging="1080"/>
      </w:pPr>
    </w:lvl>
    <w:lvl w:ilvl="3">
      <w:start w:val="1"/>
      <w:numFmt w:val="decimal"/>
      <w:lvlText w:val="%1.%2.%3.%4."/>
      <w:lvlJc w:val="left"/>
      <w:pPr>
        <w:ind w:left="261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18" w15:restartNumberingAfterBreak="0">
    <w:nsid w:val="53DD7A37"/>
    <w:multiLevelType w:val="hybridMultilevel"/>
    <w:tmpl w:val="EF0A0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A787DAF"/>
    <w:multiLevelType w:val="hybridMultilevel"/>
    <w:tmpl w:val="8C54F408"/>
    <w:lvl w:ilvl="0" w:tplc="A5369F1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AAA6B24"/>
    <w:multiLevelType w:val="hybridMultilevel"/>
    <w:tmpl w:val="170C714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1" w15:restartNumberingAfterBreak="0">
    <w:nsid w:val="5B8C51AA"/>
    <w:multiLevelType w:val="multilevel"/>
    <w:tmpl w:val="8CA64F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BE6954"/>
    <w:multiLevelType w:val="multilevel"/>
    <w:tmpl w:val="5EECEFA0"/>
    <w:lvl w:ilvl="0">
      <w:start w:val="1"/>
      <w:numFmt w:val="decimal"/>
      <w:lvlText w:val="%1."/>
      <w:lvlJc w:val="left"/>
      <w:pPr>
        <w:ind w:left="720" w:hanging="360"/>
      </w:pPr>
    </w:lvl>
    <w:lvl w:ilvl="1">
      <w:start w:val="2"/>
      <w:numFmt w:val="decimal"/>
      <w:isLgl/>
      <w:lvlText w:val="%1.%2"/>
      <w:lvlJc w:val="left"/>
      <w:pPr>
        <w:ind w:left="915" w:hanging="555"/>
      </w:pPr>
    </w:lvl>
    <w:lvl w:ilvl="2">
      <w:start w:val="3"/>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23" w15:restartNumberingAfterBreak="0">
    <w:nsid w:val="5F632F37"/>
    <w:multiLevelType w:val="hybridMultilevel"/>
    <w:tmpl w:val="DC72B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1B93425"/>
    <w:multiLevelType w:val="hybridMultilevel"/>
    <w:tmpl w:val="8F649B74"/>
    <w:lvl w:ilvl="0" w:tplc="539E37E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1BD5669"/>
    <w:multiLevelType w:val="hybridMultilevel"/>
    <w:tmpl w:val="7464A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D76103D"/>
    <w:multiLevelType w:val="multilevel"/>
    <w:tmpl w:val="4B56B6BA"/>
    <w:lvl w:ilvl="0">
      <w:start w:val="6"/>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3240" w:hanging="3240"/>
      </w:pPr>
    </w:lvl>
  </w:abstractNum>
  <w:abstractNum w:abstractNumId="27" w15:restartNumberingAfterBreak="0">
    <w:nsid w:val="726F5C29"/>
    <w:multiLevelType w:val="multilevel"/>
    <w:tmpl w:val="D37CF52E"/>
    <w:lvl w:ilvl="0">
      <w:start w:val="5"/>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5587244"/>
    <w:multiLevelType w:val="multilevel"/>
    <w:tmpl w:val="5C0A749A"/>
    <w:lvl w:ilvl="0">
      <w:start w:val="1"/>
      <w:numFmt w:val="decimal"/>
      <w:lvlText w:val="%1."/>
      <w:lvlJc w:val="left"/>
      <w:pPr>
        <w:ind w:left="720" w:hanging="360"/>
      </w:pPr>
    </w:lvl>
    <w:lvl w:ilvl="1">
      <w:start w:val="6"/>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9" w15:restartNumberingAfterBreak="0">
    <w:nsid w:val="7A027194"/>
    <w:multiLevelType w:val="hybridMultilevel"/>
    <w:tmpl w:val="8D740EEC"/>
    <w:lvl w:ilvl="0" w:tplc="375E666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C1D4781"/>
    <w:multiLevelType w:val="hybridMultilevel"/>
    <w:tmpl w:val="9E00EB9E"/>
    <w:lvl w:ilvl="0" w:tplc="E4927A7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10"/>
  </w:num>
  <w:num w:numId="2">
    <w:abstractNumId w:val="23"/>
  </w:num>
  <w:num w:numId="3">
    <w:abstractNumId w:val="25"/>
  </w:num>
  <w:num w:numId="4">
    <w:abstractNumId w:val="7"/>
  </w:num>
  <w:num w:numId="5">
    <w:abstractNumId w:val="24"/>
  </w:num>
  <w:num w:numId="6">
    <w:abstractNumId w:val="18"/>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9"/>
  </w:num>
  <w:num w:numId="10">
    <w:abstractNumId w:val="22"/>
    <w:lvlOverride w:ilvl="0">
      <w:startOverride w:val="1"/>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17"/>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15"/>
  </w:num>
  <w:num w:numId="28">
    <w:abstractNumId w:val="16"/>
  </w:num>
  <w:num w:numId="29">
    <w:abstractNumId w:val="4"/>
  </w:num>
  <w:num w:numId="30">
    <w:abstractNumId w:val="27"/>
  </w:num>
  <w:num w:numId="31">
    <w:abstractNumId w:val="6"/>
  </w:num>
  <w:num w:numId="32">
    <w:abstractNumId w:val="0"/>
  </w:num>
  <w:num w:numId="3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snim Ismail">
    <w15:presenceInfo w15:providerId="Windows Live" w15:userId="fb6e4727d75aa894"/>
  </w15:person>
  <w15:person w15:author="QF">
    <w15:presenceInfo w15:providerId="None" w15:userId="Q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DAyMjM2NjQysTCwNDNR0lEKTi0uzszPAykwNKwFAMRa8motAAAA"/>
  </w:docVars>
  <w:rsids>
    <w:rsidRoot w:val="00144FF1"/>
    <w:rsid w:val="00017779"/>
    <w:rsid w:val="00041C24"/>
    <w:rsid w:val="00043F66"/>
    <w:rsid w:val="0004442B"/>
    <w:rsid w:val="00052DC1"/>
    <w:rsid w:val="0005787E"/>
    <w:rsid w:val="0006459D"/>
    <w:rsid w:val="000812EF"/>
    <w:rsid w:val="0008761F"/>
    <w:rsid w:val="00096570"/>
    <w:rsid w:val="000A215D"/>
    <w:rsid w:val="000A484D"/>
    <w:rsid w:val="000B1B5B"/>
    <w:rsid w:val="000F4DF2"/>
    <w:rsid w:val="000F6FBB"/>
    <w:rsid w:val="001117BD"/>
    <w:rsid w:val="00115D3D"/>
    <w:rsid w:val="00120B1D"/>
    <w:rsid w:val="00141040"/>
    <w:rsid w:val="00143363"/>
    <w:rsid w:val="00144FF1"/>
    <w:rsid w:val="001451CF"/>
    <w:rsid w:val="0014725D"/>
    <w:rsid w:val="0015003C"/>
    <w:rsid w:val="0015516C"/>
    <w:rsid w:val="00163071"/>
    <w:rsid w:val="00165445"/>
    <w:rsid w:val="00166399"/>
    <w:rsid w:val="00167BF4"/>
    <w:rsid w:val="00190C5C"/>
    <w:rsid w:val="00192C8B"/>
    <w:rsid w:val="001940C5"/>
    <w:rsid w:val="001A4573"/>
    <w:rsid w:val="001A5ACC"/>
    <w:rsid w:val="001C7118"/>
    <w:rsid w:val="001D0609"/>
    <w:rsid w:val="001D0C62"/>
    <w:rsid w:val="001D1BEF"/>
    <w:rsid w:val="001D4DE1"/>
    <w:rsid w:val="001E224C"/>
    <w:rsid w:val="001E6C1A"/>
    <w:rsid w:val="002011D3"/>
    <w:rsid w:val="00204130"/>
    <w:rsid w:val="002112F4"/>
    <w:rsid w:val="002114CF"/>
    <w:rsid w:val="00215562"/>
    <w:rsid w:val="00227825"/>
    <w:rsid w:val="0023003D"/>
    <w:rsid w:val="0024004D"/>
    <w:rsid w:val="00245232"/>
    <w:rsid w:val="0025437E"/>
    <w:rsid w:val="0027017F"/>
    <w:rsid w:val="00277E99"/>
    <w:rsid w:val="00290BAA"/>
    <w:rsid w:val="00295B20"/>
    <w:rsid w:val="0029618E"/>
    <w:rsid w:val="0029785D"/>
    <w:rsid w:val="002B1422"/>
    <w:rsid w:val="002B615F"/>
    <w:rsid w:val="002B7404"/>
    <w:rsid w:val="002C3437"/>
    <w:rsid w:val="002C67D6"/>
    <w:rsid w:val="002D15B6"/>
    <w:rsid w:val="002D32BF"/>
    <w:rsid w:val="002D5D15"/>
    <w:rsid w:val="002D623D"/>
    <w:rsid w:val="002D7031"/>
    <w:rsid w:val="002E079B"/>
    <w:rsid w:val="002E7952"/>
    <w:rsid w:val="002F20FC"/>
    <w:rsid w:val="00301C18"/>
    <w:rsid w:val="00306761"/>
    <w:rsid w:val="00313C17"/>
    <w:rsid w:val="003213FB"/>
    <w:rsid w:val="003238CD"/>
    <w:rsid w:val="00323DB1"/>
    <w:rsid w:val="00352942"/>
    <w:rsid w:val="00353C36"/>
    <w:rsid w:val="00372F33"/>
    <w:rsid w:val="00374E56"/>
    <w:rsid w:val="00383806"/>
    <w:rsid w:val="0039753B"/>
    <w:rsid w:val="003976CF"/>
    <w:rsid w:val="003A3B73"/>
    <w:rsid w:val="003D5392"/>
    <w:rsid w:val="003D72A7"/>
    <w:rsid w:val="003F172A"/>
    <w:rsid w:val="003F56DE"/>
    <w:rsid w:val="003F7118"/>
    <w:rsid w:val="00405430"/>
    <w:rsid w:val="004060B8"/>
    <w:rsid w:val="004101E3"/>
    <w:rsid w:val="00411EAF"/>
    <w:rsid w:val="00423A6F"/>
    <w:rsid w:val="00423C49"/>
    <w:rsid w:val="004425CA"/>
    <w:rsid w:val="004628C8"/>
    <w:rsid w:val="00470C59"/>
    <w:rsid w:val="0047164E"/>
    <w:rsid w:val="0047173E"/>
    <w:rsid w:val="00480F97"/>
    <w:rsid w:val="00482483"/>
    <w:rsid w:val="00482505"/>
    <w:rsid w:val="00484D6E"/>
    <w:rsid w:val="00495A98"/>
    <w:rsid w:val="004A2FAC"/>
    <w:rsid w:val="004A58D5"/>
    <w:rsid w:val="004A72B4"/>
    <w:rsid w:val="004C3191"/>
    <w:rsid w:val="004D15FC"/>
    <w:rsid w:val="004D55EF"/>
    <w:rsid w:val="004D778C"/>
    <w:rsid w:val="004E5BC4"/>
    <w:rsid w:val="004F1204"/>
    <w:rsid w:val="004F56ED"/>
    <w:rsid w:val="004F6835"/>
    <w:rsid w:val="0051235A"/>
    <w:rsid w:val="00532846"/>
    <w:rsid w:val="00535DF1"/>
    <w:rsid w:val="005620E1"/>
    <w:rsid w:val="00570D87"/>
    <w:rsid w:val="00582A4F"/>
    <w:rsid w:val="005922BC"/>
    <w:rsid w:val="00593932"/>
    <w:rsid w:val="005A7F5A"/>
    <w:rsid w:val="005B2F4C"/>
    <w:rsid w:val="005B3778"/>
    <w:rsid w:val="005C20B4"/>
    <w:rsid w:val="005C49AF"/>
    <w:rsid w:val="005C7D53"/>
    <w:rsid w:val="005D1A1B"/>
    <w:rsid w:val="005E0186"/>
    <w:rsid w:val="005E6D48"/>
    <w:rsid w:val="005F3B08"/>
    <w:rsid w:val="005F6402"/>
    <w:rsid w:val="0060403B"/>
    <w:rsid w:val="006050AD"/>
    <w:rsid w:val="00636AD1"/>
    <w:rsid w:val="006372C1"/>
    <w:rsid w:val="00641691"/>
    <w:rsid w:val="00643486"/>
    <w:rsid w:val="006479AE"/>
    <w:rsid w:val="006502FB"/>
    <w:rsid w:val="00660963"/>
    <w:rsid w:val="0067190F"/>
    <w:rsid w:val="0067223B"/>
    <w:rsid w:val="00683A44"/>
    <w:rsid w:val="006A0160"/>
    <w:rsid w:val="006B2EEC"/>
    <w:rsid w:val="006B2F60"/>
    <w:rsid w:val="006B4925"/>
    <w:rsid w:val="006C2C04"/>
    <w:rsid w:val="006C59BB"/>
    <w:rsid w:val="006F5008"/>
    <w:rsid w:val="00702CC5"/>
    <w:rsid w:val="00710CB2"/>
    <w:rsid w:val="00710DDA"/>
    <w:rsid w:val="00720B7B"/>
    <w:rsid w:val="007222D0"/>
    <w:rsid w:val="007237F9"/>
    <w:rsid w:val="007347E9"/>
    <w:rsid w:val="00740600"/>
    <w:rsid w:val="00747A02"/>
    <w:rsid w:val="00754969"/>
    <w:rsid w:val="00757DDF"/>
    <w:rsid w:val="0076480E"/>
    <w:rsid w:val="007713C7"/>
    <w:rsid w:val="007808CA"/>
    <w:rsid w:val="0078126E"/>
    <w:rsid w:val="007835C0"/>
    <w:rsid w:val="007853D4"/>
    <w:rsid w:val="00791548"/>
    <w:rsid w:val="007D1E7E"/>
    <w:rsid w:val="007F51FE"/>
    <w:rsid w:val="007F5536"/>
    <w:rsid w:val="00810673"/>
    <w:rsid w:val="00815A07"/>
    <w:rsid w:val="00817625"/>
    <w:rsid w:val="00826D7C"/>
    <w:rsid w:val="00827A48"/>
    <w:rsid w:val="008374B1"/>
    <w:rsid w:val="00847C87"/>
    <w:rsid w:val="00855ABA"/>
    <w:rsid w:val="008626D7"/>
    <w:rsid w:val="0086294B"/>
    <w:rsid w:val="00864005"/>
    <w:rsid w:val="0087157B"/>
    <w:rsid w:val="00877AB6"/>
    <w:rsid w:val="00892F7E"/>
    <w:rsid w:val="0089761E"/>
    <w:rsid w:val="008A1251"/>
    <w:rsid w:val="008A2920"/>
    <w:rsid w:val="008A5EA3"/>
    <w:rsid w:val="008A673B"/>
    <w:rsid w:val="008F456D"/>
    <w:rsid w:val="008F6F10"/>
    <w:rsid w:val="0090095C"/>
    <w:rsid w:val="00903E4E"/>
    <w:rsid w:val="009100E2"/>
    <w:rsid w:val="00913699"/>
    <w:rsid w:val="00922CDB"/>
    <w:rsid w:val="00923F83"/>
    <w:rsid w:val="00927B54"/>
    <w:rsid w:val="009404B0"/>
    <w:rsid w:val="00955506"/>
    <w:rsid w:val="00955D41"/>
    <w:rsid w:val="00970032"/>
    <w:rsid w:val="00971F74"/>
    <w:rsid w:val="0098742B"/>
    <w:rsid w:val="0099348E"/>
    <w:rsid w:val="009A1E1E"/>
    <w:rsid w:val="009B1A3C"/>
    <w:rsid w:val="009B7FF0"/>
    <w:rsid w:val="009C2087"/>
    <w:rsid w:val="009E0EC2"/>
    <w:rsid w:val="009E686A"/>
    <w:rsid w:val="00A07E81"/>
    <w:rsid w:val="00A23043"/>
    <w:rsid w:val="00A26131"/>
    <w:rsid w:val="00A27EC1"/>
    <w:rsid w:val="00A41A54"/>
    <w:rsid w:val="00A41ACC"/>
    <w:rsid w:val="00A47BA9"/>
    <w:rsid w:val="00A5134D"/>
    <w:rsid w:val="00A67A42"/>
    <w:rsid w:val="00A7003D"/>
    <w:rsid w:val="00A81A36"/>
    <w:rsid w:val="00A87083"/>
    <w:rsid w:val="00A92B67"/>
    <w:rsid w:val="00A95FB4"/>
    <w:rsid w:val="00AC6152"/>
    <w:rsid w:val="00AD3EB0"/>
    <w:rsid w:val="00AF0C06"/>
    <w:rsid w:val="00B121F0"/>
    <w:rsid w:val="00B1295A"/>
    <w:rsid w:val="00B1301C"/>
    <w:rsid w:val="00B1708B"/>
    <w:rsid w:val="00B244A2"/>
    <w:rsid w:val="00B24F08"/>
    <w:rsid w:val="00B30A99"/>
    <w:rsid w:val="00B35A53"/>
    <w:rsid w:val="00B50C57"/>
    <w:rsid w:val="00B517F4"/>
    <w:rsid w:val="00B55FD9"/>
    <w:rsid w:val="00B61B27"/>
    <w:rsid w:val="00B61BBF"/>
    <w:rsid w:val="00B6367B"/>
    <w:rsid w:val="00B64C47"/>
    <w:rsid w:val="00B736BE"/>
    <w:rsid w:val="00B84E25"/>
    <w:rsid w:val="00B908C7"/>
    <w:rsid w:val="00B951F0"/>
    <w:rsid w:val="00BD3ABB"/>
    <w:rsid w:val="00BE2E32"/>
    <w:rsid w:val="00BE53C4"/>
    <w:rsid w:val="00BE5FDB"/>
    <w:rsid w:val="00BF01CE"/>
    <w:rsid w:val="00C00FC2"/>
    <w:rsid w:val="00C01DCE"/>
    <w:rsid w:val="00C12110"/>
    <w:rsid w:val="00C131A6"/>
    <w:rsid w:val="00C14D18"/>
    <w:rsid w:val="00C26E4D"/>
    <w:rsid w:val="00C46D13"/>
    <w:rsid w:val="00C47591"/>
    <w:rsid w:val="00C54B6C"/>
    <w:rsid w:val="00C6230B"/>
    <w:rsid w:val="00C666C6"/>
    <w:rsid w:val="00C7581C"/>
    <w:rsid w:val="00CA2CAD"/>
    <w:rsid w:val="00CA6C80"/>
    <w:rsid w:val="00CD1B9D"/>
    <w:rsid w:val="00CD6876"/>
    <w:rsid w:val="00CE6B01"/>
    <w:rsid w:val="00CE74AF"/>
    <w:rsid w:val="00D202F2"/>
    <w:rsid w:val="00D25822"/>
    <w:rsid w:val="00D36EBA"/>
    <w:rsid w:val="00D41336"/>
    <w:rsid w:val="00D51B24"/>
    <w:rsid w:val="00D52DB6"/>
    <w:rsid w:val="00D616E0"/>
    <w:rsid w:val="00D64226"/>
    <w:rsid w:val="00D97D3A"/>
    <w:rsid w:val="00DA3C7A"/>
    <w:rsid w:val="00DD3127"/>
    <w:rsid w:val="00DD5529"/>
    <w:rsid w:val="00DE4E9E"/>
    <w:rsid w:val="00DF3C4B"/>
    <w:rsid w:val="00DF66FB"/>
    <w:rsid w:val="00DF7E76"/>
    <w:rsid w:val="00E1411A"/>
    <w:rsid w:val="00E275EE"/>
    <w:rsid w:val="00E30FA7"/>
    <w:rsid w:val="00E3420E"/>
    <w:rsid w:val="00E53A25"/>
    <w:rsid w:val="00E5619C"/>
    <w:rsid w:val="00E67C68"/>
    <w:rsid w:val="00E70F02"/>
    <w:rsid w:val="00E74660"/>
    <w:rsid w:val="00E77ED6"/>
    <w:rsid w:val="00E91646"/>
    <w:rsid w:val="00E93C80"/>
    <w:rsid w:val="00EC198C"/>
    <w:rsid w:val="00ED1530"/>
    <w:rsid w:val="00ED5BBA"/>
    <w:rsid w:val="00ED6FAC"/>
    <w:rsid w:val="00EE28A2"/>
    <w:rsid w:val="00EE375B"/>
    <w:rsid w:val="00EF2126"/>
    <w:rsid w:val="00EF5353"/>
    <w:rsid w:val="00EF5876"/>
    <w:rsid w:val="00EF6FAC"/>
    <w:rsid w:val="00F06572"/>
    <w:rsid w:val="00F164EB"/>
    <w:rsid w:val="00F22D7A"/>
    <w:rsid w:val="00F5114B"/>
    <w:rsid w:val="00F6252E"/>
    <w:rsid w:val="00F63891"/>
    <w:rsid w:val="00F67911"/>
    <w:rsid w:val="00F67DC1"/>
    <w:rsid w:val="00F7161E"/>
    <w:rsid w:val="00F77FFB"/>
    <w:rsid w:val="00F85860"/>
    <w:rsid w:val="00F87530"/>
    <w:rsid w:val="00F90786"/>
    <w:rsid w:val="00F91190"/>
    <w:rsid w:val="00FA775B"/>
    <w:rsid w:val="00FB24D4"/>
    <w:rsid w:val="00FC2B99"/>
    <w:rsid w:val="00FC4304"/>
    <w:rsid w:val="00FD2167"/>
    <w:rsid w:val="00FD6F35"/>
    <w:rsid w:val="00FE2630"/>
    <w:rsid w:val="00FE313A"/>
    <w:rsid w:val="00FF33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36379"/>
  <w15:docId w15:val="{DF6DFB0A-B19E-441B-9561-AAC2D6E72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7BF4"/>
    <w:pPr>
      <w:spacing w:after="200" w:line="276" w:lineRule="auto"/>
    </w:pPr>
    <w:rPr>
      <w:rFonts w:eastAsiaTheme="minorEastAsia"/>
    </w:rPr>
  </w:style>
  <w:style w:type="paragraph" w:styleId="Heading1">
    <w:name w:val="heading 1"/>
    <w:basedOn w:val="Normal"/>
    <w:next w:val="Normal"/>
    <w:link w:val="Heading1Char"/>
    <w:uiPriority w:val="1"/>
    <w:qFormat/>
    <w:rsid w:val="00167BF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1"/>
    <w:unhideWhenUsed/>
    <w:qFormat/>
    <w:rsid w:val="00167BF4"/>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1"/>
    <w:unhideWhenUsed/>
    <w:qFormat/>
    <w:rsid w:val="00167BF4"/>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BodyText"/>
    <w:link w:val="Heading4Char"/>
    <w:semiHidden/>
    <w:unhideWhenUsed/>
    <w:qFormat/>
    <w:rsid w:val="00167BF4"/>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paragraph" w:styleId="Heading5">
    <w:name w:val="heading 5"/>
    <w:basedOn w:val="Normal"/>
    <w:next w:val="Normal"/>
    <w:link w:val="Heading5Char"/>
    <w:uiPriority w:val="9"/>
    <w:semiHidden/>
    <w:unhideWhenUsed/>
    <w:qFormat/>
    <w:rsid w:val="00167BF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67BF4"/>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67BF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67BF4"/>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1"/>
    <w:rsid w:val="00167BF4"/>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1"/>
    <w:rsid w:val="00167BF4"/>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semiHidden/>
    <w:rsid w:val="00167BF4"/>
    <w:rPr>
      <w:rFonts w:ascii="Garamond" w:eastAsia="Times New Roman" w:hAnsi="Garamond" w:cs="Times New Roman"/>
      <w:i/>
      <w:spacing w:val="5"/>
      <w:kern w:val="20"/>
      <w:sz w:val="24"/>
      <w:szCs w:val="20"/>
    </w:rPr>
  </w:style>
  <w:style w:type="character" w:customStyle="1" w:styleId="Heading5Char">
    <w:name w:val="Heading 5 Char"/>
    <w:basedOn w:val="DefaultParagraphFont"/>
    <w:link w:val="Heading5"/>
    <w:uiPriority w:val="9"/>
    <w:semiHidden/>
    <w:rsid w:val="00167BF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67BF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67BF4"/>
    <w:rPr>
      <w:rFonts w:asciiTheme="majorHAnsi" w:eastAsiaTheme="majorEastAsia" w:hAnsiTheme="majorHAnsi" w:cstheme="majorBidi"/>
      <w:i/>
      <w:iCs/>
      <w:color w:val="1F4D78" w:themeColor="accent1" w:themeShade="7F"/>
    </w:rPr>
  </w:style>
  <w:style w:type="character" w:styleId="Hyperlink">
    <w:name w:val="Hyperlink"/>
    <w:basedOn w:val="DefaultParagraphFont"/>
    <w:uiPriority w:val="99"/>
    <w:unhideWhenUsed/>
    <w:rsid w:val="00167BF4"/>
    <w:rPr>
      <w:color w:val="0000FF"/>
      <w:u w:val="single"/>
    </w:rPr>
  </w:style>
  <w:style w:type="character" w:styleId="FollowedHyperlink">
    <w:name w:val="FollowedHyperlink"/>
    <w:basedOn w:val="DefaultParagraphFont"/>
    <w:uiPriority w:val="99"/>
    <w:semiHidden/>
    <w:unhideWhenUsed/>
    <w:rsid w:val="00167BF4"/>
    <w:rPr>
      <w:color w:val="954F72" w:themeColor="followedHyperlink"/>
      <w:u w:val="single"/>
    </w:rPr>
  </w:style>
  <w:style w:type="paragraph" w:styleId="BodyText">
    <w:name w:val="Body Text"/>
    <w:basedOn w:val="Normal"/>
    <w:link w:val="BodyTextChar"/>
    <w:uiPriority w:val="1"/>
    <w:semiHidden/>
    <w:unhideWhenUsed/>
    <w:qFormat/>
    <w:rsid w:val="00167BF4"/>
    <w:pPr>
      <w:spacing w:after="120"/>
    </w:pPr>
  </w:style>
  <w:style w:type="character" w:customStyle="1" w:styleId="BodyTextChar">
    <w:name w:val="Body Text Char"/>
    <w:basedOn w:val="DefaultParagraphFont"/>
    <w:link w:val="BodyText"/>
    <w:uiPriority w:val="1"/>
    <w:semiHidden/>
    <w:rsid w:val="00167BF4"/>
    <w:rPr>
      <w:rFonts w:eastAsiaTheme="minorEastAsia"/>
    </w:rPr>
  </w:style>
  <w:style w:type="paragraph" w:styleId="NormalWeb">
    <w:name w:val="Normal (Web)"/>
    <w:basedOn w:val="Normal"/>
    <w:uiPriority w:val="99"/>
    <w:semiHidden/>
    <w:unhideWhenUsed/>
    <w:rsid w:val="00167BF4"/>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167BF4"/>
    <w:pPr>
      <w:spacing w:after="100"/>
    </w:pPr>
  </w:style>
  <w:style w:type="paragraph" w:styleId="TOC2">
    <w:name w:val="toc 2"/>
    <w:basedOn w:val="Normal"/>
    <w:next w:val="Normal"/>
    <w:autoRedefine/>
    <w:uiPriority w:val="39"/>
    <w:unhideWhenUsed/>
    <w:rsid w:val="00167BF4"/>
    <w:pPr>
      <w:spacing w:after="100"/>
      <w:ind w:left="220"/>
    </w:pPr>
  </w:style>
  <w:style w:type="paragraph" w:styleId="TOC3">
    <w:name w:val="toc 3"/>
    <w:basedOn w:val="Normal"/>
    <w:next w:val="Normal"/>
    <w:autoRedefine/>
    <w:uiPriority w:val="39"/>
    <w:unhideWhenUsed/>
    <w:rsid w:val="00167BF4"/>
    <w:pPr>
      <w:spacing w:after="100"/>
      <w:ind w:left="440"/>
    </w:pPr>
  </w:style>
  <w:style w:type="paragraph" w:styleId="CommentText">
    <w:name w:val="annotation text"/>
    <w:basedOn w:val="Normal"/>
    <w:link w:val="CommentTextChar"/>
    <w:uiPriority w:val="99"/>
    <w:semiHidden/>
    <w:unhideWhenUsed/>
    <w:rsid w:val="00167BF4"/>
    <w:pPr>
      <w:spacing w:line="240" w:lineRule="auto"/>
    </w:pPr>
    <w:rPr>
      <w:sz w:val="20"/>
      <w:szCs w:val="20"/>
    </w:rPr>
  </w:style>
  <w:style w:type="character" w:customStyle="1" w:styleId="CommentTextChar">
    <w:name w:val="Comment Text Char"/>
    <w:basedOn w:val="DefaultParagraphFont"/>
    <w:link w:val="CommentText"/>
    <w:uiPriority w:val="99"/>
    <w:semiHidden/>
    <w:rsid w:val="00167BF4"/>
    <w:rPr>
      <w:rFonts w:eastAsiaTheme="minorEastAsia"/>
      <w:sz w:val="20"/>
      <w:szCs w:val="20"/>
    </w:rPr>
  </w:style>
  <w:style w:type="paragraph" w:styleId="Header">
    <w:name w:val="header"/>
    <w:basedOn w:val="Normal"/>
    <w:link w:val="HeaderChar"/>
    <w:uiPriority w:val="99"/>
    <w:unhideWhenUsed/>
    <w:rsid w:val="00167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BF4"/>
    <w:rPr>
      <w:rFonts w:eastAsiaTheme="minorEastAsia"/>
    </w:rPr>
  </w:style>
  <w:style w:type="paragraph" w:styleId="Footer">
    <w:name w:val="footer"/>
    <w:basedOn w:val="Normal"/>
    <w:link w:val="FooterChar"/>
    <w:uiPriority w:val="99"/>
    <w:unhideWhenUsed/>
    <w:rsid w:val="00167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BF4"/>
    <w:rPr>
      <w:rFonts w:eastAsiaTheme="minorEastAsia"/>
    </w:rPr>
  </w:style>
  <w:style w:type="paragraph" w:styleId="Caption">
    <w:name w:val="caption"/>
    <w:basedOn w:val="Normal"/>
    <w:next w:val="Normal"/>
    <w:uiPriority w:val="35"/>
    <w:unhideWhenUsed/>
    <w:qFormat/>
    <w:rsid w:val="00167BF4"/>
    <w:pPr>
      <w:spacing w:line="240" w:lineRule="auto"/>
    </w:pPr>
    <w:rPr>
      <w:b/>
      <w:bCs/>
      <w:color w:val="5B9BD5" w:themeColor="accent1"/>
      <w:sz w:val="18"/>
      <w:szCs w:val="18"/>
    </w:rPr>
  </w:style>
  <w:style w:type="paragraph" w:styleId="TableofFigures">
    <w:name w:val="table of figures"/>
    <w:basedOn w:val="Normal"/>
    <w:next w:val="Normal"/>
    <w:uiPriority w:val="99"/>
    <w:unhideWhenUsed/>
    <w:rsid w:val="00167BF4"/>
    <w:pPr>
      <w:spacing w:after="0"/>
    </w:pPr>
  </w:style>
  <w:style w:type="paragraph" w:styleId="Title">
    <w:name w:val="Title"/>
    <w:basedOn w:val="Normal"/>
    <w:next w:val="Normal"/>
    <w:link w:val="TitleChar"/>
    <w:autoRedefine/>
    <w:uiPriority w:val="99"/>
    <w:qFormat/>
    <w:rsid w:val="00167BF4"/>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uiPriority w:val="99"/>
    <w:rsid w:val="00167BF4"/>
    <w:rPr>
      <w:rFonts w:ascii="Verdana" w:eastAsia="Times New Roman" w:hAnsi="Verdana" w:cs="Times New Roman"/>
      <w:spacing w:val="20"/>
      <w:kern w:val="28"/>
      <w:sz w:val="48"/>
      <w:szCs w:val="60"/>
    </w:rPr>
  </w:style>
  <w:style w:type="paragraph" w:styleId="CommentSubject">
    <w:name w:val="annotation subject"/>
    <w:basedOn w:val="CommentText"/>
    <w:next w:val="CommentText"/>
    <w:link w:val="CommentSubjectChar"/>
    <w:uiPriority w:val="99"/>
    <w:semiHidden/>
    <w:unhideWhenUsed/>
    <w:rsid w:val="00167BF4"/>
    <w:rPr>
      <w:b/>
      <w:bCs/>
    </w:rPr>
  </w:style>
  <w:style w:type="character" w:customStyle="1" w:styleId="CommentSubjectChar">
    <w:name w:val="Comment Subject Char"/>
    <w:basedOn w:val="CommentTextChar"/>
    <w:link w:val="CommentSubject"/>
    <w:uiPriority w:val="99"/>
    <w:semiHidden/>
    <w:rsid w:val="00167BF4"/>
    <w:rPr>
      <w:rFonts w:eastAsiaTheme="minorEastAsia"/>
      <w:b/>
      <w:bCs/>
      <w:sz w:val="20"/>
      <w:szCs w:val="20"/>
    </w:rPr>
  </w:style>
  <w:style w:type="paragraph" w:styleId="BalloonText">
    <w:name w:val="Balloon Text"/>
    <w:basedOn w:val="Normal"/>
    <w:link w:val="BalloonTextChar"/>
    <w:uiPriority w:val="99"/>
    <w:semiHidden/>
    <w:unhideWhenUsed/>
    <w:rsid w:val="00167B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BF4"/>
    <w:rPr>
      <w:rFonts w:ascii="Tahoma" w:eastAsiaTheme="minorEastAsia" w:hAnsi="Tahoma" w:cs="Tahoma"/>
      <w:sz w:val="16"/>
      <w:szCs w:val="16"/>
    </w:rPr>
  </w:style>
  <w:style w:type="paragraph" w:styleId="Revision">
    <w:name w:val="Revision"/>
    <w:uiPriority w:val="99"/>
    <w:semiHidden/>
    <w:rsid w:val="00167BF4"/>
    <w:pPr>
      <w:spacing w:after="0" w:line="240" w:lineRule="auto"/>
    </w:pPr>
    <w:rPr>
      <w:rFonts w:eastAsiaTheme="minorEastAsia"/>
    </w:rPr>
  </w:style>
  <w:style w:type="paragraph" w:styleId="ListParagraph">
    <w:name w:val="List Paragraph"/>
    <w:basedOn w:val="Normal"/>
    <w:uiPriority w:val="34"/>
    <w:qFormat/>
    <w:rsid w:val="00167BF4"/>
    <w:pPr>
      <w:ind w:left="720"/>
      <w:contextualSpacing/>
    </w:pPr>
  </w:style>
  <w:style w:type="paragraph" w:styleId="Bibliography">
    <w:name w:val="Bibliography"/>
    <w:basedOn w:val="Normal"/>
    <w:next w:val="Normal"/>
    <w:uiPriority w:val="37"/>
    <w:semiHidden/>
    <w:unhideWhenUsed/>
    <w:rsid w:val="00167BF4"/>
  </w:style>
  <w:style w:type="paragraph" w:styleId="TOCHeading">
    <w:name w:val="TOC Heading"/>
    <w:basedOn w:val="Heading1"/>
    <w:next w:val="Normal"/>
    <w:uiPriority w:val="39"/>
    <w:semiHidden/>
    <w:unhideWhenUsed/>
    <w:qFormat/>
    <w:rsid w:val="00167BF4"/>
    <w:pPr>
      <w:outlineLvl w:val="9"/>
    </w:pPr>
  </w:style>
  <w:style w:type="paragraph" w:customStyle="1" w:styleId="SubtitleItalic">
    <w:name w:val="Subtitle Italic"/>
    <w:next w:val="BodyText"/>
    <w:uiPriority w:val="99"/>
    <w:semiHidden/>
    <w:rsid w:val="00167BF4"/>
    <w:pPr>
      <w:spacing w:after="200" w:line="320" w:lineRule="exact"/>
    </w:pPr>
    <w:rPr>
      <w:rFonts w:ascii="Tahoma" w:eastAsia="Times New Roman" w:hAnsi="Tahoma" w:cs="Times New Roman"/>
      <w:i/>
      <w:color w:val="808080"/>
      <w:spacing w:val="20"/>
      <w:kern w:val="28"/>
      <w:sz w:val="28"/>
      <w:szCs w:val="40"/>
    </w:rPr>
  </w:style>
  <w:style w:type="character" w:customStyle="1" w:styleId="TitleCoverChar">
    <w:name w:val="Title Cover Char"/>
    <w:basedOn w:val="DefaultParagraphFont"/>
    <w:link w:val="TitleCover"/>
    <w:semiHidden/>
    <w:locked/>
    <w:rsid w:val="00167BF4"/>
    <w:rPr>
      <w:rFonts w:ascii="Verdana" w:eastAsia="Times New Roman" w:hAnsi="Verdana" w:cs="Times New Roman"/>
      <w:b/>
      <w:spacing w:val="20"/>
      <w:kern w:val="28"/>
      <w:sz w:val="60"/>
      <w:szCs w:val="72"/>
    </w:rPr>
  </w:style>
  <w:style w:type="paragraph" w:customStyle="1" w:styleId="TitleCover">
    <w:name w:val="Title Cover"/>
    <w:basedOn w:val="Normal"/>
    <w:next w:val="SubtitleItalic"/>
    <w:link w:val="TitleCoverChar"/>
    <w:semiHidden/>
    <w:rsid w:val="00167BF4"/>
    <w:pPr>
      <w:keepNext/>
      <w:keepLines/>
      <w:spacing w:before="1600" w:line="600" w:lineRule="exact"/>
    </w:pPr>
    <w:rPr>
      <w:rFonts w:ascii="Verdana" w:eastAsia="Times New Roman" w:hAnsi="Verdana" w:cs="Times New Roman"/>
      <w:b/>
      <w:spacing w:val="20"/>
      <w:kern w:val="28"/>
      <w:sz w:val="60"/>
      <w:szCs w:val="72"/>
    </w:rPr>
  </w:style>
  <w:style w:type="paragraph" w:customStyle="1" w:styleId="CompanyName">
    <w:name w:val="Company Name"/>
    <w:basedOn w:val="Normal"/>
    <w:uiPriority w:val="99"/>
    <w:semiHidden/>
    <w:rsid w:val="00167BF4"/>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customStyle="1" w:styleId="Author">
    <w:name w:val="Author"/>
    <w:autoRedefine/>
    <w:uiPriority w:val="99"/>
    <w:semiHidden/>
    <w:rsid w:val="00167BF4"/>
    <w:pPr>
      <w:spacing w:before="960" w:after="240" w:line="240" w:lineRule="auto"/>
      <w:contextualSpacing/>
    </w:pPr>
    <w:rPr>
      <w:rFonts w:ascii="Tahoma" w:eastAsia="Times New Roman" w:hAnsi="Tahoma" w:cs="Times New Roman"/>
      <w:iCs/>
      <w:spacing w:val="10"/>
      <w:szCs w:val="20"/>
    </w:rPr>
  </w:style>
  <w:style w:type="paragraph" w:customStyle="1" w:styleId="Jury">
    <w:name w:val="Jury"/>
    <w:uiPriority w:val="99"/>
    <w:semiHidden/>
    <w:qFormat/>
    <w:rsid w:val="00167BF4"/>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uiPriority w:val="99"/>
    <w:semiHidden/>
    <w:rsid w:val="00167BF4"/>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uiPriority w:val="99"/>
    <w:semiHidden/>
    <w:rsid w:val="00167BF4"/>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semiHidden/>
    <w:rsid w:val="00167BF4"/>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uiPriority w:val="99"/>
    <w:semiHidden/>
    <w:rsid w:val="00167BF4"/>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customStyle="1" w:styleId="xmsonormal">
    <w:name w:val="x_msonormal"/>
    <w:basedOn w:val="Normal"/>
    <w:uiPriority w:val="99"/>
    <w:semiHidden/>
    <w:rsid w:val="00167BF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ragraph">
    <w:name w:val="Table Paragraph"/>
    <w:basedOn w:val="Normal"/>
    <w:uiPriority w:val="1"/>
    <w:semiHidden/>
    <w:qFormat/>
    <w:rsid w:val="00167BF4"/>
    <w:pPr>
      <w:widowControl w:val="0"/>
      <w:spacing w:after="0" w:line="240" w:lineRule="auto"/>
    </w:pPr>
    <w:rPr>
      <w:rFonts w:eastAsiaTheme="minorHAnsi"/>
    </w:rPr>
  </w:style>
  <w:style w:type="character" w:styleId="FootnoteReference">
    <w:name w:val="footnote reference"/>
    <w:semiHidden/>
    <w:unhideWhenUsed/>
    <w:rsid w:val="00167BF4"/>
    <w:rPr>
      <w:vertAlign w:val="superscript"/>
    </w:rPr>
  </w:style>
  <w:style w:type="character" w:styleId="CommentReference">
    <w:name w:val="annotation reference"/>
    <w:basedOn w:val="DefaultParagraphFont"/>
    <w:uiPriority w:val="99"/>
    <w:semiHidden/>
    <w:unhideWhenUsed/>
    <w:rsid w:val="00167BF4"/>
    <w:rPr>
      <w:sz w:val="16"/>
      <w:szCs w:val="16"/>
    </w:rPr>
  </w:style>
  <w:style w:type="character" w:styleId="PlaceholderText">
    <w:name w:val="Placeholder Text"/>
    <w:basedOn w:val="DefaultParagraphFont"/>
    <w:uiPriority w:val="99"/>
    <w:semiHidden/>
    <w:rsid w:val="00167BF4"/>
    <w:rPr>
      <w:color w:val="808080"/>
    </w:rPr>
  </w:style>
  <w:style w:type="character" w:customStyle="1" w:styleId="apple-converted-space">
    <w:name w:val="apple-converted-space"/>
    <w:basedOn w:val="DefaultParagraphFont"/>
    <w:rsid w:val="00167BF4"/>
  </w:style>
  <w:style w:type="table" w:styleId="TableGrid">
    <w:name w:val="Table Grid"/>
    <w:basedOn w:val="TableNormal"/>
    <w:uiPriority w:val="39"/>
    <w:rsid w:val="00167BF4"/>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Grid-Accent1">
    <w:name w:val="Light Grid Accent 1"/>
    <w:basedOn w:val="TableNormal"/>
    <w:uiPriority w:val="62"/>
    <w:semiHidden/>
    <w:unhideWhenUsed/>
    <w:rsid w:val="00167BF4"/>
    <w:pPr>
      <w:spacing w:after="0" w:line="240" w:lineRule="auto"/>
    </w:pPr>
    <w:rPr>
      <w:rFonts w:eastAsiaTheme="minorEastAsia"/>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GridTable5Dark-Accent11">
    <w:name w:val="Grid Table 5 Dark - Accent 11"/>
    <w:basedOn w:val="TableNormal"/>
    <w:uiPriority w:val="50"/>
    <w:rsid w:val="00167BF4"/>
    <w:pPr>
      <w:spacing w:after="0" w:line="240" w:lineRule="auto"/>
    </w:pPr>
    <w:rPr>
      <w:rFonts w:eastAsiaTheme="minorEastAsi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LightGrid-Accent11">
    <w:name w:val="Light Grid - Accent 11"/>
    <w:basedOn w:val="TableNormal"/>
    <w:uiPriority w:val="62"/>
    <w:rsid w:val="00167BF4"/>
    <w:pPr>
      <w:spacing w:after="0" w:line="240" w:lineRule="auto"/>
    </w:pPr>
    <w:rPr>
      <w:rFonts w:eastAsiaTheme="minorEastAsia"/>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GridTable5Dark-Accent110">
    <w:name w:val="Grid Table 5 Dark - Accent 11"/>
    <w:basedOn w:val="TableNormal"/>
    <w:uiPriority w:val="50"/>
    <w:rsid w:val="00167BF4"/>
    <w:pPr>
      <w:spacing w:after="0" w:line="240" w:lineRule="auto"/>
    </w:pPr>
    <w:rPr>
      <w:rFonts w:eastAsiaTheme="minorEastAsi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3-Accent11">
    <w:name w:val="Grid Table 3 - Accent 11"/>
    <w:basedOn w:val="TableNormal"/>
    <w:uiPriority w:val="48"/>
    <w:rsid w:val="00167BF4"/>
    <w:pPr>
      <w:spacing w:after="0" w:line="240" w:lineRule="auto"/>
    </w:pPr>
    <w:rPr>
      <w:rFonts w:eastAsiaTheme="minorEastAsia"/>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4-Accent11">
    <w:name w:val="Grid Table 4 - Accent 11"/>
    <w:basedOn w:val="TableNormal"/>
    <w:uiPriority w:val="49"/>
    <w:rsid w:val="00167BF4"/>
    <w:pPr>
      <w:spacing w:after="0" w:line="240" w:lineRule="auto"/>
    </w:pPr>
    <w:rPr>
      <w:rFonts w:eastAsiaTheme="minorEastAsia"/>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1Light-Accent11">
    <w:name w:val="Grid Table 1 Light - Accent 11"/>
    <w:basedOn w:val="TableNormal"/>
    <w:uiPriority w:val="46"/>
    <w:rsid w:val="00167BF4"/>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111">
    <w:name w:val="Grid Table 4 - Accent 111"/>
    <w:basedOn w:val="TableNormal"/>
    <w:uiPriority w:val="49"/>
    <w:rsid w:val="00167BF4"/>
    <w:pPr>
      <w:spacing w:after="0" w:line="240" w:lineRule="auto"/>
    </w:pPr>
    <w:rPr>
      <w:rFonts w:eastAsia="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styleId="Strong">
    <w:name w:val="Strong"/>
    <w:basedOn w:val="DefaultParagraphFont"/>
    <w:uiPriority w:val="22"/>
    <w:qFormat/>
    <w:rsid w:val="00167B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68282">
      <w:bodyDiv w:val="1"/>
      <w:marLeft w:val="0"/>
      <w:marRight w:val="0"/>
      <w:marTop w:val="0"/>
      <w:marBottom w:val="0"/>
      <w:divBdr>
        <w:top w:val="none" w:sz="0" w:space="0" w:color="auto"/>
        <w:left w:val="none" w:sz="0" w:space="0" w:color="auto"/>
        <w:bottom w:val="none" w:sz="0" w:space="0" w:color="auto"/>
        <w:right w:val="none" w:sz="0" w:space="0" w:color="auto"/>
      </w:divBdr>
    </w:div>
    <w:div w:id="296952418">
      <w:bodyDiv w:val="1"/>
      <w:marLeft w:val="0"/>
      <w:marRight w:val="0"/>
      <w:marTop w:val="0"/>
      <w:marBottom w:val="0"/>
      <w:divBdr>
        <w:top w:val="none" w:sz="0" w:space="0" w:color="auto"/>
        <w:left w:val="none" w:sz="0" w:space="0" w:color="auto"/>
        <w:bottom w:val="none" w:sz="0" w:space="0" w:color="auto"/>
        <w:right w:val="none" w:sz="0" w:space="0" w:color="auto"/>
      </w:divBdr>
    </w:div>
    <w:div w:id="666979025">
      <w:bodyDiv w:val="1"/>
      <w:marLeft w:val="0"/>
      <w:marRight w:val="0"/>
      <w:marTop w:val="0"/>
      <w:marBottom w:val="0"/>
      <w:divBdr>
        <w:top w:val="none" w:sz="0" w:space="0" w:color="auto"/>
        <w:left w:val="none" w:sz="0" w:space="0" w:color="auto"/>
        <w:bottom w:val="none" w:sz="0" w:space="0" w:color="auto"/>
        <w:right w:val="none" w:sz="0" w:space="0" w:color="auto"/>
      </w:divBdr>
    </w:div>
    <w:div w:id="1746563626">
      <w:bodyDiv w:val="1"/>
      <w:marLeft w:val="0"/>
      <w:marRight w:val="0"/>
      <w:marTop w:val="0"/>
      <w:marBottom w:val="0"/>
      <w:divBdr>
        <w:top w:val="none" w:sz="0" w:space="0" w:color="auto"/>
        <w:left w:val="none" w:sz="0" w:space="0" w:color="auto"/>
        <w:bottom w:val="none" w:sz="0" w:space="0" w:color="auto"/>
        <w:right w:val="none" w:sz="0" w:space="0" w:color="auto"/>
      </w:divBdr>
    </w:div>
    <w:div w:id="199868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diagramDrawing" Target="diagrams/drawing1.xml"/><Relationship Id="rId26" Type="http://schemas.microsoft.com/office/2016/09/relationships/commentsIds" Target="commentsIds.xm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comments" Target="comments.xm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chart" Target="charts/chart1.xm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0.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image" Target="media/image21.png"/><Relationship Id="rId46"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4.png"/></Relationships>
</file>

<file path=word/charts/_rels/chart1.xml.rels><?xml version="1.0" encoding="UTF-8" standalone="yes"?>
<Relationships xmlns="http://schemas.openxmlformats.org/package/2006/relationships"><Relationship Id="rId1" Type="http://schemas.openxmlformats.org/officeDocument/2006/relationships/oleObject" Target="Chart%20in%20Microsoft%20PowerPoint"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cap="none" spc="0" normalizeH="0" baseline="0">
                <a:solidFill>
                  <a:schemeClr val="tx1">
                    <a:lumMod val="65000"/>
                    <a:lumOff val="35000"/>
                  </a:schemeClr>
                </a:solidFill>
                <a:latin typeface="+mj-lt"/>
                <a:ea typeface="+mj-ea"/>
                <a:cs typeface="+mj-cs"/>
              </a:defRPr>
            </a:pPr>
            <a:r>
              <a:rPr lang="en-US" sz="1400"/>
              <a:t>WHO data statistics in Qatar published in May 2014</a:t>
            </a:r>
          </a:p>
        </c:rich>
      </c:tx>
      <c:layout>
        <c:manualLayout>
          <c:xMode val="edge"/>
          <c:yMode val="edge"/>
          <c:x val="0.11596021712376595"/>
          <c:y val="0"/>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77571979151798"/>
          <c:y val="6.6853771991372365E-2"/>
          <c:w val="0.62651452314173617"/>
          <c:h val="0.54803812437395283"/>
        </c:manualLayout>
      </c:layout>
      <c:bar3DChart>
        <c:barDir val="col"/>
        <c:grouping val="standard"/>
        <c:varyColors val="0"/>
        <c:ser>
          <c:idx val="0"/>
          <c:order val="0"/>
          <c:tx>
            <c:strRef>
              <c:f>'[Chart in Microsoft PowerPoint]Sheet1'!$B$1</c:f>
              <c:strCache>
                <c:ptCount val="1"/>
                <c:pt idx="0">
                  <c:v>Percentage (in %)</c:v>
                </c:pt>
              </c:strCache>
            </c:strRef>
          </c:tx>
          <c:spPr>
            <a:solidFill>
              <a:schemeClr val="accent1">
                <a:shade val="65000"/>
              </a:schemeClr>
            </a:solidFill>
            <a:ln>
              <a:noFill/>
            </a:ln>
            <a:effectLst/>
            <a:sp3d/>
          </c:spPr>
          <c:invertIfNegative val="0"/>
          <c:cat>
            <c:strRef>
              <c:f>'[Chart in Microsoft PowerPoint]Sheet1'!$A$2:$A$4</c:f>
              <c:strCache>
                <c:ptCount val="3"/>
                <c:pt idx="0">
                  <c:v>Falls</c:v>
                </c:pt>
                <c:pt idx="1">
                  <c:v>Diabetes Mellitus</c:v>
                </c:pt>
                <c:pt idx="2">
                  <c:v>Coronary Heart Disease</c:v>
                </c:pt>
              </c:strCache>
            </c:strRef>
          </c:cat>
          <c:val>
            <c:numRef>
              <c:f>'[Chart in Microsoft PowerPoint]Sheet1'!$B$2:$B$4</c:f>
              <c:numCache>
                <c:formatCode>General</c:formatCode>
                <c:ptCount val="3"/>
                <c:pt idx="0">
                  <c:v>3.29</c:v>
                </c:pt>
                <c:pt idx="1">
                  <c:v>10.35</c:v>
                </c:pt>
                <c:pt idx="2">
                  <c:v>17.079999999999998</c:v>
                </c:pt>
              </c:numCache>
            </c:numRef>
          </c:val>
          <c:extLst>
            <c:ext xmlns:c16="http://schemas.microsoft.com/office/drawing/2014/chart" uri="{C3380CC4-5D6E-409C-BE32-E72D297353CC}">
              <c16:uniqueId val="{00000000-DE60-4310-BE52-2CBD626BF822}"/>
            </c:ext>
          </c:extLst>
        </c:ser>
        <c:ser>
          <c:idx val="1"/>
          <c:order val="1"/>
          <c:tx>
            <c:strRef>
              <c:f>'[Chart in Microsoft PowerPoint]Sheet1'!$C$1</c:f>
              <c:strCache>
                <c:ptCount val="1"/>
                <c:pt idx="0">
                  <c:v>World Rank</c:v>
                </c:pt>
              </c:strCache>
            </c:strRef>
          </c:tx>
          <c:spPr>
            <a:solidFill>
              <a:schemeClr val="accent1"/>
            </a:solidFill>
            <a:ln>
              <a:noFill/>
            </a:ln>
            <a:effectLst/>
            <a:sp3d/>
          </c:spPr>
          <c:invertIfNegative val="0"/>
          <c:cat>
            <c:strRef>
              <c:f>'[Chart in Microsoft PowerPoint]Sheet1'!$A$2:$A$4</c:f>
              <c:strCache>
                <c:ptCount val="3"/>
                <c:pt idx="0">
                  <c:v>Falls</c:v>
                </c:pt>
                <c:pt idx="1">
                  <c:v>Diabetes Mellitus</c:v>
                </c:pt>
                <c:pt idx="2">
                  <c:v>Coronary Heart Disease</c:v>
                </c:pt>
              </c:strCache>
            </c:strRef>
          </c:cat>
          <c:val>
            <c:numRef>
              <c:f>'[Chart in Microsoft PowerPoint]Sheet1'!$C$2:$C$4</c:f>
              <c:numCache>
                <c:formatCode>General</c:formatCode>
                <c:ptCount val="3"/>
                <c:pt idx="0">
                  <c:v>85</c:v>
                </c:pt>
                <c:pt idx="1">
                  <c:v>26</c:v>
                </c:pt>
                <c:pt idx="2">
                  <c:v>119</c:v>
                </c:pt>
              </c:numCache>
            </c:numRef>
          </c:val>
          <c:extLst>
            <c:ext xmlns:c16="http://schemas.microsoft.com/office/drawing/2014/chart" uri="{C3380CC4-5D6E-409C-BE32-E72D297353CC}">
              <c16:uniqueId val="{00000001-DE60-4310-BE52-2CBD626BF822}"/>
            </c:ext>
          </c:extLst>
        </c:ser>
        <c:ser>
          <c:idx val="2"/>
          <c:order val="2"/>
          <c:tx>
            <c:strRef>
              <c:f>'[Chart in Microsoft PowerPoint]Sheet1'!$D$1</c:f>
              <c:strCache>
                <c:ptCount val="1"/>
                <c:pt idx="0">
                  <c:v>Deaths</c:v>
                </c:pt>
              </c:strCache>
            </c:strRef>
          </c:tx>
          <c:spPr>
            <a:solidFill>
              <a:schemeClr val="accent1">
                <a:tint val="65000"/>
              </a:schemeClr>
            </a:solidFill>
            <a:ln>
              <a:noFill/>
            </a:ln>
            <a:effectLst/>
            <a:sp3d/>
          </c:spPr>
          <c:invertIfNegative val="0"/>
          <c:cat>
            <c:strRef>
              <c:f>'[Chart in Microsoft PowerPoint]Sheet1'!$A$2:$A$4</c:f>
              <c:strCache>
                <c:ptCount val="3"/>
                <c:pt idx="0">
                  <c:v>Falls</c:v>
                </c:pt>
                <c:pt idx="1">
                  <c:v>Diabetes Mellitus</c:v>
                </c:pt>
                <c:pt idx="2">
                  <c:v>Coronary Heart Disease</c:v>
                </c:pt>
              </c:strCache>
            </c:strRef>
          </c:cat>
          <c:val>
            <c:numRef>
              <c:f>'[Chart in Microsoft PowerPoint]Sheet1'!$D$2:$D$4</c:f>
              <c:numCache>
                <c:formatCode>General</c:formatCode>
                <c:ptCount val="3"/>
                <c:pt idx="0">
                  <c:v>78</c:v>
                </c:pt>
                <c:pt idx="1">
                  <c:v>244</c:v>
                </c:pt>
                <c:pt idx="2">
                  <c:v>401</c:v>
                </c:pt>
              </c:numCache>
            </c:numRef>
          </c:val>
          <c:extLst>
            <c:ext xmlns:c16="http://schemas.microsoft.com/office/drawing/2014/chart" uri="{C3380CC4-5D6E-409C-BE32-E72D297353CC}">
              <c16:uniqueId val="{00000002-DE60-4310-BE52-2CBD626BF822}"/>
            </c:ext>
          </c:extLst>
        </c:ser>
        <c:dLbls>
          <c:showLegendKey val="0"/>
          <c:showVal val="0"/>
          <c:showCatName val="0"/>
          <c:showSerName val="0"/>
          <c:showPercent val="0"/>
          <c:showBubbleSize val="0"/>
        </c:dLbls>
        <c:gapWidth val="150"/>
        <c:shape val="box"/>
        <c:axId val="249319808"/>
        <c:axId val="251613952"/>
        <c:axId val="256151552"/>
      </c:bar3DChart>
      <c:catAx>
        <c:axId val="2493198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cap="none" spc="0" normalizeH="0" baseline="0">
                <a:solidFill>
                  <a:schemeClr val="tx1">
                    <a:lumMod val="65000"/>
                    <a:lumOff val="35000"/>
                  </a:schemeClr>
                </a:solidFill>
                <a:latin typeface="+mn-lt"/>
                <a:ea typeface="+mn-ea"/>
                <a:cs typeface="+mn-cs"/>
              </a:defRPr>
            </a:pPr>
            <a:endParaRPr lang="en-US"/>
          </a:p>
        </c:txPr>
        <c:crossAx val="251613952"/>
        <c:crosses val="autoZero"/>
        <c:auto val="1"/>
        <c:lblAlgn val="ctr"/>
        <c:lblOffset val="100"/>
        <c:noMultiLvlLbl val="0"/>
      </c:catAx>
      <c:valAx>
        <c:axId val="251613952"/>
        <c:scaling>
          <c:orientation val="minMax"/>
          <c:max val="2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249319808"/>
        <c:crosses val="autoZero"/>
        <c:crossBetween val="between"/>
        <c:majorUnit val="25"/>
      </c:valAx>
      <c:serAx>
        <c:axId val="256151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251613952"/>
        <c:crosses val="autoZero"/>
      </c:serAx>
      <c:spPr>
        <a:noFill/>
        <a:ln>
          <a:noFill/>
        </a:ln>
        <a:effectLst/>
      </c:spPr>
    </c:plotArea>
    <c:legend>
      <c:legendPos val="b"/>
      <c:layout>
        <c:manualLayout>
          <c:xMode val="edge"/>
          <c:yMode val="edge"/>
          <c:x val="0.20970556350715838"/>
          <c:y val="0.89352667550219589"/>
          <c:w val="0.55266118177535495"/>
          <c:h val="7.015405213532401E-2"/>
        </c:manualLayout>
      </c:layout>
      <c:overlay val="0"/>
      <c:spPr>
        <a:noFill/>
        <a:ln>
          <a:solidFill>
            <a:schemeClr val="tx1"/>
          </a:solid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25AFED-10E7-4849-8A78-7620578233D4}" type="doc">
      <dgm:prSet loTypeId="urn:microsoft.com/office/officeart/2005/8/layout/process1" loCatId="process" qsTypeId="urn:microsoft.com/office/officeart/2005/8/quickstyle/simple1" qsCatId="simple" csTypeId="urn:microsoft.com/office/officeart/2005/8/colors/accent1_2" csCatId="accent1" phldr="1"/>
      <dgm:spPr/>
    </dgm:pt>
    <dgm:pt modelId="{3F7A3BBC-4EBC-40DF-AA9A-E324B528EAD5}">
      <dgm:prSet phldrT="[Text]" custT="1"/>
      <dgm:spPr/>
      <dgm:t>
        <a:bodyPr/>
        <a:lstStyle/>
        <a:p>
          <a:r>
            <a:rPr lang="en-US" sz="1100">
              <a:latin typeface="Arial" panose="020B0604020202020204" pitchFamily="34" charset="0"/>
              <a:cs typeface="Arial" panose="020B0604020202020204" pitchFamily="34" charset="0"/>
            </a:rPr>
            <a:t>Data Acquisition from Sensors</a:t>
          </a:r>
        </a:p>
      </dgm:t>
    </dgm:pt>
    <dgm:pt modelId="{C75272EF-8CDF-4004-B72B-D22FD02C3BCE}" type="parTrans" cxnId="{C7809623-748D-4D5B-86D7-DA9E24A025F2}">
      <dgm:prSet/>
      <dgm:spPr/>
      <dgm:t>
        <a:bodyPr/>
        <a:lstStyle/>
        <a:p>
          <a:endParaRPr lang="en-US"/>
        </a:p>
      </dgm:t>
    </dgm:pt>
    <dgm:pt modelId="{BD001359-AB93-4B63-BE02-19998B21F470}" type="sibTrans" cxnId="{C7809623-748D-4D5B-86D7-DA9E24A025F2}">
      <dgm:prSet/>
      <dgm:spPr/>
      <dgm:t>
        <a:bodyPr/>
        <a:lstStyle/>
        <a:p>
          <a:endParaRPr lang="en-US"/>
        </a:p>
      </dgm:t>
    </dgm:pt>
    <dgm:pt modelId="{F9046A46-70C8-47E3-A0EA-9E05CE54E0C3}">
      <dgm:prSet phldrT="[Text]" custT="1"/>
      <dgm:spPr/>
      <dgm:t>
        <a:bodyPr/>
        <a:lstStyle/>
        <a:p>
          <a:r>
            <a:rPr lang="en-US" sz="1100">
              <a:latin typeface="Arial" panose="020B0604020202020204" pitchFamily="34" charset="0"/>
              <a:cs typeface="Arial" panose="020B0604020202020204" pitchFamily="34" charset="0"/>
            </a:rPr>
            <a:t>Data Processing Low Level</a:t>
          </a:r>
        </a:p>
      </dgm:t>
    </dgm:pt>
    <dgm:pt modelId="{CE0957E9-4195-4323-BFD7-2B4BBB102A03}" type="parTrans" cxnId="{8EFCB013-3B61-4E18-B691-E9E227897E8C}">
      <dgm:prSet/>
      <dgm:spPr/>
      <dgm:t>
        <a:bodyPr/>
        <a:lstStyle/>
        <a:p>
          <a:endParaRPr lang="en-US"/>
        </a:p>
      </dgm:t>
    </dgm:pt>
    <dgm:pt modelId="{12C0DDC6-D450-4AAA-8EB2-0DAF1B936B99}" type="sibTrans" cxnId="{8EFCB013-3B61-4E18-B691-E9E227897E8C}">
      <dgm:prSet/>
      <dgm:spPr/>
      <dgm:t>
        <a:bodyPr/>
        <a:lstStyle/>
        <a:p>
          <a:endParaRPr lang="en-US"/>
        </a:p>
      </dgm:t>
    </dgm:pt>
    <dgm:pt modelId="{53E5B03C-C373-4BC3-AB8B-A7993D233A2E}">
      <dgm:prSet phldrT="[Text]" custT="1"/>
      <dgm:spPr/>
      <dgm:t>
        <a:bodyPr/>
        <a:lstStyle/>
        <a:p>
          <a:r>
            <a:rPr lang="en-US" sz="1100">
              <a:latin typeface="Arial" panose="020B0604020202020204" pitchFamily="34" charset="0"/>
              <a:cs typeface="Arial" panose="020B0604020202020204" pitchFamily="34" charset="0"/>
            </a:rPr>
            <a:t>Fall Detection</a:t>
          </a:r>
        </a:p>
      </dgm:t>
    </dgm:pt>
    <dgm:pt modelId="{5B546F0C-05EA-476C-A5C9-78CD0DCCF876}" type="parTrans" cxnId="{3993C1F3-ABA1-403A-BFC6-EE3522018EC0}">
      <dgm:prSet/>
      <dgm:spPr/>
      <dgm:t>
        <a:bodyPr/>
        <a:lstStyle/>
        <a:p>
          <a:endParaRPr lang="en-US"/>
        </a:p>
      </dgm:t>
    </dgm:pt>
    <dgm:pt modelId="{AC3917F4-02E8-40C1-B498-DD1DFBA5B386}" type="sibTrans" cxnId="{3993C1F3-ABA1-403A-BFC6-EE3522018EC0}">
      <dgm:prSet/>
      <dgm:spPr/>
      <dgm:t>
        <a:bodyPr/>
        <a:lstStyle/>
        <a:p>
          <a:endParaRPr lang="en-US"/>
        </a:p>
      </dgm:t>
    </dgm:pt>
    <dgm:pt modelId="{73B9A93D-E846-4BAC-B9D2-BDDBA953671E}">
      <dgm:prSet custT="1"/>
      <dgm:spPr/>
      <dgm:t>
        <a:bodyPr/>
        <a:lstStyle/>
        <a:p>
          <a:r>
            <a:rPr lang="en-US" sz="1100">
              <a:latin typeface="Arial" panose="020B0604020202020204" pitchFamily="34" charset="0"/>
              <a:cs typeface="Arial" panose="020B0604020202020204" pitchFamily="34" charset="0"/>
            </a:rPr>
            <a:t>Control Room</a:t>
          </a:r>
        </a:p>
      </dgm:t>
    </dgm:pt>
    <dgm:pt modelId="{C6F4D635-D644-4A52-9A04-2F0E70054EDA}" type="parTrans" cxnId="{24EEBA07-B898-4D64-9D7B-4BB5408D70FB}">
      <dgm:prSet/>
      <dgm:spPr/>
      <dgm:t>
        <a:bodyPr/>
        <a:lstStyle/>
        <a:p>
          <a:endParaRPr lang="en-US"/>
        </a:p>
      </dgm:t>
    </dgm:pt>
    <dgm:pt modelId="{F9428D2C-7E21-42B0-9EA0-C27DFD660621}" type="sibTrans" cxnId="{24EEBA07-B898-4D64-9D7B-4BB5408D70FB}">
      <dgm:prSet/>
      <dgm:spPr/>
      <dgm:t>
        <a:bodyPr/>
        <a:lstStyle/>
        <a:p>
          <a:endParaRPr lang="en-US"/>
        </a:p>
      </dgm:t>
    </dgm:pt>
    <dgm:pt modelId="{F77320F8-76D8-4805-ABC8-1CFDEDA757A1}">
      <dgm:prSet custT="1"/>
      <dgm:spPr/>
      <dgm:t>
        <a:bodyPr/>
        <a:lstStyle/>
        <a:p>
          <a:r>
            <a:rPr lang="en-US" sz="1100"/>
            <a:t>Data Transfer</a:t>
          </a:r>
        </a:p>
      </dgm:t>
    </dgm:pt>
    <dgm:pt modelId="{36E9EC7E-CF70-4D38-A5B6-39C2DB118A4F}" type="parTrans" cxnId="{021B734C-E43B-4C4C-AA42-875EDEB071D9}">
      <dgm:prSet/>
      <dgm:spPr/>
      <dgm:t>
        <a:bodyPr/>
        <a:lstStyle/>
        <a:p>
          <a:endParaRPr lang="en-US"/>
        </a:p>
      </dgm:t>
    </dgm:pt>
    <dgm:pt modelId="{0F5F3099-5AD5-47AC-BD05-DA6319CEAB3A}" type="sibTrans" cxnId="{021B734C-E43B-4C4C-AA42-875EDEB071D9}">
      <dgm:prSet/>
      <dgm:spPr/>
      <dgm:t>
        <a:bodyPr/>
        <a:lstStyle/>
        <a:p>
          <a:endParaRPr lang="en-US"/>
        </a:p>
      </dgm:t>
    </dgm:pt>
    <dgm:pt modelId="{641B7776-527C-4C9F-AE25-9E75AB379811}" type="pres">
      <dgm:prSet presAssocID="{9E25AFED-10E7-4849-8A78-7620578233D4}" presName="Name0" presStyleCnt="0">
        <dgm:presLayoutVars>
          <dgm:dir/>
          <dgm:resizeHandles val="exact"/>
        </dgm:presLayoutVars>
      </dgm:prSet>
      <dgm:spPr/>
    </dgm:pt>
    <dgm:pt modelId="{7CAA8384-C8E3-43B1-97B7-D6F87892768A}" type="pres">
      <dgm:prSet presAssocID="{3F7A3BBC-4EBC-40DF-AA9A-E324B528EAD5}" presName="node" presStyleLbl="node1" presStyleIdx="0" presStyleCnt="5">
        <dgm:presLayoutVars>
          <dgm:bulletEnabled val="1"/>
        </dgm:presLayoutVars>
      </dgm:prSet>
      <dgm:spPr/>
    </dgm:pt>
    <dgm:pt modelId="{A769585C-BD6D-49E9-A94F-14F46DB7E7C5}" type="pres">
      <dgm:prSet presAssocID="{BD001359-AB93-4B63-BE02-19998B21F470}" presName="sibTrans" presStyleLbl="sibTrans2D1" presStyleIdx="0" presStyleCnt="4"/>
      <dgm:spPr/>
    </dgm:pt>
    <dgm:pt modelId="{DF0E4B79-1AEB-420E-A46A-268FF15D356D}" type="pres">
      <dgm:prSet presAssocID="{BD001359-AB93-4B63-BE02-19998B21F470}" presName="connectorText" presStyleLbl="sibTrans2D1" presStyleIdx="0" presStyleCnt="4"/>
      <dgm:spPr/>
    </dgm:pt>
    <dgm:pt modelId="{DADE8119-233B-4C48-8306-CB223230CD9D}" type="pres">
      <dgm:prSet presAssocID="{F9046A46-70C8-47E3-A0EA-9E05CE54E0C3}" presName="node" presStyleLbl="node1" presStyleIdx="1" presStyleCnt="5">
        <dgm:presLayoutVars>
          <dgm:bulletEnabled val="1"/>
        </dgm:presLayoutVars>
      </dgm:prSet>
      <dgm:spPr/>
    </dgm:pt>
    <dgm:pt modelId="{64BFF816-8E0A-424B-B22F-4CF45484CE8D}" type="pres">
      <dgm:prSet presAssocID="{12C0DDC6-D450-4AAA-8EB2-0DAF1B936B99}" presName="sibTrans" presStyleLbl="sibTrans2D1" presStyleIdx="1" presStyleCnt="4"/>
      <dgm:spPr/>
    </dgm:pt>
    <dgm:pt modelId="{FF86E6D7-4A91-49C8-B196-BEBAB53CED56}" type="pres">
      <dgm:prSet presAssocID="{12C0DDC6-D450-4AAA-8EB2-0DAF1B936B99}" presName="connectorText" presStyleLbl="sibTrans2D1" presStyleIdx="1" presStyleCnt="4"/>
      <dgm:spPr/>
    </dgm:pt>
    <dgm:pt modelId="{770D36D0-4592-430E-937E-9A48C0BB5813}" type="pres">
      <dgm:prSet presAssocID="{53E5B03C-C373-4BC3-AB8B-A7993D233A2E}" presName="node" presStyleLbl="node1" presStyleIdx="2" presStyleCnt="5">
        <dgm:presLayoutVars>
          <dgm:bulletEnabled val="1"/>
        </dgm:presLayoutVars>
      </dgm:prSet>
      <dgm:spPr/>
    </dgm:pt>
    <dgm:pt modelId="{3512D330-A9C0-45E5-B6C6-63EFB2AD0099}" type="pres">
      <dgm:prSet presAssocID="{AC3917F4-02E8-40C1-B498-DD1DFBA5B386}" presName="sibTrans" presStyleLbl="sibTrans2D1" presStyleIdx="2" presStyleCnt="4"/>
      <dgm:spPr/>
    </dgm:pt>
    <dgm:pt modelId="{FF13D350-3121-47A8-A34F-C1904E811CB7}" type="pres">
      <dgm:prSet presAssocID="{AC3917F4-02E8-40C1-B498-DD1DFBA5B386}" presName="connectorText" presStyleLbl="sibTrans2D1" presStyleIdx="2" presStyleCnt="4"/>
      <dgm:spPr/>
    </dgm:pt>
    <dgm:pt modelId="{8CDFC1B9-F306-45B7-A864-AD05982CF980}" type="pres">
      <dgm:prSet presAssocID="{F77320F8-76D8-4805-ABC8-1CFDEDA757A1}" presName="node" presStyleLbl="node1" presStyleIdx="3" presStyleCnt="5">
        <dgm:presLayoutVars>
          <dgm:bulletEnabled val="1"/>
        </dgm:presLayoutVars>
      </dgm:prSet>
      <dgm:spPr>
        <a:prstGeom prst="cloudCallout">
          <a:avLst/>
        </a:prstGeom>
      </dgm:spPr>
    </dgm:pt>
    <dgm:pt modelId="{17F94D8F-CA7E-4BDD-89A6-3D2EE3CE643F}" type="pres">
      <dgm:prSet presAssocID="{0F5F3099-5AD5-47AC-BD05-DA6319CEAB3A}" presName="sibTrans" presStyleLbl="sibTrans2D1" presStyleIdx="3" presStyleCnt="4"/>
      <dgm:spPr/>
    </dgm:pt>
    <dgm:pt modelId="{3D5B2482-8FD7-404D-A869-4EC2E1CD9BE5}" type="pres">
      <dgm:prSet presAssocID="{0F5F3099-5AD5-47AC-BD05-DA6319CEAB3A}" presName="connectorText" presStyleLbl="sibTrans2D1" presStyleIdx="3" presStyleCnt="4"/>
      <dgm:spPr/>
    </dgm:pt>
    <dgm:pt modelId="{FDD4A231-F74C-4AB8-80BB-6BB15961A882}" type="pres">
      <dgm:prSet presAssocID="{73B9A93D-E846-4BAC-B9D2-BDDBA953671E}" presName="node" presStyleLbl="node1" presStyleIdx="4" presStyleCnt="5" custLinFactX="22606" custLinFactNeighborX="100000" custLinFactNeighborY="2514">
        <dgm:presLayoutVars>
          <dgm:bulletEnabled val="1"/>
        </dgm:presLayoutVars>
      </dgm:prSet>
      <dgm:spPr/>
    </dgm:pt>
  </dgm:ptLst>
  <dgm:cxnLst>
    <dgm:cxn modelId="{862F1406-5F9A-4BEB-8BE8-FB8E675E4083}" type="presOf" srcId="{AC3917F4-02E8-40C1-B498-DD1DFBA5B386}" destId="{FF13D350-3121-47A8-A34F-C1904E811CB7}" srcOrd="1" destOrd="0" presId="urn:microsoft.com/office/officeart/2005/8/layout/process1"/>
    <dgm:cxn modelId="{24EEBA07-B898-4D64-9D7B-4BB5408D70FB}" srcId="{9E25AFED-10E7-4849-8A78-7620578233D4}" destId="{73B9A93D-E846-4BAC-B9D2-BDDBA953671E}" srcOrd="4" destOrd="0" parTransId="{C6F4D635-D644-4A52-9A04-2F0E70054EDA}" sibTransId="{F9428D2C-7E21-42B0-9EA0-C27DFD660621}"/>
    <dgm:cxn modelId="{8EFCB013-3B61-4E18-B691-E9E227897E8C}" srcId="{9E25AFED-10E7-4849-8A78-7620578233D4}" destId="{F9046A46-70C8-47E3-A0EA-9E05CE54E0C3}" srcOrd="1" destOrd="0" parTransId="{CE0957E9-4195-4323-BFD7-2B4BBB102A03}" sibTransId="{12C0DDC6-D450-4AAA-8EB2-0DAF1B936B99}"/>
    <dgm:cxn modelId="{C7809623-748D-4D5B-86D7-DA9E24A025F2}" srcId="{9E25AFED-10E7-4849-8A78-7620578233D4}" destId="{3F7A3BBC-4EBC-40DF-AA9A-E324B528EAD5}" srcOrd="0" destOrd="0" parTransId="{C75272EF-8CDF-4004-B72B-D22FD02C3BCE}" sibTransId="{BD001359-AB93-4B63-BE02-19998B21F470}"/>
    <dgm:cxn modelId="{88A8463F-B229-42C2-82F8-DF65C49D6A22}" type="presOf" srcId="{BD001359-AB93-4B63-BE02-19998B21F470}" destId="{DF0E4B79-1AEB-420E-A46A-268FF15D356D}" srcOrd="1" destOrd="0" presId="urn:microsoft.com/office/officeart/2005/8/layout/process1"/>
    <dgm:cxn modelId="{0C4D4E41-FC7B-4BD6-A26A-6604D9614B12}" type="presOf" srcId="{AC3917F4-02E8-40C1-B498-DD1DFBA5B386}" destId="{3512D330-A9C0-45E5-B6C6-63EFB2AD0099}" srcOrd="0" destOrd="0" presId="urn:microsoft.com/office/officeart/2005/8/layout/process1"/>
    <dgm:cxn modelId="{BF995D44-F619-4421-8167-6CB1AAE7A70E}" type="presOf" srcId="{73B9A93D-E846-4BAC-B9D2-BDDBA953671E}" destId="{FDD4A231-F74C-4AB8-80BB-6BB15961A882}" srcOrd="0" destOrd="0" presId="urn:microsoft.com/office/officeart/2005/8/layout/process1"/>
    <dgm:cxn modelId="{D5E90547-2928-4041-B1FF-68CB29B0C7BA}" type="presOf" srcId="{F77320F8-76D8-4805-ABC8-1CFDEDA757A1}" destId="{8CDFC1B9-F306-45B7-A864-AD05982CF980}" srcOrd="0" destOrd="0" presId="urn:microsoft.com/office/officeart/2005/8/layout/process1"/>
    <dgm:cxn modelId="{021B734C-E43B-4C4C-AA42-875EDEB071D9}" srcId="{9E25AFED-10E7-4849-8A78-7620578233D4}" destId="{F77320F8-76D8-4805-ABC8-1CFDEDA757A1}" srcOrd="3" destOrd="0" parTransId="{36E9EC7E-CF70-4D38-A5B6-39C2DB118A4F}" sibTransId="{0F5F3099-5AD5-47AC-BD05-DA6319CEAB3A}"/>
    <dgm:cxn modelId="{3194E07C-CEE8-45FB-94A1-62869602D7E5}" type="presOf" srcId="{12C0DDC6-D450-4AAA-8EB2-0DAF1B936B99}" destId="{64BFF816-8E0A-424B-B22F-4CF45484CE8D}" srcOrd="0" destOrd="0" presId="urn:microsoft.com/office/officeart/2005/8/layout/process1"/>
    <dgm:cxn modelId="{D249539A-07B3-4A07-AC50-191DFFB78ABA}" type="presOf" srcId="{BD001359-AB93-4B63-BE02-19998B21F470}" destId="{A769585C-BD6D-49E9-A94F-14F46DB7E7C5}" srcOrd="0" destOrd="0" presId="urn:microsoft.com/office/officeart/2005/8/layout/process1"/>
    <dgm:cxn modelId="{9D1D71A3-FED6-4E09-BE34-71D6028FAF69}" type="presOf" srcId="{9E25AFED-10E7-4849-8A78-7620578233D4}" destId="{641B7776-527C-4C9F-AE25-9E75AB379811}" srcOrd="0" destOrd="0" presId="urn:microsoft.com/office/officeart/2005/8/layout/process1"/>
    <dgm:cxn modelId="{9065C2AE-4A51-42C8-BF10-F84CA0D6E2A5}" type="presOf" srcId="{0F5F3099-5AD5-47AC-BD05-DA6319CEAB3A}" destId="{17F94D8F-CA7E-4BDD-89A6-3D2EE3CE643F}" srcOrd="0" destOrd="0" presId="urn:microsoft.com/office/officeart/2005/8/layout/process1"/>
    <dgm:cxn modelId="{AE23A7B3-107A-4844-92EF-66931C60CDEB}" type="presOf" srcId="{12C0DDC6-D450-4AAA-8EB2-0DAF1B936B99}" destId="{FF86E6D7-4A91-49C8-B196-BEBAB53CED56}" srcOrd="1" destOrd="0" presId="urn:microsoft.com/office/officeart/2005/8/layout/process1"/>
    <dgm:cxn modelId="{35D9BCB9-F591-42B0-8F18-991A4935AF59}" type="presOf" srcId="{53E5B03C-C373-4BC3-AB8B-A7993D233A2E}" destId="{770D36D0-4592-430E-937E-9A48C0BB5813}" srcOrd="0" destOrd="0" presId="urn:microsoft.com/office/officeart/2005/8/layout/process1"/>
    <dgm:cxn modelId="{636651CD-B4EF-4FE2-A168-07E76B81915E}" type="presOf" srcId="{F9046A46-70C8-47E3-A0EA-9E05CE54E0C3}" destId="{DADE8119-233B-4C48-8306-CB223230CD9D}" srcOrd="0" destOrd="0" presId="urn:microsoft.com/office/officeart/2005/8/layout/process1"/>
    <dgm:cxn modelId="{A9DC37DE-7832-426F-AC2A-E8EC7541B4BE}" type="presOf" srcId="{3F7A3BBC-4EBC-40DF-AA9A-E324B528EAD5}" destId="{7CAA8384-C8E3-43B1-97B7-D6F87892768A}" srcOrd="0" destOrd="0" presId="urn:microsoft.com/office/officeart/2005/8/layout/process1"/>
    <dgm:cxn modelId="{8A576DE6-0B2B-4FC3-9CF4-F611B4CD6655}" type="presOf" srcId="{0F5F3099-5AD5-47AC-BD05-DA6319CEAB3A}" destId="{3D5B2482-8FD7-404D-A869-4EC2E1CD9BE5}" srcOrd="1" destOrd="0" presId="urn:microsoft.com/office/officeart/2005/8/layout/process1"/>
    <dgm:cxn modelId="{3993C1F3-ABA1-403A-BFC6-EE3522018EC0}" srcId="{9E25AFED-10E7-4849-8A78-7620578233D4}" destId="{53E5B03C-C373-4BC3-AB8B-A7993D233A2E}" srcOrd="2" destOrd="0" parTransId="{5B546F0C-05EA-476C-A5C9-78CD0DCCF876}" sibTransId="{AC3917F4-02E8-40C1-B498-DD1DFBA5B386}"/>
    <dgm:cxn modelId="{7BB0E5AB-9E72-4BE0-A5B1-5FE31863C918}" type="presParOf" srcId="{641B7776-527C-4C9F-AE25-9E75AB379811}" destId="{7CAA8384-C8E3-43B1-97B7-D6F87892768A}" srcOrd="0" destOrd="0" presId="urn:microsoft.com/office/officeart/2005/8/layout/process1"/>
    <dgm:cxn modelId="{C91A2747-A3CE-4E9B-899C-9D2CCC02ABD6}" type="presParOf" srcId="{641B7776-527C-4C9F-AE25-9E75AB379811}" destId="{A769585C-BD6D-49E9-A94F-14F46DB7E7C5}" srcOrd="1" destOrd="0" presId="urn:microsoft.com/office/officeart/2005/8/layout/process1"/>
    <dgm:cxn modelId="{29BF7989-A59E-466C-B23A-235C3EB1E4D5}" type="presParOf" srcId="{A769585C-BD6D-49E9-A94F-14F46DB7E7C5}" destId="{DF0E4B79-1AEB-420E-A46A-268FF15D356D}" srcOrd="0" destOrd="0" presId="urn:microsoft.com/office/officeart/2005/8/layout/process1"/>
    <dgm:cxn modelId="{21A8095A-C563-4E46-A156-46C4E421BEF1}" type="presParOf" srcId="{641B7776-527C-4C9F-AE25-9E75AB379811}" destId="{DADE8119-233B-4C48-8306-CB223230CD9D}" srcOrd="2" destOrd="0" presId="urn:microsoft.com/office/officeart/2005/8/layout/process1"/>
    <dgm:cxn modelId="{D65C598A-B223-45A4-80FD-D2D0F9BF4FC3}" type="presParOf" srcId="{641B7776-527C-4C9F-AE25-9E75AB379811}" destId="{64BFF816-8E0A-424B-B22F-4CF45484CE8D}" srcOrd="3" destOrd="0" presId="urn:microsoft.com/office/officeart/2005/8/layout/process1"/>
    <dgm:cxn modelId="{853E2C27-7AA6-4C24-A630-DDB3499CC5E5}" type="presParOf" srcId="{64BFF816-8E0A-424B-B22F-4CF45484CE8D}" destId="{FF86E6D7-4A91-49C8-B196-BEBAB53CED56}" srcOrd="0" destOrd="0" presId="urn:microsoft.com/office/officeart/2005/8/layout/process1"/>
    <dgm:cxn modelId="{366B3630-1479-42E8-B1E1-EF4BEEF4F258}" type="presParOf" srcId="{641B7776-527C-4C9F-AE25-9E75AB379811}" destId="{770D36D0-4592-430E-937E-9A48C0BB5813}" srcOrd="4" destOrd="0" presId="urn:microsoft.com/office/officeart/2005/8/layout/process1"/>
    <dgm:cxn modelId="{D4999D97-DB16-49B5-AE5C-80037E8A296D}" type="presParOf" srcId="{641B7776-527C-4C9F-AE25-9E75AB379811}" destId="{3512D330-A9C0-45E5-B6C6-63EFB2AD0099}" srcOrd="5" destOrd="0" presId="urn:microsoft.com/office/officeart/2005/8/layout/process1"/>
    <dgm:cxn modelId="{1B5E4FE6-F626-4AD2-9ADA-7DC678CD7FEC}" type="presParOf" srcId="{3512D330-A9C0-45E5-B6C6-63EFB2AD0099}" destId="{FF13D350-3121-47A8-A34F-C1904E811CB7}" srcOrd="0" destOrd="0" presId="urn:microsoft.com/office/officeart/2005/8/layout/process1"/>
    <dgm:cxn modelId="{2323881B-354D-47C7-95B7-1556CB38FEC8}" type="presParOf" srcId="{641B7776-527C-4C9F-AE25-9E75AB379811}" destId="{8CDFC1B9-F306-45B7-A864-AD05982CF980}" srcOrd="6" destOrd="0" presId="urn:microsoft.com/office/officeart/2005/8/layout/process1"/>
    <dgm:cxn modelId="{E9D5EFF9-A3FD-4AA5-BA0E-EE05E63D5893}" type="presParOf" srcId="{641B7776-527C-4C9F-AE25-9E75AB379811}" destId="{17F94D8F-CA7E-4BDD-89A6-3D2EE3CE643F}" srcOrd="7" destOrd="0" presId="urn:microsoft.com/office/officeart/2005/8/layout/process1"/>
    <dgm:cxn modelId="{55B94D02-E282-494A-A6B3-9101FBBF01EC}" type="presParOf" srcId="{17F94D8F-CA7E-4BDD-89A6-3D2EE3CE643F}" destId="{3D5B2482-8FD7-404D-A869-4EC2E1CD9BE5}" srcOrd="0" destOrd="0" presId="urn:microsoft.com/office/officeart/2005/8/layout/process1"/>
    <dgm:cxn modelId="{85D5839C-985C-4753-92D5-0774D02A5DA7}" type="presParOf" srcId="{641B7776-527C-4C9F-AE25-9E75AB379811}" destId="{FDD4A231-F74C-4AB8-80BB-6BB15961A882}" srcOrd="8"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AA8384-C8E3-43B1-97B7-D6F87892768A}">
      <dsp:nvSpPr>
        <dsp:cNvPr id="0" name=""/>
        <dsp:cNvSpPr/>
      </dsp:nvSpPr>
      <dsp:spPr>
        <a:xfrm>
          <a:off x="2948" y="78707"/>
          <a:ext cx="914083" cy="7284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Data Acquisition from Sensors</a:t>
          </a:r>
        </a:p>
      </dsp:txBody>
      <dsp:txXfrm>
        <a:off x="24282" y="100041"/>
        <a:ext cx="871415" cy="685742"/>
      </dsp:txXfrm>
    </dsp:sp>
    <dsp:sp modelId="{A769585C-BD6D-49E9-A94F-14F46DB7E7C5}">
      <dsp:nvSpPr>
        <dsp:cNvPr id="0" name=""/>
        <dsp:cNvSpPr/>
      </dsp:nvSpPr>
      <dsp:spPr>
        <a:xfrm>
          <a:off x="1008440" y="329566"/>
          <a:ext cx="193785" cy="2266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008440" y="374904"/>
        <a:ext cx="135650" cy="136016"/>
      </dsp:txXfrm>
    </dsp:sp>
    <dsp:sp modelId="{DADE8119-233B-4C48-8306-CB223230CD9D}">
      <dsp:nvSpPr>
        <dsp:cNvPr id="0" name=""/>
        <dsp:cNvSpPr/>
      </dsp:nvSpPr>
      <dsp:spPr>
        <a:xfrm>
          <a:off x="1282665" y="78707"/>
          <a:ext cx="914083" cy="7284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Data Processing Low Level</a:t>
          </a:r>
        </a:p>
      </dsp:txBody>
      <dsp:txXfrm>
        <a:off x="1303999" y="100041"/>
        <a:ext cx="871415" cy="685742"/>
      </dsp:txXfrm>
    </dsp:sp>
    <dsp:sp modelId="{64BFF816-8E0A-424B-B22F-4CF45484CE8D}">
      <dsp:nvSpPr>
        <dsp:cNvPr id="0" name=""/>
        <dsp:cNvSpPr/>
      </dsp:nvSpPr>
      <dsp:spPr>
        <a:xfrm>
          <a:off x="2288158" y="329566"/>
          <a:ext cx="193785" cy="2266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2288158" y="374904"/>
        <a:ext cx="135650" cy="136016"/>
      </dsp:txXfrm>
    </dsp:sp>
    <dsp:sp modelId="{770D36D0-4592-430E-937E-9A48C0BB5813}">
      <dsp:nvSpPr>
        <dsp:cNvPr id="0" name=""/>
        <dsp:cNvSpPr/>
      </dsp:nvSpPr>
      <dsp:spPr>
        <a:xfrm>
          <a:off x="2562383" y="78707"/>
          <a:ext cx="914083" cy="7284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Fall Detection</a:t>
          </a:r>
        </a:p>
      </dsp:txBody>
      <dsp:txXfrm>
        <a:off x="2583717" y="100041"/>
        <a:ext cx="871415" cy="685742"/>
      </dsp:txXfrm>
    </dsp:sp>
    <dsp:sp modelId="{3512D330-A9C0-45E5-B6C6-63EFB2AD0099}">
      <dsp:nvSpPr>
        <dsp:cNvPr id="0" name=""/>
        <dsp:cNvSpPr/>
      </dsp:nvSpPr>
      <dsp:spPr>
        <a:xfrm>
          <a:off x="3567875" y="329566"/>
          <a:ext cx="193785" cy="2266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3567875" y="374904"/>
        <a:ext cx="135650" cy="136016"/>
      </dsp:txXfrm>
    </dsp:sp>
    <dsp:sp modelId="{8CDFC1B9-F306-45B7-A864-AD05982CF980}">
      <dsp:nvSpPr>
        <dsp:cNvPr id="0" name=""/>
        <dsp:cNvSpPr/>
      </dsp:nvSpPr>
      <dsp:spPr>
        <a:xfrm>
          <a:off x="3842100" y="78707"/>
          <a:ext cx="914083" cy="728410"/>
        </a:xfrm>
        <a:prstGeom prst="cloud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Data Transfer</a:t>
          </a:r>
        </a:p>
      </dsp:txBody>
      <dsp:txXfrm>
        <a:off x="3968083" y="188710"/>
        <a:ext cx="597116" cy="474647"/>
      </dsp:txXfrm>
    </dsp:sp>
    <dsp:sp modelId="{17F94D8F-CA7E-4BDD-89A6-3D2EE3CE643F}">
      <dsp:nvSpPr>
        <dsp:cNvPr id="0" name=""/>
        <dsp:cNvSpPr/>
      </dsp:nvSpPr>
      <dsp:spPr>
        <a:xfrm rot="49076">
          <a:off x="4848319" y="338801"/>
          <a:ext cx="195368" cy="2266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4848322" y="383721"/>
        <a:ext cx="136758" cy="136016"/>
      </dsp:txXfrm>
    </dsp:sp>
    <dsp:sp modelId="{FDD4A231-F74C-4AB8-80BB-6BB15961A882}">
      <dsp:nvSpPr>
        <dsp:cNvPr id="0" name=""/>
        <dsp:cNvSpPr/>
      </dsp:nvSpPr>
      <dsp:spPr>
        <a:xfrm>
          <a:off x="5124766" y="97019"/>
          <a:ext cx="914083" cy="7284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Control Room</a:t>
          </a:r>
        </a:p>
      </dsp:txBody>
      <dsp:txXfrm>
        <a:off x="5146100" y="118353"/>
        <a:ext cx="871415" cy="6857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8694C5-847D-4A76-9DF7-28DBCE598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16165</Words>
  <Characters>92142</Characters>
  <Application>Microsoft Office Word</Application>
  <DocSecurity>0</DocSecurity>
  <Lines>767</Lines>
  <Paragraphs>216</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Qatar University</Company>
  <LinksUpToDate>false</LinksUpToDate>
  <CharactersWithSpaces>108091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Tasnim Ismail</dc:creator>
  <cp:lastModifiedBy>Alaa Mousa Mousa</cp:lastModifiedBy>
  <cp:revision>2</cp:revision>
  <cp:lastPrinted>2016-05-21T16:06:00Z</cp:lastPrinted>
  <dcterms:created xsi:type="dcterms:W3CDTF">2019-03-23T11:34:00Z</dcterms:created>
  <dcterms:modified xsi:type="dcterms:W3CDTF">2019-03-23T11:34:00Z</dcterms:modified>
</cp:coreProperties>
</file>