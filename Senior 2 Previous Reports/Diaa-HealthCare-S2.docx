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8D149F" w:rsidRPr="009466BB" w14:paraId="2C1F2687" w14:textId="77777777" w:rsidTr="00C33115">
        <w:tc>
          <w:tcPr>
            <w:tcW w:w="2106" w:type="dxa"/>
          </w:tcPr>
          <w:p w14:paraId="3AFD8F99" w14:textId="49D7C6C2" w:rsidR="008D149F" w:rsidRPr="009466BB" w:rsidRDefault="008D149F" w:rsidP="0039366C">
            <w:pPr>
              <w:pStyle w:val="CompanyName"/>
              <w:pBdr>
                <w:bottom w:val="none" w:sz="0" w:space="0" w:color="auto"/>
              </w:pBdr>
              <w:spacing w:line="276" w:lineRule="auto"/>
              <w:rPr>
                <w:rFonts w:ascii="Avenir Roman" w:hAnsi="Avenir Roman"/>
              </w:rPr>
            </w:pPr>
            <w:r w:rsidRPr="009466BB">
              <w:rPr>
                <w:rFonts w:ascii="Avenir Roman" w:hAnsi="Avenir Roman"/>
                <w:noProof/>
              </w:rPr>
              <w:drawing>
                <wp:inline distT="0" distB="0" distL="0" distR="0" wp14:anchorId="00E7EA0D" wp14:editId="5C0AA81F">
                  <wp:extent cx="1178560" cy="1036955"/>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2C7AB45A" w14:textId="77777777" w:rsidR="008D149F" w:rsidRPr="009466BB" w:rsidRDefault="008D149F" w:rsidP="0039366C">
            <w:pPr>
              <w:pStyle w:val="CompanyName"/>
              <w:spacing w:line="276" w:lineRule="auto"/>
              <w:rPr>
                <w:rFonts w:ascii="Avenir Roman" w:hAnsi="Avenir Roman" w:cstheme="minorHAnsi"/>
                <w:b/>
                <w:bCs/>
                <w:sz w:val="40"/>
                <w:szCs w:val="40"/>
              </w:rPr>
            </w:pPr>
            <w:r w:rsidRPr="009466BB">
              <w:rPr>
                <w:rFonts w:ascii="Avenir Roman" w:hAnsi="Avenir Roman" w:cstheme="minorHAnsi"/>
                <w:b/>
                <w:bCs/>
                <w:sz w:val="40"/>
                <w:szCs w:val="40"/>
              </w:rPr>
              <w:t>Qatar University</w:t>
            </w:r>
          </w:p>
          <w:p w14:paraId="7A65BD61" w14:textId="77777777" w:rsidR="008D149F" w:rsidRPr="009466BB" w:rsidRDefault="008D149F" w:rsidP="0039366C">
            <w:pPr>
              <w:pStyle w:val="CompanyName"/>
              <w:pBdr>
                <w:bottom w:val="none" w:sz="0" w:space="0" w:color="auto"/>
              </w:pBdr>
              <w:spacing w:line="276" w:lineRule="auto"/>
              <w:rPr>
                <w:rFonts w:ascii="Avenir Roman" w:hAnsi="Avenir Roman"/>
              </w:rPr>
            </w:pPr>
            <w:r w:rsidRPr="009466BB">
              <w:rPr>
                <w:rFonts w:ascii="Avenir Roman" w:hAnsi="Avenir Roman"/>
                <w:noProof/>
              </w:rPr>
              <mc:AlternateContent>
                <mc:Choice Requires="wps">
                  <w:drawing>
                    <wp:anchor distT="0" distB="0" distL="114300" distR="114300" simplePos="0" relativeHeight="251659264" behindDoc="0" locked="0" layoutInCell="1" allowOverlap="1" wp14:anchorId="1FE09E55" wp14:editId="0726E57E">
                      <wp:simplePos x="0" y="0"/>
                      <wp:positionH relativeFrom="page">
                        <wp:posOffset>48260</wp:posOffset>
                      </wp:positionH>
                      <wp:positionV relativeFrom="page">
                        <wp:posOffset>341630</wp:posOffset>
                      </wp:positionV>
                      <wp:extent cx="3953510" cy="1183640"/>
                      <wp:effectExtent l="2540" t="0" r="0" b="444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1183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5B99E" w14:textId="77777777" w:rsidR="005F672A" w:rsidRPr="001072CC" w:rsidRDefault="005F672A" w:rsidP="008D149F">
                                  <w:pPr>
                                    <w:rPr>
                                      <w:rFonts w:ascii="Avenir Book" w:hAnsi="Avenir Book"/>
                                      <w:b/>
                                      <w:bCs/>
                                      <w:spacing w:val="4"/>
                                      <w:sz w:val="28"/>
                                      <w:szCs w:val="28"/>
                                    </w:rPr>
                                  </w:pPr>
                                  <w:r w:rsidRPr="001072CC">
                                    <w:rPr>
                                      <w:rFonts w:ascii="Avenir Book" w:hAnsi="Avenir Book"/>
                                      <w:b/>
                                      <w:bCs/>
                                      <w:spacing w:val="4"/>
                                      <w:sz w:val="28"/>
                                      <w:szCs w:val="28"/>
                                    </w:rPr>
                                    <w:t>College of Engineering</w:t>
                                  </w:r>
                                </w:p>
                                <w:p w14:paraId="5C5EC6CD" w14:textId="77777777" w:rsidR="005F672A" w:rsidRPr="001072CC" w:rsidRDefault="005F672A" w:rsidP="008D149F">
                                  <w:pPr>
                                    <w:rPr>
                                      <w:rFonts w:ascii="Avenir Book" w:hAnsi="Avenir Book"/>
                                      <w:b/>
                                      <w:bCs/>
                                      <w:spacing w:val="4"/>
                                      <w:sz w:val="28"/>
                                      <w:szCs w:val="28"/>
                                    </w:rPr>
                                  </w:pPr>
                                  <w:r w:rsidRPr="001072CC">
                                    <w:rPr>
                                      <w:rFonts w:ascii="Avenir Book" w:hAnsi="Avenir Book"/>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FE09E55" id="_x0000_t202" coordsize="21600,21600" o:spt="202" path="m,l,21600r21600,l21600,xe">
                      <v:stroke joinstyle="miter"/>
                      <v:path gradientshapeok="t" o:connecttype="rect"/>
                    </v:shapetype>
                    <v:shape id="Text Box 2" o:spid="_x0000_s1026" type="#_x0000_t202" style="position:absolute;margin-left:3.8pt;margin-top:26.9pt;width:311.3pt;height: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" filled="f" stroked="f">
                      <v:textbox style="mso-fit-shape-to-text:t" inset="0">
                        <w:txbxContent>
                          <w:p w14:paraId="4175B99E" w14:textId="77777777" w:rsidR="005F672A" w:rsidRPr="001072CC" w:rsidRDefault="005F672A" w:rsidP="008D149F">
                            <w:pPr>
                              <w:rPr>
                                <w:rFonts w:ascii="Avenir Book" w:hAnsi="Avenir Book"/>
                                <w:b/>
                                <w:bCs/>
                                <w:spacing w:val="4"/>
                                <w:sz w:val="28"/>
                                <w:szCs w:val="28"/>
                              </w:rPr>
                            </w:pPr>
                            <w:r w:rsidRPr="001072CC">
                              <w:rPr>
                                <w:rFonts w:ascii="Avenir Book" w:hAnsi="Avenir Book"/>
                                <w:b/>
                                <w:bCs/>
                                <w:spacing w:val="4"/>
                                <w:sz w:val="28"/>
                                <w:szCs w:val="28"/>
                              </w:rPr>
                              <w:t>College of Engineering</w:t>
                            </w:r>
                          </w:p>
                          <w:p w14:paraId="5C5EC6CD" w14:textId="77777777" w:rsidR="005F672A" w:rsidRPr="001072CC" w:rsidRDefault="005F672A" w:rsidP="008D149F">
                            <w:pPr>
                              <w:rPr>
                                <w:rFonts w:ascii="Avenir Book" w:hAnsi="Avenir Book"/>
                                <w:b/>
                                <w:bCs/>
                                <w:spacing w:val="4"/>
                                <w:sz w:val="28"/>
                                <w:szCs w:val="28"/>
                              </w:rPr>
                            </w:pPr>
                            <w:r w:rsidRPr="001072CC">
                              <w:rPr>
                                <w:rFonts w:ascii="Avenir Book" w:hAnsi="Avenir Book"/>
                                <w:b/>
                                <w:bCs/>
                                <w:spacing w:val="4"/>
                                <w:sz w:val="28"/>
                                <w:szCs w:val="28"/>
                              </w:rPr>
                              <w:t>Department of Computer Science and Engineering</w:t>
                            </w:r>
                          </w:p>
                        </w:txbxContent>
                      </v:textbox>
                      <w10:wrap anchorx="page" anchory="page"/>
                    </v:shape>
                  </w:pict>
                </mc:Fallback>
              </mc:AlternateContent>
            </w:r>
          </w:p>
        </w:tc>
      </w:tr>
    </w:tbl>
    <w:p w14:paraId="64EEAF91" w14:textId="014BC029" w:rsidR="008D149F" w:rsidRPr="009466BB" w:rsidRDefault="008D149F" w:rsidP="008D29D4">
      <w:pPr>
        <w:pStyle w:val="TitleCover"/>
        <w:spacing w:before="960" w:after="120" w:line="276" w:lineRule="auto"/>
        <w:jc w:val="center"/>
        <w:rPr>
          <w:rFonts w:ascii="Avenir Roman" w:hAnsi="Avenir Roman" w:cstheme="minorHAnsi"/>
          <w:sz w:val="52"/>
          <w:szCs w:val="52"/>
        </w:rPr>
      </w:pPr>
      <w:r w:rsidRPr="009466BB">
        <w:rPr>
          <w:rFonts w:ascii="Avenir Roman" w:hAnsi="Avenir Roman" w:cstheme="minorHAnsi"/>
          <w:sz w:val="48"/>
          <w:szCs w:val="48"/>
        </w:rPr>
        <w:t>Senior Project Report</w:t>
      </w:r>
    </w:p>
    <w:p w14:paraId="508CA42B" w14:textId="5A789C93" w:rsidR="004A7F50" w:rsidRPr="004A7F50" w:rsidRDefault="004A7F50" w:rsidP="004A7F50">
      <w:pPr>
        <w:pStyle w:val="Author"/>
      </w:pPr>
      <w:r w:rsidRPr="004A7F50">
        <w:t>Monitoring Vital Data Using Sensors for Mobile Application Using Cloud Computing: IoT for Healthcare</w:t>
      </w:r>
    </w:p>
    <w:p w14:paraId="2193157F" w14:textId="77777777" w:rsidR="008D149F" w:rsidRPr="009466BB" w:rsidRDefault="008D149F" w:rsidP="004A7F50">
      <w:pPr>
        <w:pStyle w:val="Author"/>
      </w:pPr>
    </w:p>
    <w:p w14:paraId="22AC6CB9" w14:textId="77777777" w:rsidR="008D149F" w:rsidRPr="009466BB" w:rsidRDefault="008D149F" w:rsidP="004A7F50">
      <w:pPr>
        <w:pStyle w:val="Author"/>
      </w:pPr>
    </w:p>
    <w:p w14:paraId="4BD3C8E7" w14:textId="77777777" w:rsidR="008D149F" w:rsidRPr="009466BB" w:rsidRDefault="008D149F" w:rsidP="004A7F50">
      <w:pPr>
        <w:pStyle w:val="Author"/>
      </w:pPr>
    </w:p>
    <w:p w14:paraId="16CF1BA4" w14:textId="77777777" w:rsidR="008D149F" w:rsidRPr="009466BB" w:rsidRDefault="008D149F" w:rsidP="004A7F50">
      <w:pPr>
        <w:pStyle w:val="Author"/>
      </w:pPr>
      <w:r w:rsidRPr="009466BB">
        <w:t>Project Group Members:</w:t>
      </w:r>
    </w:p>
    <w:p w14:paraId="22640E43" w14:textId="21A0E141" w:rsidR="008D149F" w:rsidRPr="00023224" w:rsidRDefault="008D149F" w:rsidP="0039366C">
      <w:pPr>
        <w:rPr>
          <w:rFonts w:ascii="Avenir Roman" w:eastAsia="Times New Roman" w:hAnsi="Avenir Roman" w:cstheme="minorHAnsi"/>
          <w:color w:val="000000" w:themeColor="text1"/>
          <w:spacing w:val="20"/>
          <w:kern w:val="28"/>
          <w:lang w:val="en"/>
        </w:rPr>
      </w:pPr>
      <w:proofErr w:type="spellStart"/>
      <w:r w:rsidRPr="00023224">
        <w:rPr>
          <w:rFonts w:ascii="Avenir Roman" w:eastAsia="Times New Roman" w:hAnsi="Avenir Roman" w:cstheme="minorHAnsi"/>
          <w:color w:val="000000" w:themeColor="text1"/>
          <w:spacing w:val="20"/>
          <w:kern w:val="28"/>
          <w:lang w:val="en"/>
        </w:rPr>
        <w:t>Diae</w:t>
      </w:r>
      <w:proofErr w:type="spellEnd"/>
      <w:r w:rsidRPr="00023224">
        <w:rPr>
          <w:rFonts w:ascii="Avenir Roman" w:eastAsia="Times New Roman" w:hAnsi="Avenir Roman" w:cstheme="minorHAnsi"/>
          <w:color w:val="000000" w:themeColor="text1"/>
          <w:spacing w:val="20"/>
          <w:kern w:val="28"/>
          <w:lang w:val="en"/>
        </w:rPr>
        <w:t xml:space="preserve"> </w:t>
      </w:r>
      <w:proofErr w:type="spellStart"/>
      <w:r w:rsidRPr="00023224">
        <w:rPr>
          <w:rFonts w:ascii="Avenir Roman" w:eastAsia="Times New Roman" w:hAnsi="Avenir Roman" w:cstheme="minorHAnsi"/>
          <w:color w:val="000000" w:themeColor="text1"/>
          <w:spacing w:val="20"/>
          <w:kern w:val="28"/>
          <w:lang w:val="en"/>
        </w:rPr>
        <w:t>Moharrar</w:t>
      </w:r>
      <w:proofErr w:type="spellEnd"/>
      <w:r w:rsidRPr="00023224">
        <w:rPr>
          <w:rFonts w:ascii="Avenir Roman" w:eastAsia="Times New Roman" w:hAnsi="Avenir Roman" w:cstheme="minorHAnsi"/>
          <w:color w:val="000000" w:themeColor="text1"/>
          <w:spacing w:val="20"/>
          <w:kern w:val="28"/>
          <w:lang w:val="en"/>
        </w:rPr>
        <w:t xml:space="preserve">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201303866</w:t>
      </w:r>
    </w:p>
    <w:p w14:paraId="7383F634" w14:textId="33EE453E"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Reem Al-</w:t>
      </w:r>
      <w:proofErr w:type="spellStart"/>
      <w:r w:rsidRPr="00023224">
        <w:rPr>
          <w:rFonts w:ascii="Avenir Roman" w:eastAsia="Times New Roman" w:hAnsi="Avenir Roman" w:cstheme="minorHAnsi"/>
          <w:color w:val="000000" w:themeColor="text1"/>
          <w:spacing w:val="20"/>
          <w:kern w:val="28"/>
          <w:lang w:val="en"/>
        </w:rPr>
        <w:t>Hajri</w:t>
      </w:r>
      <w:proofErr w:type="spellEnd"/>
      <w:r w:rsidRPr="00023224">
        <w:rPr>
          <w:rFonts w:ascii="Avenir Roman" w:eastAsia="Times New Roman" w:hAnsi="Avenir Roman" w:cstheme="minorHAnsi"/>
          <w:color w:val="000000" w:themeColor="text1"/>
          <w:spacing w:val="20"/>
          <w:kern w:val="28"/>
          <w:lang w:val="en"/>
        </w:rPr>
        <w:t xml:space="preserve">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201205918</w:t>
      </w:r>
    </w:p>
    <w:p w14:paraId="28892F3D" w14:textId="539672D2"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 xml:space="preserve">Hajar Hosseini    </w:t>
      </w:r>
      <w:r w:rsidR="00023224" w:rsidRPr="00023224">
        <w:rPr>
          <w:rFonts w:ascii="Avenir Roman" w:eastAsia="Times New Roman" w:hAnsi="Avenir Roman" w:cstheme="minorHAnsi"/>
          <w:color w:val="000000" w:themeColor="text1"/>
          <w:spacing w:val="20"/>
          <w:kern w:val="28"/>
          <w:lang w:val="en"/>
        </w:rPr>
        <w:tab/>
      </w:r>
      <w:r w:rsidR="003B06A3">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201203920</w:t>
      </w:r>
    </w:p>
    <w:p w14:paraId="31E604DD" w14:textId="65048825"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Maryam Al-</w:t>
      </w:r>
      <w:proofErr w:type="spellStart"/>
      <w:r w:rsidRPr="00023224">
        <w:rPr>
          <w:rFonts w:ascii="Avenir Roman" w:eastAsia="Times New Roman" w:hAnsi="Avenir Roman" w:cstheme="minorHAnsi"/>
          <w:color w:val="000000" w:themeColor="text1"/>
          <w:spacing w:val="20"/>
          <w:kern w:val="28"/>
          <w:lang w:val="en"/>
        </w:rPr>
        <w:t>Sahoti</w:t>
      </w:r>
      <w:proofErr w:type="spellEnd"/>
      <w:r w:rsidRPr="00023224">
        <w:rPr>
          <w:rFonts w:ascii="Avenir Roman" w:eastAsia="Times New Roman" w:hAnsi="Avenir Roman" w:cstheme="minorHAnsi"/>
          <w:color w:val="000000" w:themeColor="text1"/>
          <w:spacing w:val="20"/>
          <w:kern w:val="28"/>
          <w:lang w:val="en"/>
        </w:rPr>
        <w:t xml:space="preserve">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201300985</w:t>
      </w:r>
    </w:p>
    <w:p w14:paraId="6055539F" w14:textId="14BAD0A3" w:rsidR="008D149F" w:rsidRPr="009466BB" w:rsidRDefault="008D149F" w:rsidP="0039366C">
      <w:pPr>
        <w:pStyle w:val="Jury"/>
        <w:spacing w:before="840" w:after="120" w:line="276" w:lineRule="auto"/>
        <w:rPr>
          <w:rFonts w:ascii="Avenir Roman" w:hAnsi="Avenir Roman" w:cstheme="minorHAnsi"/>
        </w:rPr>
      </w:pPr>
      <w:r w:rsidRPr="009466BB">
        <w:rPr>
          <w:rFonts w:ascii="Avenir Roman" w:hAnsi="Avenir Roman" w:cstheme="minorHAnsi"/>
          <w:b/>
          <w:bCs/>
        </w:rPr>
        <w:t>Supervisor</w:t>
      </w:r>
      <w:r w:rsidRPr="009466BB">
        <w:rPr>
          <w:rFonts w:ascii="Avenir Roman" w:hAnsi="Avenir Roman" w:cstheme="minorHAnsi"/>
        </w:rPr>
        <w:t xml:space="preserve">: </w:t>
      </w:r>
      <w:proofErr w:type="spellStart"/>
      <w:proofErr w:type="gramStart"/>
      <w:r w:rsidRPr="009466BB">
        <w:rPr>
          <w:rFonts w:ascii="Avenir Roman" w:hAnsi="Avenir Roman" w:cstheme="minorHAnsi"/>
        </w:rPr>
        <w:t>Dr.Mohammed</w:t>
      </w:r>
      <w:proofErr w:type="spellEnd"/>
      <w:proofErr w:type="gramEnd"/>
      <w:r w:rsidRPr="009466BB">
        <w:rPr>
          <w:rFonts w:ascii="Avenir Roman" w:hAnsi="Avenir Roman" w:cstheme="minorHAnsi"/>
        </w:rPr>
        <w:t xml:space="preserve"> </w:t>
      </w:r>
      <w:proofErr w:type="spellStart"/>
      <w:r w:rsidRPr="009466BB">
        <w:rPr>
          <w:rFonts w:ascii="Avenir Roman" w:hAnsi="Avenir Roman" w:cstheme="minorHAnsi"/>
        </w:rPr>
        <w:t>S</w:t>
      </w:r>
      <w:r w:rsidR="000A47B6" w:rsidRPr="009466BB">
        <w:rPr>
          <w:rFonts w:ascii="Avenir Roman" w:hAnsi="Avenir Roman" w:cstheme="minorHAnsi"/>
        </w:rPr>
        <w:t>a</w:t>
      </w:r>
      <w:r w:rsidRPr="009466BB">
        <w:rPr>
          <w:rFonts w:ascii="Avenir Roman" w:hAnsi="Avenir Roman" w:cstheme="minorHAnsi"/>
        </w:rPr>
        <w:t>maka</w:t>
      </w:r>
      <w:proofErr w:type="spellEnd"/>
    </w:p>
    <w:p w14:paraId="6DD00B19" w14:textId="0FEE049D" w:rsidR="008D29D4" w:rsidRPr="009466BB" w:rsidRDefault="008D29D4" w:rsidP="0039366C">
      <w:pPr>
        <w:pStyle w:val="Jury"/>
        <w:spacing w:before="840" w:after="120" w:line="276" w:lineRule="auto"/>
        <w:rPr>
          <w:rFonts w:ascii="Avenir Roman" w:hAnsi="Avenir Roman" w:cstheme="minorHAnsi"/>
          <w:b/>
          <w:bCs/>
        </w:rPr>
      </w:pPr>
    </w:p>
    <w:p w14:paraId="3933B807" w14:textId="79E7E8B3" w:rsidR="00015B9F" w:rsidRDefault="00015B9F" w:rsidP="0039366C">
      <w:pPr>
        <w:pStyle w:val="Jury"/>
        <w:spacing w:before="840" w:after="120" w:line="276" w:lineRule="auto"/>
        <w:rPr>
          <w:rFonts w:ascii="Avenir Roman" w:hAnsi="Avenir Roman" w:cstheme="minorHAnsi"/>
        </w:rPr>
      </w:pPr>
    </w:p>
    <w:p w14:paraId="50D7257E" w14:textId="77777777" w:rsidR="00023224" w:rsidRPr="009466BB" w:rsidRDefault="00023224" w:rsidP="0039366C">
      <w:pPr>
        <w:pStyle w:val="Jury"/>
        <w:spacing w:before="840" w:after="120" w:line="276" w:lineRule="auto"/>
        <w:rPr>
          <w:rFonts w:ascii="Avenir Roman" w:hAnsi="Avenir Roman" w:cstheme="minorHAnsi"/>
        </w:rPr>
      </w:pPr>
    </w:p>
    <w:p w14:paraId="6F965A73" w14:textId="020A9F48" w:rsidR="008D149F" w:rsidRPr="009466BB" w:rsidRDefault="008D149F" w:rsidP="0039366C">
      <w:pPr>
        <w:pStyle w:val="Jury"/>
        <w:spacing w:before="840" w:after="120" w:line="276" w:lineRule="auto"/>
        <w:rPr>
          <w:rFonts w:ascii="Avenir Roman" w:hAnsi="Avenir Roman" w:cstheme="minorHAnsi"/>
        </w:rPr>
      </w:pPr>
    </w:p>
    <w:p w14:paraId="7618F3E5" w14:textId="77777777" w:rsidR="008D149F" w:rsidRPr="009466BB" w:rsidRDefault="008D149F" w:rsidP="008D29D4">
      <w:pPr>
        <w:pStyle w:val="Jury"/>
        <w:spacing w:before="840" w:after="120" w:line="276" w:lineRule="auto"/>
        <w:jc w:val="center"/>
        <w:rPr>
          <w:rFonts w:ascii="Avenir Roman" w:hAnsi="Avenir Roman" w:cstheme="minorHAnsi"/>
        </w:rPr>
      </w:pPr>
      <w:r w:rsidRPr="009466BB">
        <w:rPr>
          <w:rFonts w:ascii="Avenir Roman" w:hAnsi="Avenir Roman" w:cstheme="minorHAnsi"/>
          <w:b/>
          <w:bCs/>
          <w:sz w:val="24"/>
          <w:szCs w:val="24"/>
        </w:rPr>
        <w:t>2017-2018</w:t>
      </w:r>
    </w:p>
    <w:p w14:paraId="76C0E93D" w14:textId="18D53FD0" w:rsidR="00776C2B" w:rsidRPr="009466BB" w:rsidRDefault="008D149F" w:rsidP="008D29D4">
      <w:pPr>
        <w:spacing w:after="0"/>
        <w:jc w:val="center"/>
        <w:rPr>
          <w:rFonts w:ascii="Avenir Roman" w:hAnsi="Avenir Roman" w:cstheme="minorHAnsi"/>
          <w:sz w:val="20"/>
          <w:szCs w:val="20"/>
        </w:rPr>
      </w:pPr>
      <w:r w:rsidRPr="009466BB">
        <w:rPr>
          <w:rFonts w:ascii="Avenir Roman" w:hAnsi="Avenir Roman" w:cstheme="minorHAnsi"/>
          <w:sz w:val="20"/>
          <w:szCs w:val="20"/>
        </w:rPr>
        <w:t>This project report is submitted to the Department of Computer Science and Engineering of Qatar University in partial fulfillment of the requirements of the Senior Project course.</w:t>
      </w:r>
    </w:p>
    <w:p w14:paraId="3D1099EA" w14:textId="77777777" w:rsidR="00776C2B" w:rsidRPr="009466BB" w:rsidRDefault="00776C2B" w:rsidP="0039366C">
      <w:pPr>
        <w:spacing w:after="0"/>
        <w:rPr>
          <w:rFonts w:ascii="Avenir Roman" w:hAnsi="Avenir Roman" w:cstheme="minorHAnsi"/>
          <w:sz w:val="20"/>
          <w:szCs w:val="20"/>
        </w:rPr>
      </w:pPr>
    </w:p>
    <w:p w14:paraId="741F2320" w14:textId="77777777" w:rsidR="008D149F" w:rsidRPr="009466BB" w:rsidRDefault="008D149F" w:rsidP="0039366C">
      <w:pPr>
        <w:pStyle w:val="Heading1"/>
        <w:spacing w:after="240"/>
        <w:rPr>
          <w:rFonts w:ascii="Avenir Roman" w:hAnsi="Avenir Roman"/>
          <w:b/>
          <w:bCs/>
          <w:sz w:val="36"/>
          <w:szCs w:val="36"/>
        </w:rPr>
      </w:pPr>
      <w:bookmarkStart w:id="0" w:name="_Toc516596836"/>
      <w:r w:rsidRPr="009466BB">
        <w:rPr>
          <w:rFonts w:ascii="Avenir Roman" w:hAnsi="Avenir Roman"/>
          <w:b/>
          <w:bCs/>
          <w:sz w:val="36"/>
          <w:szCs w:val="36"/>
        </w:rPr>
        <w:lastRenderedPageBreak/>
        <w:t>Declaration</w:t>
      </w:r>
      <w:bookmarkEnd w:id="0"/>
    </w:p>
    <w:p w14:paraId="69936D2C" w14:textId="77777777" w:rsidR="008D149F" w:rsidRPr="009466BB" w:rsidRDefault="008D149F" w:rsidP="0039366C">
      <w:pPr>
        <w:rPr>
          <w:rFonts w:ascii="Avenir Roman" w:hAnsi="Avenir Roman"/>
        </w:rPr>
      </w:pPr>
    </w:p>
    <w:p w14:paraId="57D01636" w14:textId="77777777" w:rsidR="008D149F" w:rsidRPr="009466BB" w:rsidRDefault="008D149F" w:rsidP="0039366C">
      <w:pPr>
        <w:rPr>
          <w:rFonts w:ascii="Avenir Roman" w:hAnsi="Avenir Roman"/>
        </w:rPr>
      </w:pPr>
      <w:r w:rsidRPr="009466BB">
        <w:rPr>
          <w:rFonts w:ascii="Avenir Roman" w:hAnsi="Avenir Roman"/>
        </w:rPr>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64F0FEAA" w14:textId="77777777" w:rsidR="008D149F" w:rsidRPr="009466BB" w:rsidRDefault="008D149F" w:rsidP="0039366C">
      <w:pPr>
        <w:rPr>
          <w:rFonts w:ascii="Avenir Roman" w:hAnsi="Avenir Roman"/>
          <w:sz w:val="36"/>
          <w:szCs w:val="36"/>
        </w:rPr>
      </w:pPr>
    </w:p>
    <w:p w14:paraId="0C66B2ED" w14:textId="2D78164A"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proofErr w:type="spellStart"/>
      <w:r w:rsidR="00067D38" w:rsidRPr="009466BB">
        <w:rPr>
          <w:rFonts w:ascii="Avenir Roman" w:eastAsia="Times New Roman" w:hAnsi="Avenir Roman" w:cstheme="minorHAnsi"/>
          <w:b/>
          <w:bCs/>
          <w:iCs/>
          <w:color w:val="000000"/>
          <w:spacing w:val="10"/>
          <w:sz w:val="24"/>
          <w:szCs w:val="24"/>
        </w:rPr>
        <w:t>Diae</w:t>
      </w:r>
      <w:proofErr w:type="spellEnd"/>
      <w:r w:rsidR="00067D38" w:rsidRPr="009466BB">
        <w:rPr>
          <w:rFonts w:ascii="Avenir Roman" w:eastAsia="Times New Roman" w:hAnsi="Avenir Roman" w:cstheme="minorHAnsi"/>
          <w:b/>
          <w:bCs/>
          <w:iCs/>
          <w:color w:val="000000"/>
          <w:spacing w:val="10"/>
          <w:sz w:val="24"/>
          <w:szCs w:val="24"/>
        </w:rPr>
        <w:t xml:space="preserve"> </w:t>
      </w:r>
      <w:proofErr w:type="spellStart"/>
      <w:r w:rsidR="00067D38" w:rsidRPr="009466BB">
        <w:rPr>
          <w:rFonts w:ascii="Avenir Roman" w:eastAsia="Times New Roman" w:hAnsi="Avenir Roman" w:cstheme="minorHAnsi"/>
          <w:b/>
          <w:bCs/>
          <w:iCs/>
          <w:color w:val="000000"/>
          <w:spacing w:val="10"/>
          <w:sz w:val="24"/>
          <w:szCs w:val="24"/>
        </w:rPr>
        <w:t>Moharrar</w:t>
      </w:r>
      <w:proofErr w:type="spellEnd"/>
      <w:r w:rsidR="00067D38" w:rsidRPr="009466BB">
        <w:rPr>
          <w:rFonts w:ascii="Avenir Roman" w:eastAsia="Times New Roman" w:hAnsi="Avenir Roman" w:cstheme="minorHAnsi"/>
          <w:iCs/>
          <w:color w:val="000000"/>
          <w:spacing w:val="10"/>
          <w:sz w:val="24"/>
          <w:szCs w:val="24"/>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E8020C" w:rsidRPr="009466BB">
        <w:rPr>
          <w:rFonts w:ascii="Avenir Roman" w:hAnsi="Avenir Roman"/>
          <w:sz w:val="28"/>
          <w:szCs w:val="28"/>
        </w:rPr>
        <w:tab/>
      </w:r>
      <w:r w:rsidRPr="009466BB">
        <w:rPr>
          <w:rFonts w:ascii="Avenir Roman" w:hAnsi="Avenir Roman"/>
          <w:sz w:val="28"/>
          <w:szCs w:val="28"/>
        </w:rPr>
        <w:t xml:space="preserve">Date: </w:t>
      </w:r>
    </w:p>
    <w:p w14:paraId="5AEAE88A" w14:textId="04382A5C"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79BDC543" w14:textId="77777777" w:rsidR="00067D38" w:rsidRPr="009466BB" w:rsidRDefault="00067D38" w:rsidP="0039366C">
      <w:pPr>
        <w:rPr>
          <w:rFonts w:ascii="Avenir Roman" w:hAnsi="Avenir Roman"/>
          <w:sz w:val="28"/>
          <w:szCs w:val="28"/>
        </w:rPr>
      </w:pPr>
    </w:p>
    <w:p w14:paraId="5A47064E" w14:textId="791089B9" w:rsidR="008D149F" w:rsidRPr="009466BB" w:rsidRDefault="008D149F" w:rsidP="0039366C">
      <w:pPr>
        <w:rPr>
          <w:rFonts w:ascii="Avenir Roman" w:hAnsi="Avenir Roman"/>
          <w:sz w:val="28"/>
          <w:szCs w:val="28"/>
        </w:rPr>
      </w:pPr>
      <w:r w:rsidRPr="009466BB">
        <w:rPr>
          <w:rFonts w:ascii="Avenir Roman" w:hAnsi="Avenir Roman"/>
          <w:sz w:val="28"/>
          <w:szCs w:val="28"/>
        </w:rPr>
        <w:t>Student</w:t>
      </w:r>
      <w:r w:rsidRPr="009466BB">
        <w:rPr>
          <w:rFonts w:ascii="Avenir Roman" w:hAnsi="Avenir Roman"/>
          <w:b/>
          <w:bCs/>
          <w:sz w:val="28"/>
          <w:szCs w:val="28"/>
        </w:rPr>
        <w:t>:</w:t>
      </w:r>
      <w:r w:rsidR="00067D38" w:rsidRPr="009466BB">
        <w:rPr>
          <w:rFonts w:ascii="Avenir Roman" w:eastAsia="Times New Roman" w:hAnsi="Avenir Roman" w:cstheme="minorHAnsi"/>
          <w:b/>
          <w:bCs/>
          <w:iCs/>
          <w:color w:val="000000"/>
          <w:spacing w:val="10"/>
          <w:sz w:val="24"/>
          <w:szCs w:val="24"/>
        </w:rPr>
        <w:t xml:space="preserve"> Reem Al-</w:t>
      </w:r>
      <w:proofErr w:type="spellStart"/>
      <w:r w:rsidR="00067D38" w:rsidRPr="009466BB">
        <w:rPr>
          <w:rFonts w:ascii="Avenir Roman" w:eastAsia="Times New Roman" w:hAnsi="Avenir Roman" w:cstheme="minorHAnsi"/>
          <w:b/>
          <w:bCs/>
          <w:iCs/>
          <w:color w:val="000000"/>
          <w:spacing w:val="10"/>
          <w:sz w:val="24"/>
          <w:szCs w:val="24"/>
        </w:rPr>
        <w:t>Hajri</w:t>
      </w:r>
      <w:proofErr w:type="spellEnd"/>
      <w:r w:rsidR="00067D38" w:rsidRPr="009466BB">
        <w:rPr>
          <w:rFonts w:ascii="Avenir Roman" w:eastAsia="Times New Roman" w:hAnsi="Avenir Roman" w:cstheme="minorHAnsi"/>
          <w:b/>
          <w:bCs/>
          <w:iCs/>
          <w:color w:val="000000"/>
          <w:spacing w:val="10"/>
          <w:sz w:val="24"/>
          <w:szCs w:val="24"/>
        </w:rPr>
        <w:t xml:space="preserve">         </w:t>
      </w:r>
      <w:r w:rsidR="00067D38" w:rsidRPr="009466BB">
        <w:rPr>
          <w:rFonts w:ascii="Avenir Roman" w:hAnsi="Avenir Roman"/>
          <w:b/>
          <w:bCs/>
          <w:sz w:val="30"/>
          <w:szCs w:val="32"/>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Pr="009466BB">
        <w:rPr>
          <w:rFonts w:ascii="Avenir Roman" w:hAnsi="Avenir Roman"/>
          <w:sz w:val="28"/>
          <w:szCs w:val="28"/>
        </w:rPr>
        <w:t xml:space="preserve">Date: </w:t>
      </w:r>
    </w:p>
    <w:p w14:paraId="71C9D758" w14:textId="245FD117"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0AE52963" w14:textId="77777777" w:rsidR="00067D38" w:rsidRPr="009466BB" w:rsidRDefault="00067D38" w:rsidP="0039366C">
      <w:pPr>
        <w:rPr>
          <w:rFonts w:ascii="Avenir Roman" w:hAnsi="Avenir Roman"/>
          <w:sz w:val="28"/>
          <w:szCs w:val="28"/>
        </w:rPr>
      </w:pPr>
    </w:p>
    <w:p w14:paraId="2F7E18DB" w14:textId="72FBD0AD"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r w:rsidR="00067D38" w:rsidRPr="009466BB">
        <w:rPr>
          <w:rFonts w:ascii="Avenir Roman" w:eastAsia="Times New Roman" w:hAnsi="Avenir Roman" w:cstheme="minorHAnsi"/>
          <w:b/>
          <w:bCs/>
          <w:iCs/>
          <w:color w:val="000000"/>
          <w:spacing w:val="10"/>
          <w:sz w:val="24"/>
          <w:szCs w:val="24"/>
        </w:rPr>
        <w:t xml:space="preserve">Hajar Al-Hosseini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00E8020C" w:rsidRPr="009466BB">
        <w:rPr>
          <w:rFonts w:ascii="Avenir Roman" w:hAnsi="Avenir Roman"/>
          <w:sz w:val="28"/>
          <w:szCs w:val="28"/>
        </w:rPr>
        <w:tab/>
      </w:r>
      <w:r w:rsidRPr="009466BB">
        <w:rPr>
          <w:rFonts w:ascii="Avenir Roman" w:hAnsi="Avenir Roman"/>
          <w:sz w:val="28"/>
          <w:szCs w:val="28"/>
        </w:rPr>
        <w:t xml:space="preserve">Date: </w:t>
      </w:r>
    </w:p>
    <w:p w14:paraId="138C4368" w14:textId="25DC87C0"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1850A7AB" w14:textId="77777777" w:rsidR="00067D38" w:rsidRPr="009466BB" w:rsidRDefault="00067D38" w:rsidP="0039366C">
      <w:pPr>
        <w:rPr>
          <w:rFonts w:ascii="Avenir Roman" w:hAnsi="Avenir Roman"/>
          <w:sz w:val="28"/>
          <w:szCs w:val="28"/>
        </w:rPr>
      </w:pPr>
    </w:p>
    <w:p w14:paraId="33684469" w14:textId="7D70200B"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r w:rsidR="00067D38" w:rsidRPr="009466BB">
        <w:rPr>
          <w:rFonts w:ascii="Avenir Roman" w:eastAsia="Times New Roman" w:hAnsi="Avenir Roman" w:cstheme="minorHAnsi"/>
          <w:b/>
          <w:bCs/>
          <w:iCs/>
          <w:color w:val="000000"/>
          <w:spacing w:val="10"/>
          <w:sz w:val="24"/>
          <w:szCs w:val="24"/>
        </w:rPr>
        <w:t>Maryam Al-</w:t>
      </w:r>
      <w:proofErr w:type="spellStart"/>
      <w:r w:rsidR="00067D38" w:rsidRPr="009466BB">
        <w:rPr>
          <w:rFonts w:ascii="Avenir Roman" w:eastAsia="Times New Roman" w:hAnsi="Avenir Roman" w:cstheme="minorHAnsi"/>
          <w:b/>
          <w:bCs/>
          <w:iCs/>
          <w:color w:val="000000"/>
          <w:spacing w:val="10"/>
          <w:sz w:val="24"/>
          <w:szCs w:val="24"/>
        </w:rPr>
        <w:t>Sahoti</w:t>
      </w:r>
      <w:proofErr w:type="spellEnd"/>
      <w:r w:rsidR="00067D38" w:rsidRPr="009466BB">
        <w:rPr>
          <w:rFonts w:ascii="Avenir Roman" w:eastAsia="Times New Roman" w:hAnsi="Avenir Roman" w:cstheme="minorHAnsi"/>
          <w:iCs/>
          <w:color w:val="000000"/>
          <w:spacing w:val="10"/>
          <w:sz w:val="24"/>
          <w:szCs w:val="24"/>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Pr="009466BB">
        <w:rPr>
          <w:rFonts w:ascii="Avenir Roman" w:hAnsi="Avenir Roman"/>
          <w:sz w:val="28"/>
          <w:szCs w:val="28"/>
        </w:rPr>
        <w:t xml:space="preserve">Date: </w:t>
      </w:r>
    </w:p>
    <w:p w14:paraId="047E3F5F" w14:textId="77777777" w:rsidR="00102693" w:rsidRPr="009466BB" w:rsidRDefault="008D149F" w:rsidP="0039366C">
      <w:pPr>
        <w:rPr>
          <w:rFonts w:ascii="Avenir Roman" w:hAnsi="Avenir Roman"/>
          <w:sz w:val="28"/>
          <w:szCs w:val="28"/>
        </w:rPr>
        <w:sectPr w:rsidR="00102693" w:rsidRPr="009466BB" w:rsidSect="00102693">
          <w:footerReference w:type="default" r:id="rId9"/>
          <w:pgSz w:w="12240" w:h="15840"/>
          <w:pgMar w:top="1440" w:right="1440" w:bottom="1440" w:left="1440" w:header="720" w:footer="720" w:gutter="0"/>
          <w:pgNumType w:fmt="lowerRoman" w:start="1"/>
          <w:cols w:space="720"/>
          <w:titlePg/>
          <w:docGrid w:linePitch="360"/>
        </w:sectPr>
      </w:pPr>
      <w:r w:rsidRPr="009466BB">
        <w:rPr>
          <w:rFonts w:ascii="Avenir Roman" w:hAnsi="Avenir Roman"/>
          <w:sz w:val="28"/>
          <w:szCs w:val="28"/>
        </w:rPr>
        <w:t>Signature:</w:t>
      </w:r>
    </w:p>
    <w:p w14:paraId="42154962" w14:textId="1D8EA5E0" w:rsidR="008D149F" w:rsidRPr="009466BB" w:rsidRDefault="008D149F" w:rsidP="0039366C">
      <w:pPr>
        <w:rPr>
          <w:rFonts w:ascii="Avenir Roman" w:hAnsi="Avenir Roman"/>
          <w:sz w:val="28"/>
          <w:szCs w:val="28"/>
        </w:rPr>
      </w:pPr>
    </w:p>
    <w:p w14:paraId="41D4F982" w14:textId="2F335811" w:rsidR="00102693" w:rsidRPr="009466BB" w:rsidRDefault="00102693" w:rsidP="0039366C">
      <w:pPr>
        <w:rPr>
          <w:rFonts w:ascii="Avenir Roman" w:hAnsi="Avenir Roman"/>
          <w:sz w:val="28"/>
          <w:szCs w:val="28"/>
        </w:rPr>
      </w:pPr>
    </w:p>
    <w:p w14:paraId="6A33FA5F" w14:textId="7FADECDF" w:rsidR="00102693" w:rsidRPr="009466BB" w:rsidRDefault="00102693" w:rsidP="0039366C">
      <w:pPr>
        <w:tabs>
          <w:tab w:val="left" w:pos="1388"/>
        </w:tabs>
        <w:rPr>
          <w:rFonts w:ascii="Avenir Roman" w:hAnsi="Avenir Roman"/>
          <w:sz w:val="28"/>
          <w:szCs w:val="28"/>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11FCF056" w14:textId="7366C7D6" w:rsidR="003D5260" w:rsidRPr="009466BB" w:rsidRDefault="00992511" w:rsidP="0039366C">
      <w:pPr>
        <w:pStyle w:val="Heading1"/>
        <w:spacing w:before="480" w:after="240"/>
        <w:rPr>
          <w:rFonts w:ascii="Avenir Roman" w:hAnsi="Avenir Roman"/>
          <w:b/>
          <w:bCs/>
          <w:sz w:val="36"/>
          <w:szCs w:val="36"/>
        </w:rPr>
      </w:pPr>
      <w:bookmarkStart w:id="1" w:name="_Toc516596837"/>
      <w:r w:rsidRPr="009466BB">
        <w:rPr>
          <w:rFonts w:ascii="Avenir Roman" w:hAnsi="Avenir Roman"/>
          <w:b/>
          <w:bCs/>
          <w:sz w:val="36"/>
          <w:szCs w:val="36"/>
        </w:rPr>
        <w:t>Abstract</w:t>
      </w:r>
      <w:bookmarkEnd w:id="1"/>
    </w:p>
    <w:p w14:paraId="6B51ABEF" w14:textId="62987364"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Internet of Things (IoT) is a networking paradigm that comprises of various components and physical systems such as </w:t>
      </w:r>
      <w:r w:rsidRPr="009466BB">
        <w:rPr>
          <w:rFonts w:ascii="Avenir Roman" w:hAnsi="Avenir Roman" w:cstheme="minorHAnsi"/>
        </w:rPr>
        <w:t>vehicles, home appliances, and other items embedded with electronics, software, sensors, actuators and others</w:t>
      </w:r>
      <w:r w:rsidRPr="009466BB">
        <w:rPr>
          <w:rFonts w:ascii="Avenir Roman" w:eastAsiaTheme="minorEastAsia" w:hAnsi="Avenir Roman" w:cstheme="minorHAnsi"/>
          <w:color w:val="000000" w:themeColor="text1"/>
        </w:rPr>
        <w:t xml:space="preserve">. These components are </w:t>
      </w:r>
      <w:proofErr w:type="gramStart"/>
      <w:r w:rsidRPr="009466BB">
        <w:rPr>
          <w:rFonts w:ascii="Avenir Roman" w:eastAsiaTheme="minorEastAsia" w:hAnsi="Avenir Roman" w:cstheme="minorHAnsi"/>
          <w:color w:val="000000" w:themeColor="text1"/>
        </w:rPr>
        <w:t>connected together</w:t>
      </w:r>
      <w:proofErr w:type="gramEnd"/>
      <w:r w:rsidRPr="009466BB">
        <w:rPr>
          <w:rFonts w:ascii="Avenir Roman" w:eastAsiaTheme="minorEastAsia" w:hAnsi="Avenir Roman" w:cstheme="minorHAnsi"/>
          <w:color w:val="000000" w:themeColor="text1"/>
        </w:rPr>
        <w:t xml:space="preserve"> over a network where data can be transferred easily without the need of human-to-human or human-to-computer interaction.</w:t>
      </w:r>
    </w:p>
    <w:p w14:paraId="0D8FC149" w14:textId="77777777" w:rsidR="001A5E85" w:rsidRPr="009466BB" w:rsidRDefault="001A5E85" w:rsidP="0039366C">
      <w:pPr>
        <w:pStyle w:val="ListParagraph"/>
        <w:rPr>
          <w:rFonts w:ascii="Avenir Roman" w:eastAsiaTheme="minorEastAsia" w:hAnsi="Avenir Roman" w:cstheme="minorHAnsi"/>
          <w:color w:val="000000" w:themeColor="text1"/>
          <w:vertAlign w:val="superscript"/>
        </w:rPr>
      </w:pPr>
    </w:p>
    <w:p w14:paraId="373DCD43" w14:textId="620B9AB2" w:rsidR="00CA0014" w:rsidRPr="00A37DFA" w:rsidRDefault="00CA0014" w:rsidP="0039366C">
      <w:pPr>
        <w:pStyle w:val="ListParagraph"/>
        <w:rPr>
          <w:rFonts w:ascii="Avenir Roman" w:eastAsiaTheme="minorEastAsia" w:hAnsi="Avenir Roman" w:cstheme="minorHAnsi"/>
          <w:color w:val="000000" w:themeColor="text1"/>
        </w:rPr>
      </w:pPr>
      <w:r w:rsidRPr="00A37DFA">
        <w:rPr>
          <w:rFonts w:ascii="Avenir Roman" w:eastAsiaTheme="minorEastAsia" w:hAnsi="Avenir Roman" w:cstheme="minorHAnsi"/>
          <w:color w:val="000000" w:themeColor="text1"/>
        </w:rPr>
        <w:t xml:space="preserve">The aim of our project is to demonstrate the usability of IoT in the medical field. We will demonstrate the application of IoT to monitor patient’s health-related data remotely by using various sensors, such as </w:t>
      </w:r>
      <w:r w:rsidR="009C0984" w:rsidRPr="00A37DFA">
        <w:rPr>
          <w:rFonts w:ascii="Avenir Roman" w:eastAsiaTheme="minorEastAsia" w:hAnsi="Avenir Roman" w:cstheme="minorHAnsi"/>
          <w:color w:val="000000" w:themeColor="text1"/>
        </w:rPr>
        <w:t xml:space="preserve">blood </w:t>
      </w:r>
      <w:proofErr w:type="gramStart"/>
      <w:r w:rsidR="009C0984" w:rsidRPr="00A37DFA">
        <w:rPr>
          <w:rFonts w:ascii="Avenir Roman" w:eastAsiaTheme="minorEastAsia" w:hAnsi="Avenir Roman" w:cstheme="minorHAnsi"/>
          <w:color w:val="000000" w:themeColor="text1"/>
        </w:rPr>
        <w:t>pressure(</w:t>
      </w:r>
      <w:proofErr w:type="gramEnd"/>
      <w:r w:rsidR="00131C34" w:rsidRPr="00A37DFA">
        <w:rPr>
          <w:rFonts w:ascii="Avenir Roman" w:eastAsiaTheme="minorEastAsia" w:hAnsi="Avenir Roman" w:cstheme="minorHAnsi"/>
          <w:color w:val="000000" w:themeColor="text1"/>
        </w:rPr>
        <w:t>BP</w:t>
      </w:r>
      <w:r w:rsidR="009C0984" w:rsidRPr="00A37DFA">
        <w:rPr>
          <w:rFonts w:ascii="Avenir Roman" w:eastAsiaTheme="minorEastAsia" w:hAnsi="Avenir Roman" w:cstheme="minorHAnsi"/>
          <w:color w:val="000000" w:themeColor="text1"/>
        </w:rPr>
        <w:t xml:space="preserve">) </w:t>
      </w:r>
      <w:r w:rsidRPr="00A37DFA">
        <w:rPr>
          <w:rFonts w:ascii="Avenir Roman" w:eastAsiaTheme="minorEastAsia" w:hAnsi="Avenir Roman" w:cstheme="minorHAnsi"/>
          <w:color w:val="000000" w:themeColor="text1"/>
        </w:rPr>
        <w:t xml:space="preserve">sensor, </w:t>
      </w:r>
      <w:r w:rsidR="009C0984" w:rsidRPr="00A37DFA">
        <w:rPr>
          <w:rFonts w:ascii="Avenir Roman" w:eastAsiaTheme="minorEastAsia" w:hAnsi="Avenir Roman" w:cstheme="minorHAnsi"/>
          <w:color w:val="000000" w:themeColor="text1"/>
        </w:rPr>
        <w:t>electrocardiogram(</w:t>
      </w:r>
      <w:r w:rsidR="00A37DFA" w:rsidRPr="00A37DFA">
        <w:rPr>
          <w:rFonts w:ascii="Avenir Roman" w:eastAsiaTheme="minorEastAsia" w:hAnsi="Avenir Roman" w:cstheme="minorHAnsi"/>
          <w:color w:val="000000" w:themeColor="text1"/>
        </w:rPr>
        <w:t xml:space="preserve">ECG) </w:t>
      </w:r>
      <w:r w:rsidR="00A37DFA" w:rsidRPr="00A37DFA">
        <w:rPr>
          <w:rFonts w:ascii="Avenir Roman" w:hAnsi="Avenir Roman" w:cstheme="minorHAnsi"/>
          <w:color w:val="000000" w:themeColor="text1"/>
        </w:rPr>
        <w:t>sensor</w:t>
      </w:r>
      <w:r w:rsidR="009C0984" w:rsidRPr="00A37DFA">
        <w:rPr>
          <w:rFonts w:ascii="Avenir Roman" w:eastAsiaTheme="minorEastAsia" w:hAnsi="Avenir Roman" w:cstheme="minorHAnsi"/>
          <w:color w:val="000000" w:themeColor="text1"/>
        </w:rPr>
        <w:t>, body</w:t>
      </w:r>
      <w:r w:rsidRPr="00A37DFA">
        <w:rPr>
          <w:rFonts w:ascii="Avenir Roman" w:eastAsiaTheme="minorEastAsia" w:hAnsi="Avenir Roman" w:cstheme="minorHAnsi"/>
          <w:color w:val="000000" w:themeColor="text1"/>
        </w:rPr>
        <w:t xml:space="preserve"> temperature sensor and </w:t>
      </w:r>
      <w:r w:rsidR="00A37DFA" w:rsidRPr="00A37DFA">
        <w:rPr>
          <w:rFonts w:ascii="Avenir Roman" w:hAnsi="Avenir Roman" w:cstheme="minorHAnsi"/>
          <w:color w:val="000000" w:themeColor="text1"/>
        </w:rPr>
        <w:t>pulse and oxygen in blood(SPO2) sensor</w:t>
      </w:r>
      <w:r w:rsidR="00A37DFA" w:rsidRPr="009466BB">
        <w:rPr>
          <w:rFonts w:ascii="Avenir Roman" w:hAnsi="Avenir Roman" w:cstheme="minorHAnsi"/>
          <w:b/>
          <w:bCs/>
          <w:i/>
          <w:iCs/>
          <w:color w:val="000000" w:themeColor="text1"/>
        </w:rPr>
        <w:t xml:space="preserve"> </w:t>
      </w:r>
      <w:r w:rsidRPr="00A37DFA">
        <w:rPr>
          <w:rFonts w:ascii="Avenir Roman" w:eastAsiaTheme="minorEastAsia" w:hAnsi="Avenir Roman" w:cstheme="minorHAnsi"/>
          <w:color w:val="000000" w:themeColor="text1"/>
        </w:rPr>
        <w:t xml:space="preserve">by connecting these sensors to an Arduino board. </w:t>
      </w:r>
    </w:p>
    <w:p w14:paraId="2F24FA20" w14:textId="77777777" w:rsidR="001A5E85" w:rsidRPr="009466BB" w:rsidRDefault="001A5E85" w:rsidP="0039366C">
      <w:pPr>
        <w:pStyle w:val="ListParagraph"/>
        <w:rPr>
          <w:rFonts w:ascii="Avenir Roman" w:eastAsiaTheme="minorEastAsia" w:hAnsi="Avenir Roman" w:cstheme="minorHAnsi"/>
          <w:color w:val="000000" w:themeColor="text1"/>
        </w:rPr>
      </w:pPr>
    </w:p>
    <w:p w14:paraId="58F84A4C" w14:textId="77777777"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The patient’s data can be continuously monitored using the sensors. Then, the data is shared to a mobile phone that syncs the data to the </w:t>
      </w:r>
      <w:proofErr w:type="gramStart"/>
      <w:r w:rsidRPr="009466BB">
        <w:rPr>
          <w:rFonts w:ascii="Avenir Roman" w:eastAsiaTheme="minorEastAsia" w:hAnsi="Avenir Roman" w:cstheme="minorHAnsi"/>
          <w:color w:val="000000" w:themeColor="text1"/>
        </w:rPr>
        <w:t>cloud, and</w:t>
      </w:r>
      <w:proofErr w:type="gramEnd"/>
      <w:r w:rsidRPr="009466BB">
        <w:rPr>
          <w:rFonts w:ascii="Avenir Roman" w:eastAsiaTheme="minorEastAsia" w:hAnsi="Avenir Roman" w:cstheme="minorHAnsi"/>
          <w:color w:val="000000" w:themeColor="text1"/>
        </w:rPr>
        <w:t xml:space="preserve"> can be easily fetched by doctors or relatives immediately across the Internet, if anomaly is detected or any risk to patient’s life is perceived with the current sensed data. We propose to maintain the health record of the patient in a database, which can be shared with the doctor along with the latest readings from the sensors.  This can help doctor to access the situation more accurately and perform the accurate diagnosis. If any abnormal data occurred, a notification will be sent to the user, his/her family relatives, a doctor, and the emergency according to the cases of the abnormalities. An immediate response might save the patient’s life, </w:t>
      </w:r>
      <w:proofErr w:type="gramStart"/>
      <w:r w:rsidRPr="009466BB">
        <w:rPr>
          <w:rFonts w:ascii="Avenir Roman" w:eastAsiaTheme="minorEastAsia" w:hAnsi="Avenir Roman" w:cstheme="minorHAnsi"/>
          <w:color w:val="000000" w:themeColor="text1"/>
        </w:rPr>
        <w:t>it</w:t>
      </w:r>
      <w:proofErr w:type="gramEnd"/>
      <w:r w:rsidRPr="009466BB">
        <w:rPr>
          <w:rFonts w:ascii="Avenir Roman" w:eastAsiaTheme="minorEastAsia" w:hAnsi="Avenir Roman" w:cstheme="minorHAnsi"/>
          <w:color w:val="000000" w:themeColor="text1"/>
        </w:rPr>
        <w:t xml:space="preserve"> anomaly in ECG is an impending heart-attack. </w:t>
      </w:r>
    </w:p>
    <w:p w14:paraId="48471FF9" w14:textId="77777777"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the second phase of the project, we will be building a prototype according to what we mentioned in this Design Report. </w:t>
      </w:r>
    </w:p>
    <w:p w14:paraId="5A96F5B4" w14:textId="395748A7" w:rsidR="00992511" w:rsidRPr="009466BB" w:rsidRDefault="00992511" w:rsidP="0039366C">
      <w:pPr>
        <w:pStyle w:val="ListParagraph"/>
        <w:rPr>
          <w:rFonts w:ascii="Avenir Roman" w:eastAsiaTheme="minorEastAsia" w:hAnsi="Avenir Roman" w:cstheme="minorHAnsi"/>
          <w:color w:val="000000" w:themeColor="text1"/>
        </w:rPr>
      </w:pPr>
    </w:p>
    <w:p w14:paraId="648AFD3F" w14:textId="43225059" w:rsidR="00992511" w:rsidRPr="009466BB" w:rsidRDefault="00992511" w:rsidP="0039366C">
      <w:pPr>
        <w:pStyle w:val="ListParagraph"/>
        <w:rPr>
          <w:rFonts w:ascii="Avenir Roman" w:eastAsiaTheme="minorEastAsia" w:hAnsi="Avenir Roman" w:cstheme="minorHAnsi"/>
          <w:color w:val="000000" w:themeColor="text1"/>
        </w:rPr>
      </w:pPr>
    </w:p>
    <w:p w14:paraId="167146D8" w14:textId="12B77E26" w:rsidR="00992511" w:rsidRPr="009466BB" w:rsidRDefault="00992511" w:rsidP="0039366C">
      <w:pPr>
        <w:pStyle w:val="ListParagraph"/>
        <w:rPr>
          <w:rFonts w:ascii="Avenir Roman" w:eastAsiaTheme="minorEastAsia" w:hAnsi="Avenir Roman" w:cstheme="minorHAnsi"/>
          <w:color w:val="000000" w:themeColor="text1"/>
        </w:rPr>
      </w:pPr>
    </w:p>
    <w:p w14:paraId="35D62CA7" w14:textId="77777777" w:rsidR="00102693" w:rsidRPr="009466BB" w:rsidRDefault="00102693" w:rsidP="0039366C">
      <w:pPr>
        <w:pStyle w:val="ListParagraph"/>
        <w:rPr>
          <w:rFonts w:ascii="Avenir Roman" w:eastAsiaTheme="minorEastAsia" w:hAnsi="Avenir Roman" w:cstheme="minorHAnsi"/>
          <w:color w:val="000000" w:themeColor="text1"/>
        </w:rPr>
        <w:sectPr w:rsidR="00102693" w:rsidRPr="009466BB" w:rsidSect="00102693">
          <w:pgSz w:w="12240" w:h="15840"/>
          <w:pgMar w:top="1440" w:right="1440" w:bottom="1440" w:left="1440" w:header="720" w:footer="720" w:gutter="0"/>
          <w:pgNumType w:fmt="lowerRoman" w:start="3"/>
          <w:cols w:space="720"/>
          <w:docGrid w:linePitch="360"/>
        </w:sectPr>
      </w:pPr>
    </w:p>
    <w:p w14:paraId="246F3BB1" w14:textId="60339489" w:rsidR="00992511" w:rsidRPr="009466BB" w:rsidRDefault="00992511" w:rsidP="0039366C">
      <w:pPr>
        <w:pStyle w:val="ListParagraph"/>
        <w:rPr>
          <w:rFonts w:ascii="Avenir Roman" w:eastAsiaTheme="minorEastAsia" w:hAnsi="Avenir Roman" w:cstheme="minorHAnsi"/>
          <w:color w:val="000000" w:themeColor="text1"/>
        </w:rPr>
      </w:pPr>
    </w:p>
    <w:p w14:paraId="0D064677" w14:textId="44C9F06A" w:rsidR="00992511" w:rsidRPr="009466BB" w:rsidRDefault="00992511" w:rsidP="0039366C">
      <w:pPr>
        <w:pStyle w:val="ListParagraph"/>
        <w:rPr>
          <w:rFonts w:ascii="Avenir Roman" w:eastAsiaTheme="minorEastAsia" w:hAnsi="Avenir Roman" w:cstheme="minorHAnsi"/>
          <w:color w:val="000000" w:themeColor="text1"/>
        </w:rPr>
      </w:pPr>
    </w:p>
    <w:p w14:paraId="1218DA4B" w14:textId="5E7B232B" w:rsidR="00992511" w:rsidRPr="009466BB" w:rsidRDefault="00992511" w:rsidP="0039366C">
      <w:pPr>
        <w:pStyle w:val="ListParagraph"/>
        <w:rPr>
          <w:rFonts w:ascii="Avenir Roman" w:eastAsiaTheme="minorEastAsia" w:hAnsi="Avenir Roman" w:cstheme="minorHAnsi"/>
          <w:color w:val="000000" w:themeColor="text1"/>
        </w:rPr>
      </w:pPr>
    </w:p>
    <w:p w14:paraId="3501241B" w14:textId="07D2E07A" w:rsidR="00992511" w:rsidRPr="009466BB" w:rsidRDefault="00992511" w:rsidP="0039366C">
      <w:pPr>
        <w:pStyle w:val="ListParagraph"/>
        <w:rPr>
          <w:rFonts w:ascii="Avenir Roman" w:eastAsiaTheme="minorEastAsia" w:hAnsi="Avenir Roman" w:cstheme="minorHAnsi"/>
          <w:color w:val="000000" w:themeColor="text1"/>
        </w:rPr>
      </w:pPr>
    </w:p>
    <w:p w14:paraId="3FFA526E" w14:textId="013922F3" w:rsidR="00992511" w:rsidRPr="009466BB" w:rsidRDefault="00992511" w:rsidP="0039366C">
      <w:pPr>
        <w:pStyle w:val="ListParagraph"/>
        <w:rPr>
          <w:rFonts w:ascii="Avenir Roman" w:eastAsiaTheme="minorEastAsia" w:hAnsi="Avenir Roman" w:cstheme="minorHAnsi"/>
          <w:color w:val="000000" w:themeColor="text1"/>
        </w:rPr>
      </w:pPr>
    </w:p>
    <w:p w14:paraId="1F0D7CEC" w14:textId="77777777" w:rsidR="00102693" w:rsidRPr="009466BB" w:rsidRDefault="00102693" w:rsidP="0039366C">
      <w:pPr>
        <w:pStyle w:val="ListParagraph"/>
        <w:rPr>
          <w:rFonts w:ascii="Avenir Roman" w:eastAsiaTheme="minorEastAsia" w:hAnsi="Avenir Roman" w:cstheme="minorHAnsi"/>
          <w:color w:val="000000" w:themeColor="text1"/>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07FE87B7" w14:textId="413EBE0B" w:rsidR="00992511" w:rsidRPr="009466BB" w:rsidRDefault="00992511" w:rsidP="0039366C">
      <w:pPr>
        <w:pStyle w:val="ListParagraph"/>
        <w:rPr>
          <w:rFonts w:ascii="Avenir Roman" w:eastAsiaTheme="minorEastAsia" w:hAnsi="Avenir Roman" w:cstheme="minorHAnsi"/>
          <w:color w:val="000000" w:themeColor="text1"/>
        </w:rPr>
      </w:pPr>
    </w:p>
    <w:p w14:paraId="599F369F" w14:textId="4BFF51AB" w:rsidR="00992511" w:rsidRPr="009466BB" w:rsidRDefault="00992511" w:rsidP="0039366C">
      <w:pPr>
        <w:pStyle w:val="ListParagraph"/>
        <w:rPr>
          <w:rFonts w:ascii="Avenir Roman" w:eastAsiaTheme="minorEastAsia" w:hAnsi="Avenir Roman" w:cstheme="minorHAnsi"/>
          <w:color w:val="000000" w:themeColor="text1"/>
        </w:rPr>
      </w:pPr>
    </w:p>
    <w:p w14:paraId="2C61C7EB" w14:textId="7BC6974C" w:rsidR="00992511" w:rsidRPr="009466BB" w:rsidRDefault="00992511" w:rsidP="0039366C">
      <w:pPr>
        <w:rPr>
          <w:rFonts w:ascii="Avenir Roman" w:eastAsiaTheme="minorEastAsia" w:hAnsi="Avenir Roman" w:cstheme="minorHAnsi"/>
          <w:color w:val="000000" w:themeColor="text1"/>
        </w:rPr>
      </w:pPr>
    </w:p>
    <w:p w14:paraId="3A9F70BB" w14:textId="49C0B1EF" w:rsidR="00992511" w:rsidRPr="009466BB" w:rsidRDefault="00992511" w:rsidP="0039366C">
      <w:pPr>
        <w:pStyle w:val="Heading1"/>
        <w:spacing w:after="240"/>
        <w:rPr>
          <w:rFonts w:ascii="Avenir Roman" w:hAnsi="Avenir Roman"/>
          <w:b/>
          <w:bCs/>
          <w:sz w:val="36"/>
          <w:szCs w:val="36"/>
        </w:rPr>
      </w:pPr>
      <w:bookmarkStart w:id="2" w:name="_Toc516596838"/>
      <w:r w:rsidRPr="009466BB">
        <w:rPr>
          <w:rFonts w:ascii="Avenir Roman" w:hAnsi="Avenir Roman"/>
          <w:b/>
          <w:bCs/>
          <w:sz w:val="36"/>
          <w:szCs w:val="36"/>
        </w:rPr>
        <w:t>Acknowledgment</w:t>
      </w:r>
      <w:bookmarkEnd w:id="2"/>
    </w:p>
    <w:p w14:paraId="1DD24537" w14:textId="7C22EA7C" w:rsidR="005E5689" w:rsidRPr="009466BB" w:rsidRDefault="00A2575B"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Working on this project, </w:t>
      </w:r>
      <w:r w:rsidR="00251831" w:rsidRPr="009466BB">
        <w:rPr>
          <w:rFonts w:ascii="Avenir Roman" w:hAnsi="Avenir Roman" w:cstheme="minorHAnsi"/>
          <w:color w:val="000000" w:themeColor="text1"/>
          <w:lang w:val="en"/>
        </w:rPr>
        <w:t>“</w:t>
      </w:r>
      <w:r w:rsidR="00C94038">
        <w:rPr>
          <w:rFonts w:ascii="Avenir Roman" w:hAnsi="Avenir Roman" w:cstheme="minorHAnsi"/>
          <w:color w:val="000000" w:themeColor="text1"/>
          <w:lang w:val="en"/>
        </w:rPr>
        <w:t>E-Health</w:t>
      </w:r>
      <w:r w:rsidR="00C94038" w:rsidRPr="009466BB">
        <w:rPr>
          <w:rFonts w:ascii="Avenir Roman" w:hAnsi="Avenir Roman" w:cstheme="minorHAnsi"/>
          <w:color w:val="000000" w:themeColor="text1"/>
          <w:lang w:val="en"/>
        </w:rPr>
        <w:t xml:space="preserve"> </w:t>
      </w:r>
      <w:r w:rsidR="00251831" w:rsidRPr="009466BB">
        <w:rPr>
          <w:rFonts w:ascii="Avenir Roman" w:hAnsi="Avenir Roman" w:cstheme="minorHAnsi"/>
          <w:color w:val="000000" w:themeColor="text1"/>
          <w:lang w:val="en"/>
        </w:rPr>
        <w:t>Sensors</w:t>
      </w:r>
      <w:r w:rsidR="00C94038">
        <w:rPr>
          <w:rFonts w:ascii="Avenir Roman" w:hAnsi="Avenir Roman" w:cstheme="minorHAnsi"/>
          <w:color w:val="000000" w:themeColor="text1"/>
          <w:lang w:val="en"/>
        </w:rPr>
        <w:t xml:space="preserve"> Monitoring</w:t>
      </w:r>
      <w:r w:rsidR="00251831" w:rsidRPr="009466BB">
        <w:rPr>
          <w:rFonts w:ascii="Avenir Roman" w:hAnsi="Avenir Roman" w:cstheme="minorHAnsi"/>
          <w:color w:val="000000" w:themeColor="text1"/>
          <w:lang w:val="en"/>
        </w:rPr>
        <w:t xml:space="preserve"> for Mobile Application Using Cloud</w:t>
      </w:r>
      <w:r w:rsidRPr="009466BB">
        <w:rPr>
          <w:rFonts w:ascii="Avenir Roman" w:hAnsi="Avenir Roman" w:cstheme="minorHAnsi"/>
          <w:color w:val="000000" w:themeColor="text1"/>
          <w:lang w:val="en"/>
        </w:rPr>
        <w:t xml:space="preserve"> Computing: IoT for Healthcare”, </w:t>
      </w:r>
      <w:r w:rsidR="00251831" w:rsidRPr="009466BB">
        <w:rPr>
          <w:rFonts w:ascii="Avenir Roman" w:hAnsi="Avenir Roman" w:cstheme="minorHAnsi"/>
          <w:color w:val="000000" w:themeColor="text1"/>
          <w:lang w:val="en"/>
        </w:rPr>
        <w:t xml:space="preserve">was a source of immense knowledge </w:t>
      </w:r>
      <w:r w:rsidR="005A6C48" w:rsidRPr="009466BB">
        <w:rPr>
          <w:rFonts w:ascii="Avenir Roman" w:hAnsi="Avenir Roman" w:cstheme="minorHAnsi"/>
          <w:color w:val="000000" w:themeColor="text1"/>
          <w:lang w:val="en"/>
        </w:rPr>
        <w:t>for</w:t>
      </w:r>
      <w:r w:rsidR="00251831" w:rsidRPr="009466BB">
        <w:rPr>
          <w:rFonts w:ascii="Avenir Roman" w:hAnsi="Avenir Roman" w:cstheme="minorHAnsi"/>
          <w:color w:val="000000" w:themeColor="text1"/>
          <w:lang w:val="en"/>
        </w:rPr>
        <w:t xml:space="preserve"> us. </w:t>
      </w:r>
    </w:p>
    <w:p w14:paraId="0E03F9A2" w14:textId="26B600E2" w:rsidR="001B7B4D" w:rsidRPr="009466BB" w:rsidRDefault="00251831"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We would like to express our sincere gratitude to our supervisors Dr. Mohammed </w:t>
      </w:r>
      <w:proofErr w:type="spellStart"/>
      <w:r w:rsidRPr="009466BB">
        <w:rPr>
          <w:rFonts w:ascii="Avenir Roman" w:hAnsi="Avenir Roman" w:cstheme="minorHAnsi"/>
          <w:color w:val="000000" w:themeColor="text1"/>
          <w:lang w:val="en"/>
        </w:rPr>
        <w:t>Samaka</w:t>
      </w:r>
      <w:proofErr w:type="spellEnd"/>
      <w:r w:rsidRPr="009466BB">
        <w:rPr>
          <w:rFonts w:ascii="Avenir Roman" w:hAnsi="Avenir Roman" w:cstheme="minorHAnsi"/>
          <w:color w:val="000000" w:themeColor="text1"/>
          <w:lang w:val="en"/>
        </w:rPr>
        <w:t xml:space="preserve"> and Dr. Deval </w:t>
      </w:r>
      <w:proofErr w:type="spellStart"/>
      <w:r w:rsidRPr="009466BB">
        <w:rPr>
          <w:rFonts w:ascii="Avenir Roman" w:hAnsi="Avenir Roman" w:cstheme="minorHAnsi"/>
          <w:color w:val="000000" w:themeColor="text1"/>
          <w:lang w:val="en"/>
        </w:rPr>
        <w:t>Bhamare</w:t>
      </w:r>
      <w:proofErr w:type="spellEnd"/>
      <w:r w:rsidRPr="009466BB">
        <w:rPr>
          <w:rFonts w:ascii="Avenir Roman" w:hAnsi="Avenir Roman" w:cstheme="minorHAnsi"/>
          <w:color w:val="000000" w:themeColor="text1"/>
          <w:lang w:val="en"/>
        </w:rPr>
        <w:t xml:space="preserve"> for providing their invaluable guidance, comments and suggestions through</w:t>
      </w:r>
      <w:r w:rsidR="00374F12" w:rsidRPr="009466BB">
        <w:rPr>
          <w:rFonts w:ascii="Avenir Roman" w:hAnsi="Avenir Roman" w:cstheme="minorHAnsi"/>
          <w:color w:val="000000" w:themeColor="text1"/>
          <w:lang w:val="en"/>
        </w:rPr>
        <w:t xml:space="preserve">out the course of the project. </w:t>
      </w:r>
    </w:p>
    <w:p w14:paraId="27297B53" w14:textId="4109EA0C" w:rsidR="00251831" w:rsidRDefault="00374F12"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We</w:t>
      </w:r>
      <w:r w:rsidR="00251831" w:rsidRPr="009466BB">
        <w:rPr>
          <w:rFonts w:ascii="Avenir Roman" w:hAnsi="Avenir Roman" w:cstheme="minorHAnsi"/>
          <w:color w:val="000000" w:themeColor="text1"/>
          <w:lang w:val="en"/>
        </w:rPr>
        <w:t xml:space="preserve"> would specially thank Dr. Mohammed </w:t>
      </w:r>
      <w:proofErr w:type="spellStart"/>
      <w:r w:rsidR="00251831" w:rsidRPr="009466BB">
        <w:rPr>
          <w:rFonts w:ascii="Avenir Roman" w:hAnsi="Avenir Roman" w:cstheme="minorHAnsi"/>
          <w:color w:val="000000" w:themeColor="text1"/>
          <w:lang w:val="en"/>
        </w:rPr>
        <w:t>Samaka</w:t>
      </w:r>
      <w:proofErr w:type="spellEnd"/>
      <w:r w:rsidR="00251831" w:rsidRPr="009466BB">
        <w:rPr>
          <w:rFonts w:ascii="Avenir Roman" w:hAnsi="Avenir Roman" w:cstheme="minorHAnsi"/>
          <w:color w:val="000000" w:themeColor="text1"/>
          <w:lang w:val="en"/>
        </w:rPr>
        <w:t xml:space="preserve"> for constantly motivating us to work harder and Dr. Deval </w:t>
      </w:r>
      <w:proofErr w:type="spellStart"/>
      <w:r w:rsidR="00251831" w:rsidRPr="009466BB">
        <w:rPr>
          <w:rFonts w:ascii="Avenir Roman" w:hAnsi="Avenir Roman" w:cstheme="minorHAnsi"/>
          <w:color w:val="000000" w:themeColor="text1"/>
          <w:lang w:val="en"/>
        </w:rPr>
        <w:t>Bhamare</w:t>
      </w:r>
      <w:proofErr w:type="spellEnd"/>
      <w:r w:rsidR="00251831" w:rsidRPr="009466BB">
        <w:rPr>
          <w:rFonts w:ascii="Avenir Roman" w:hAnsi="Avenir Roman" w:cstheme="minorHAnsi"/>
          <w:color w:val="000000" w:themeColor="text1"/>
          <w:lang w:val="en"/>
        </w:rPr>
        <w:t xml:space="preserve"> for giving us his comments to improve the report toward the best.</w:t>
      </w:r>
    </w:p>
    <w:p w14:paraId="3464B862" w14:textId="23F7FFF4" w:rsidR="00C94038" w:rsidRPr="009466BB" w:rsidRDefault="00C94038" w:rsidP="0039366C">
      <w:pPr>
        <w:rPr>
          <w:rFonts w:ascii="Avenir Roman" w:hAnsi="Avenir Roman" w:cstheme="minorHAnsi"/>
          <w:color w:val="000000" w:themeColor="text1"/>
          <w:lang w:val="en"/>
        </w:rPr>
      </w:pPr>
      <w:r>
        <w:rPr>
          <w:rFonts w:ascii="Avenir Roman" w:hAnsi="Avenir Roman" w:cstheme="minorHAnsi"/>
          <w:color w:val="000000" w:themeColor="text1"/>
          <w:lang w:val="en"/>
        </w:rPr>
        <w:t xml:space="preserve">We would </w:t>
      </w:r>
      <w:r w:rsidR="004E6722">
        <w:rPr>
          <w:rFonts w:ascii="Avenir Roman" w:hAnsi="Avenir Roman" w:cstheme="minorHAnsi"/>
          <w:color w:val="000000" w:themeColor="text1"/>
          <w:lang w:val="en"/>
        </w:rPr>
        <w:t xml:space="preserve">grab the chance to thank Dr. Waleed Khaled and Dr. Alaa </w:t>
      </w:r>
      <w:proofErr w:type="spellStart"/>
      <w:r w:rsidR="004E6722">
        <w:rPr>
          <w:rFonts w:ascii="Avenir Roman" w:hAnsi="Avenir Roman" w:cstheme="minorHAnsi"/>
          <w:color w:val="000000" w:themeColor="text1"/>
          <w:lang w:val="en"/>
        </w:rPr>
        <w:t>Kanbour</w:t>
      </w:r>
      <w:proofErr w:type="spellEnd"/>
      <w:r w:rsidR="004E6722">
        <w:rPr>
          <w:rFonts w:ascii="Avenir Roman" w:hAnsi="Avenir Roman" w:cstheme="minorHAnsi"/>
          <w:color w:val="000000" w:themeColor="text1"/>
          <w:lang w:val="en"/>
        </w:rPr>
        <w:t xml:space="preserve"> for their guidance and kind advices that effectively contributed our system solution.</w:t>
      </w:r>
    </w:p>
    <w:p w14:paraId="7D6CDC4A" w14:textId="78F3B288" w:rsidR="00251831" w:rsidRPr="009466BB" w:rsidRDefault="00251831"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We would like also to thank our families, friends and colleagues who supported and encouraged us to complete this project.</w:t>
      </w:r>
    </w:p>
    <w:p w14:paraId="0076E862" w14:textId="6CBDA0CF" w:rsidR="00992511" w:rsidRPr="009466BB" w:rsidRDefault="00992511" w:rsidP="0039366C">
      <w:pPr>
        <w:rPr>
          <w:rFonts w:ascii="Avenir Roman" w:hAnsi="Avenir Roman"/>
        </w:rPr>
      </w:pPr>
    </w:p>
    <w:p w14:paraId="41CF21A8" w14:textId="424B042C" w:rsidR="00992511" w:rsidRPr="009466BB" w:rsidRDefault="00992511" w:rsidP="0039366C">
      <w:pPr>
        <w:rPr>
          <w:rFonts w:ascii="Avenir Roman" w:hAnsi="Avenir Roman"/>
        </w:rPr>
      </w:pPr>
    </w:p>
    <w:p w14:paraId="52EBD32A" w14:textId="3C10E187" w:rsidR="00992511" w:rsidRPr="009466BB" w:rsidRDefault="00992511" w:rsidP="0039366C">
      <w:pPr>
        <w:rPr>
          <w:rFonts w:ascii="Avenir Roman" w:hAnsi="Avenir Roman"/>
        </w:rPr>
      </w:pPr>
    </w:p>
    <w:p w14:paraId="6EA8C7C4" w14:textId="5C048E3B" w:rsidR="00992511" w:rsidRPr="009466BB" w:rsidRDefault="00992511" w:rsidP="0039366C">
      <w:pPr>
        <w:rPr>
          <w:rFonts w:ascii="Avenir Roman" w:hAnsi="Avenir Roman"/>
        </w:rPr>
      </w:pPr>
    </w:p>
    <w:p w14:paraId="35D15A28" w14:textId="3B7C7983" w:rsidR="00992511" w:rsidRPr="009466BB" w:rsidRDefault="00992511" w:rsidP="0039366C">
      <w:pPr>
        <w:rPr>
          <w:rFonts w:ascii="Avenir Roman" w:hAnsi="Avenir Roman"/>
        </w:rPr>
      </w:pPr>
    </w:p>
    <w:p w14:paraId="314E6D48" w14:textId="375284A8" w:rsidR="00992511" w:rsidRPr="009466BB" w:rsidRDefault="00992511" w:rsidP="0039366C">
      <w:pPr>
        <w:rPr>
          <w:rFonts w:ascii="Avenir Roman" w:hAnsi="Avenir Roman"/>
        </w:rPr>
      </w:pPr>
    </w:p>
    <w:p w14:paraId="73B800C9" w14:textId="75032477" w:rsidR="00BA5D41" w:rsidRPr="009466BB" w:rsidRDefault="00BA5D41" w:rsidP="0039366C">
      <w:pPr>
        <w:rPr>
          <w:rFonts w:ascii="Avenir Roman" w:hAnsi="Avenir Roman"/>
        </w:rPr>
      </w:pPr>
    </w:p>
    <w:p w14:paraId="149AD667" w14:textId="131FF9EC" w:rsidR="00BA5D41" w:rsidRPr="009466BB" w:rsidRDefault="00BA5D41" w:rsidP="0039366C">
      <w:pPr>
        <w:rPr>
          <w:rFonts w:ascii="Avenir Roman" w:hAnsi="Avenir Roman"/>
        </w:rPr>
      </w:pPr>
    </w:p>
    <w:p w14:paraId="4CC397AB" w14:textId="069E5929" w:rsidR="00BA5D41" w:rsidRPr="009466BB" w:rsidRDefault="00BA5D41" w:rsidP="0039366C">
      <w:pPr>
        <w:rPr>
          <w:rFonts w:ascii="Avenir Roman" w:hAnsi="Avenir Roman"/>
        </w:rPr>
      </w:pPr>
    </w:p>
    <w:p w14:paraId="71189FC2" w14:textId="35CA9753" w:rsidR="00BA5D41" w:rsidRPr="009466BB" w:rsidRDefault="00BA5D41" w:rsidP="0039366C">
      <w:pPr>
        <w:rPr>
          <w:rFonts w:ascii="Avenir Roman" w:hAnsi="Avenir Roman"/>
        </w:rPr>
      </w:pPr>
    </w:p>
    <w:p w14:paraId="381C08BF" w14:textId="77777777" w:rsidR="00593D0F" w:rsidRPr="009466BB" w:rsidRDefault="00593D0F" w:rsidP="0039366C">
      <w:pPr>
        <w:rPr>
          <w:rFonts w:ascii="Avenir Roman" w:hAnsi="Avenir Roman"/>
        </w:rPr>
      </w:pPr>
    </w:p>
    <w:p w14:paraId="1793DC81" w14:textId="1E7EF9A9" w:rsidR="00992511" w:rsidRPr="009466BB" w:rsidRDefault="00992511" w:rsidP="0039366C">
      <w:pPr>
        <w:rPr>
          <w:rFonts w:ascii="Avenir Roman" w:hAnsi="Avenir Roman"/>
        </w:rPr>
      </w:pPr>
    </w:p>
    <w:sdt>
      <w:sdtPr>
        <w:rPr>
          <w:rFonts w:ascii="Avenir Roman" w:eastAsiaTheme="minorHAnsi" w:hAnsi="Avenir Roman" w:cstheme="minorBidi"/>
          <w:b w:val="0"/>
          <w:bCs w:val="0"/>
          <w:color w:val="auto"/>
          <w:sz w:val="22"/>
          <w:szCs w:val="22"/>
        </w:rPr>
        <w:id w:val="29057230"/>
        <w:docPartObj>
          <w:docPartGallery w:val="Table of Contents"/>
          <w:docPartUnique/>
        </w:docPartObj>
      </w:sdtPr>
      <w:sdtContent>
        <w:p w14:paraId="254A943B" w14:textId="77777777" w:rsidR="00663A9E" w:rsidRPr="009466BB" w:rsidRDefault="00663A9E" w:rsidP="0039366C">
          <w:pPr>
            <w:pStyle w:val="TOCHeading"/>
            <w:spacing w:after="240"/>
            <w:rPr>
              <w:rFonts w:ascii="Avenir Roman" w:hAnsi="Avenir Roman"/>
              <w:sz w:val="36"/>
              <w:szCs w:val="36"/>
            </w:rPr>
          </w:pPr>
          <w:r w:rsidRPr="009466BB">
            <w:rPr>
              <w:rFonts w:ascii="Avenir Roman" w:hAnsi="Avenir Roman"/>
              <w:sz w:val="36"/>
              <w:szCs w:val="36"/>
            </w:rPr>
            <w:t>Table of Contents</w:t>
          </w:r>
        </w:p>
        <w:p w14:paraId="5DDA3046" w14:textId="315E2EB0" w:rsidR="003319F0" w:rsidRDefault="00663A9E">
          <w:pPr>
            <w:pStyle w:val="TOC1"/>
            <w:tabs>
              <w:tab w:val="right" w:leader="dot" w:pos="9350"/>
            </w:tabs>
            <w:rPr>
              <w:noProof/>
            </w:rPr>
          </w:pPr>
          <w:r w:rsidRPr="009466BB">
            <w:rPr>
              <w:rFonts w:ascii="Avenir Roman" w:hAnsi="Avenir Roman"/>
            </w:rPr>
            <w:fldChar w:fldCharType="begin"/>
          </w:r>
          <w:r w:rsidRPr="009466BB">
            <w:rPr>
              <w:rFonts w:ascii="Avenir Roman" w:hAnsi="Avenir Roman"/>
            </w:rPr>
            <w:instrText xml:space="preserve"> TOC \o "1-3" \h \z \u </w:instrText>
          </w:r>
          <w:r w:rsidRPr="009466BB">
            <w:rPr>
              <w:rFonts w:ascii="Avenir Roman" w:hAnsi="Avenir Roman"/>
            </w:rPr>
            <w:fldChar w:fldCharType="separate"/>
          </w:r>
          <w:hyperlink w:anchor="_Toc516596836" w:history="1">
            <w:r w:rsidR="003319F0" w:rsidRPr="003A0DB5">
              <w:rPr>
                <w:rStyle w:val="Hyperlink"/>
                <w:rFonts w:ascii="Avenir Roman" w:hAnsi="Avenir Roman"/>
                <w:noProof/>
              </w:rPr>
              <w:t>Declaration</w:t>
            </w:r>
            <w:r w:rsidR="003319F0">
              <w:rPr>
                <w:noProof/>
                <w:webHidden/>
              </w:rPr>
              <w:tab/>
            </w:r>
            <w:r w:rsidR="003319F0">
              <w:rPr>
                <w:noProof/>
                <w:webHidden/>
              </w:rPr>
              <w:fldChar w:fldCharType="begin"/>
            </w:r>
            <w:r w:rsidR="003319F0">
              <w:rPr>
                <w:noProof/>
                <w:webHidden/>
              </w:rPr>
              <w:instrText xml:space="preserve"> PAGEREF _Toc516596836 \h </w:instrText>
            </w:r>
            <w:r w:rsidR="003319F0">
              <w:rPr>
                <w:noProof/>
                <w:webHidden/>
              </w:rPr>
            </w:r>
            <w:r w:rsidR="003319F0">
              <w:rPr>
                <w:noProof/>
                <w:webHidden/>
              </w:rPr>
              <w:fldChar w:fldCharType="separate"/>
            </w:r>
            <w:r w:rsidR="003319F0">
              <w:rPr>
                <w:noProof/>
                <w:webHidden/>
              </w:rPr>
              <w:t>ii</w:t>
            </w:r>
            <w:r w:rsidR="003319F0">
              <w:rPr>
                <w:noProof/>
                <w:webHidden/>
              </w:rPr>
              <w:fldChar w:fldCharType="end"/>
            </w:r>
          </w:hyperlink>
        </w:p>
        <w:p w14:paraId="167AC7DF" w14:textId="740EEBB9" w:rsidR="003319F0" w:rsidRDefault="005F672A">
          <w:pPr>
            <w:pStyle w:val="TOC1"/>
            <w:tabs>
              <w:tab w:val="right" w:leader="dot" w:pos="9350"/>
            </w:tabs>
            <w:rPr>
              <w:noProof/>
            </w:rPr>
          </w:pPr>
          <w:hyperlink w:anchor="_Toc516596837" w:history="1">
            <w:r w:rsidR="003319F0" w:rsidRPr="003A0DB5">
              <w:rPr>
                <w:rStyle w:val="Hyperlink"/>
                <w:rFonts w:ascii="Avenir Roman" w:hAnsi="Avenir Roman"/>
                <w:noProof/>
              </w:rPr>
              <w:t>Abstract</w:t>
            </w:r>
            <w:r w:rsidR="003319F0">
              <w:rPr>
                <w:noProof/>
                <w:webHidden/>
              </w:rPr>
              <w:tab/>
            </w:r>
            <w:r w:rsidR="003319F0">
              <w:rPr>
                <w:noProof/>
                <w:webHidden/>
              </w:rPr>
              <w:fldChar w:fldCharType="begin"/>
            </w:r>
            <w:r w:rsidR="003319F0">
              <w:rPr>
                <w:noProof/>
                <w:webHidden/>
              </w:rPr>
              <w:instrText xml:space="preserve"> PAGEREF _Toc516596837 \h </w:instrText>
            </w:r>
            <w:r w:rsidR="003319F0">
              <w:rPr>
                <w:noProof/>
                <w:webHidden/>
              </w:rPr>
            </w:r>
            <w:r w:rsidR="003319F0">
              <w:rPr>
                <w:noProof/>
                <w:webHidden/>
              </w:rPr>
              <w:fldChar w:fldCharType="separate"/>
            </w:r>
            <w:r w:rsidR="003319F0">
              <w:rPr>
                <w:noProof/>
                <w:webHidden/>
              </w:rPr>
              <w:t>iii</w:t>
            </w:r>
            <w:r w:rsidR="003319F0">
              <w:rPr>
                <w:noProof/>
                <w:webHidden/>
              </w:rPr>
              <w:fldChar w:fldCharType="end"/>
            </w:r>
          </w:hyperlink>
        </w:p>
        <w:p w14:paraId="7F5272B3" w14:textId="28C90C98" w:rsidR="003319F0" w:rsidRDefault="005F672A">
          <w:pPr>
            <w:pStyle w:val="TOC1"/>
            <w:tabs>
              <w:tab w:val="right" w:leader="dot" w:pos="9350"/>
            </w:tabs>
            <w:rPr>
              <w:noProof/>
            </w:rPr>
          </w:pPr>
          <w:hyperlink w:anchor="_Toc516596838" w:history="1">
            <w:r w:rsidR="003319F0" w:rsidRPr="003A0DB5">
              <w:rPr>
                <w:rStyle w:val="Hyperlink"/>
                <w:rFonts w:ascii="Avenir Roman" w:hAnsi="Avenir Roman"/>
                <w:noProof/>
              </w:rPr>
              <w:t>Acknowledgment</w:t>
            </w:r>
            <w:r w:rsidR="003319F0">
              <w:rPr>
                <w:noProof/>
                <w:webHidden/>
              </w:rPr>
              <w:tab/>
            </w:r>
            <w:r w:rsidR="003319F0">
              <w:rPr>
                <w:noProof/>
                <w:webHidden/>
              </w:rPr>
              <w:fldChar w:fldCharType="begin"/>
            </w:r>
            <w:r w:rsidR="003319F0">
              <w:rPr>
                <w:noProof/>
                <w:webHidden/>
              </w:rPr>
              <w:instrText xml:space="preserve"> PAGEREF _Toc516596838 \h </w:instrText>
            </w:r>
            <w:r w:rsidR="003319F0">
              <w:rPr>
                <w:noProof/>
                <w:webHidden/>
              </w:rPr>
            </w:r>
            <w:r w:rsidR="003319F0">
              <w:rPr>
                <w:noProof/>
                <w:webHidden/>
              </w:rPr>
              <w:fldChar w:fldCharType="separate"/>
            </w:r>
            <w:r w:rsidR="003319F0">
              <w:rPr>
                <w:noProof/>
                <w:webHidden/>
              </w:rPr>
              <w:t>iv</w:t>
            </w:r>
            <w:r w:rsidR="003319F0">
              <w:rPr>
                <w:noProof/>
                <w:webHidden/>
              </w:rPr>
              <w:fldChar w:fldCharType="end"/>
            </w:r>
          </w:hyperlink>
        </w:p>
        <w:p w14:paraId="1907422D" w14:textId="35D71596" w:rsidR="003319F0" w:rsidRDefault="005F672A">
          <w:pPr>
            <w:pStyle w:val="TOC1"/>
            <w:tabs>
              <w:tab w:val="right" w:leader="dot" w:pos="9350"/>
            </w:tabs>
            <w:rPr>
              <w:noProof/>
            </w:rPr>
          </w:pPr>
          <w:hyperlink w:anchor="_Toc516596839" w:history="1">
            <w:r w:rsidR="003319F0" w:rsidRPr="003A0DB5">
              <w:rPr>
                <w:rStyle w:val="Hyperlink"/>
                <w:rFonts w:ascii="Avenir Roman" w:hAnsi="Avenir Roman"/>
                <w:noProof/>
              </w:rPr>
              <w:t>List of Figures</w:t>
            </w:r>
            <w:r w:rsidR="003319F0">
              <w:rPr>
                <w:noProof/>
                <w:webHidden/>
              </w:rPr>
              <w:tab/>
            </w:r>
            <w:r w:rsidR="003319F0">
              <w:rPr>
                <w:noProof/>
                <w:webHidden/>
              </w:rPr>
              <w:fldChar w:fldCharType="begin"/>
            </w:r>
            <w:r w:rsidR="003319F0">
              <w:rPr>
                <w:noProof/>
                <w:webHidden/>
              </w:rPr>
              <w:instrText xml:space="preserve"> PAGEREF _Toc516596839 \h </w:instrText>
            </w:r>
            <w:r w:rsidR="003319F0">
              <w:rPr>
                <w:noProof/>
                <w:webHidden/>
              </w:rPr>
            </w:r>
            <w:r w:rsidR="003319F0">
              <w:rPr>
                <w:noProof/>
                <w:webHidden/>
              </w:rPr>
              <w:fldChar w:fldCharType="separate"/>
            </w:r>
            <w:r w:rsidR="003319F0">
              <w:rPr>
                <w:noProof/>
                <w:webHidden/>
              </w:rPr>
              <w:t>vii</w:t>
            </w:r>
            <w:r w:rsidR="003319F0">
              <w:rPr>
                <w:noProof/>
                <w:webHidden/>
              </w:rPr>
              <w:fldChar w:fldCharType="end"/>
            </w:r>
          </w:hyperlink>
        </w:p>
        <w:p w14:paraId="468289A5" w14:textId="5A5DED4C" w:rsidR="003319F0" w:rsidRDefault="005F672A">
          <w:pPr>
            <w:pStyle w:val="TOC1"/>
            <w:tabs>
              <w:tab w:val="right" w:leader="dot" w:pos="9350"/>
            </w:tabs>
            <w:rPr>
              <w:noProof/>
            </w:rPr>
          </w:pPr>
          <w:hyperlink w:anchor="_Toc516596840" w:history="1">
            <w:r w:rsidR="003319F0" w:rsidRPr="003A0DB5">
              <w:rPr>
                <w:rStyle w:val="Hyperlink"/>
                <w:rFonts w:ascii="Avenir Roman" w:hAnsi="Avenir Roman"/>
                <w:noProof/>
              </w:rPr>
              <w:t>List of tables</w:t>
            </w:r>
            <w:r w:rsidR="003319F0">
              <w:rPr>
                <w:noProof/>
                <w:webHidden/>
              </w:rPr>
              <w:tab/>
            </w:r>
            <w:r w:rsidR="003319F0">
              <w:rPr>
                <w:noProof/>
                <w:webHidden/>
              </w:rPr>
              <w:fldChar w:fldCharType="begin"/>
            </w:r>
            <w:r w:rsidR="003319F0">
              <w:rPr>
                <w:noProof/>
                <w:webHidden/>
              </w:rPr>
              <w:instrText xml:space="preserve"> PAGEREF _Toc516596840 \h </w:instrText>
            </w:r>
            <w:r w:rsidR="003319F0">
              <w:rPr>
                <w:noProof/>
                <w:webHidden/>
              </w:rPr>
            </w:r>
            <w:r w:rsidR="003319F0">
              <w:rPr>
                <w:noProof/>
                <w:webHidden/>
              </w:rPr>
              <w:fldChar w:fldCharType="separate"/>
            </w:r>
            <w:r w:rsidR="003319F0">
              <w:rPr>
                <w:noProof/>
                <w:webHidden/>
              </w:rPr>
              <w:t>ix</w:t>
            </w:r>
            <w:r w:rsidR="003319F0">
              <w:rPr>
                <w:noProof/>
                <w:webHidden/>
              </w:rPr>
              <w:fldChar w:fldCharType="end"/>
            </w:r>
          </w:hyperlink>
        </w:p>
        <w:p w14:paraId="18E75BDB" w14:textId="47471C5B" w:rsidR="003319F0" w:rsidRDefault="005F672A">
          <w:pPr>
            <w:pStyle w:val="TOC1"/>
            <w:tabs>
              <w:tab w:val="left" w:pos="440"/>
              <w:tab w:val="right" w:leader="dot" w:pos="9350"/>
            </w:tabs>
            <w:rPr>
              <w:noProof/>
            </w:rPr>
          </w:pPr>
          <w:hyperlink w:anchor="_Toc516596841" w:history="1">
            <w:r w:rsidR="003319F0" w:rsidRPr="003A0DB5">
              <w:rPr>
                <w:rStyle w:val="Hyperlink"/>
                <w:rFonts w:ascii="Avenir Roman" w:hAnsi="Avenir Roman"/>
                <w:noProof/>
              </w:rPr>
              <w:t>1.</w:t>
            </w:r>
            <w:r w:rsidR="003319F0">
              <w:rPr>
                <w:noProof/>
              </w:rPr>
              <w:tab/>
            </w:r>
            <w:r w:rsidR="003319F0" w:rsidRPr="003A0DB5">
              <w:rPr>
                <w:rStyle w:val="Hyperlink"/>
                <w:rFonts w:ascii="Avenir Roman" w:hAnsi="Avenir Roman"/>
                <w:noProof/>
              </w:rPr>
              <w:t>Introduction and Motivation</w:t>
            </w:r>
            <w:r w:rsidR="003319F0">
              <w:rPr>
                <w:noProof/>
                <w:webHidden/>
              </w:rPr>
              <w:tab/>
            </w:r>
            <w:r w:rsidR="003319F0">
              <w:rPr>
                <w:noProof/>
                <w:webHidden/>
              </w:rPr>
              <w:fldChar w:fldCharType="begin"/>
            </w:r>
            <w:r w:rsidR="003319F0">
              <w:rPr>
                <w:noProof/>
                <w:webHidden/>
              </w:rPr>
              <w:instrText xml:space="preserve"> PAGEREF _Toc516596841 \h </w:instrText>
            </w:r>
            <w:r w:rsidR="003319F0">
              <w:rPr>
                <w:noProof/>
                <w:webHidden/>
              </w:rPr>
            </w:r>
            <w:r w:rsidR="003319F0">
              <w:rPr>
                <w:noProof/>
                <w:webHidden/>
              </w:rPr>
              <w:fldChar w:fldCharType="separate"/>
            </w:r>
            <w:r w:rsidR="003319F0">
              <w:rPr>
                <w:noProof/>
                <w:webHidden/>
              </w:rPr>
              <w:t>1</w:t>
            </w:r>
            <w:r w:rsidR="003319F0">
              <w:rPr>
                <w:noProof/>
                <w:webHidden/>
              </w:rPr>
              <w:fldChar w:fldCharType="end"/>
            </w:r>
          </w:hyperlink>
        </w:p>
        <w:p w14:paraId="7EBB9D06" w14:textId="08554FC8" w:rsidR="003319F0" w:rsidRDefault="005F672A">
          <w:pPr>
            <w:pStyle w:val="TOC2"/>
            <w:tabs>
              <w:tab w:val="left" w:pos="880"/>
              <w:tab w:val="right" w:leader="dot" w:pos="9350"/>
            </w:tabs>
            <w:rPr>
              <w:noProof/>
            </w:rPr>
          </w:pPr>
          <w:hyperlink w:anchor="_Toc516596842" w:history="1">
            <w:r w:rsidR="003319F0" w:rsidRPr="003A0DB5">
              <w:rPr>
                <w:rStyle w:val="Hyperlink"/>
                <w:rFonts w:ascii="Avenir Roman" w:hAnsi="Avenir Roman"/>
                <w:noProof/>
                <w:rtl/>
              </w:rPr>
              <w:t>1.1.</w:t>
            </w:r>
            <w:r w:rsidR="003319F0">
              <w:rPr>
                <w:noProof/>
              </w:rPr>
              <w:tab/>
            </w:r>
            <w:r w:rsidR="003319F0" w:rsidRPr="003A0DB5">
              <w:rPr>
                <w:rStyle w:val="Hyperlink"/>
                <w:rFonts w:ascii="Avenir Roman" w:hAnsi="Avenir Roman"/>
                <w:noProof/>
              </w:rPr>
              <w:t>Problem statement</w:t>
            </w:r>
            <w:r w:rsidR="003319F0">
              <w:rPr>
                <w:noProof/>
                <w:webHidden/>
              </w:rPr>
              <w:tab/>
            </w:r>
            <w:r w:rsidR="003319F0">
              <w:rPr>
                <w:noProof/>
                <w:webHidden/>
              </w:rPr>
              <w:fldChar w:fldCharType="begin"/>
            </w:r>
            <w:r w:rsidR="003319F0">
              <w:rPr>
                <w:noProof/>
                <w:webHidden/>
              </w:rPr>
              <w:instrText xml:space="preserve"> PAGEREF _Toc516596842 \h </w:instrText>
            </w:r>
            <w:r w:rsidR="003319F0">
              <w:rPr>
                <w:noProof/>
                <w:webHidden/>
              </w:rPr>
            </w:r>
            <w:r w:rsidR="003319F0">
              <w:rPr>
                <w:noProof/>
                <w:webHidden/>
              </w:rPr>
              <w:fldChar w:fldCharType="separate"/>
            </w:r>
            <w:r w:rsidR="003319F0">
              <w:rPr>
                <w:noProof/>
                <w:webHidden/>
              </w:rPr>
              <w:t>1</w:t>
            </w:r>
            <w:r w:rsidR="003319F0">
              <w:rPr>
                <w:noProof/>
                <w:webHidden/>
              </w:rPr>
              <w:fldChar w:fldCharType="end"/>
            </w:r>
          </w:hyperlink>
        </w:p>
        <w:p w14:paraId="7E83DF6B" w14:textId="4F6DD510" w:rsidR="003319F0" w:rsidRDefault="005F672A">
          <w:pPr>
            <w:pStyle w:val="TOC2"/>
            <w:tabs>
              <w:tab w:val="left" w:pos="880"/>
              <w:tab w:val="right" w:leader="dot" w:pos="9350"/>
            </w:tabs>
            <w:rPr>
              <w:noProof/>
            </w:rPr>
          </w:pPr>
          <w:hyperlink w:anchor="_Toc516596843" w:history="1">
            <w:r w:rsidR="003319F0" w:rsidRPr="003A0DB5">
              <w:rPr>
                <w:rStyle w:val="Hyperlink"/>
                <w:rFonts w:ascii="Avenir Roman" w:hAnsi="Avenir Roman"/>
                <w:noProof/>
              </w:rPr>
              <w:t>1.2.</w:t>
            </w:r>
            <w:r w:rsidR="003319F0">
              <w:rPr>
                <w:noProof/>
              </w:rPr>
              <w:tab/>
            </w:r>
            <w:r w:rsidR="003319F0" w:rsidRPr="003A0DB5">
              <w:rPr>
                <w:rStyle w:val="Hyperlink"/>
                <w:rFonts w:ascii="Avenir Roman" w:hAnsi="Avenir Roman"/>
                <w:noProof/>
              </w:rPr>
              <w:t>Project objectives</w:t>
            </w:r>
            <w:r w:rsidR="003319F0">
              <w:rPr>
                <w:noProof/>
                <w:webHidden/>
              </w:rPr>
              <w:tab/>
            </w:r>
            <w:r w:rsidR="003319F0">
              <w:rPr>
                <w:noProof/>
                <w:webHidden/>
              </w:rPr>
              <w:fldChar w:fldCharType="begin"/>
            </w:r>
            <w:r w:rsidR="003319F0">
              <w:rPr>
                <w:noProof/>
                <w:webHidden/>
              </w:rPr>
              <w:instrText xml:space="preserve"> PAGEREF _Toc516596843 \h </w:instrText>
            </w:r>
            <w:r w:rsidR="003319F0">
              <w:rPr>
                <w:noProof/>
                <w:webHidden/>
              </w:rPr>
            </w:r>
            <w:r w:rsidR="003319F0">
              <w:rPr>
                <w:noProof/>
                <w:webHidden/>
              </w:rPr>
              <w:fldChar w:fldCharType="separate"/>
            </w:r>
            <w:r w:rsidR="003319F0">
              <w:rPr>
                <w:noProof/>
                <w:webHidden/>
              </w:rPr>
              <w:t>1</w:t>
            </w:r>
            <w:r w:rsidR="003319F0">
              <w:rPr>
                <w:noProof/>
                <w:webHidden/>
              </w:rPr>
              <w:fldChar w:fldCharType="end"/>
            </w:r>
          </w:hyperlink>
        </w:p>
        <w:p w14:paraId="241F0FF9" w14:textId="254A46A6" w:rsidR="003319F0" w:rsidRDefault="005F672A">
          <w:pPr>
            <w:pStyle w:val="TOC2"/>
            <w:tabs>
              <w:tab w:val="left" w:pos="880"/>
              <w:tab w:val="right" w:leader="dot" w:pos="9350"/>
            </w:tabs>
            <w:rPr>
              <w:noProof/>
            </w:rPr>
          </w:pPr>
          <w:hyperlink w:anchor="_Toc516596844" w:history="1">
            <w:r w:rsidR="003319F0" w:rsidRPr="003A0DB5">
              <w:rPr>
                <w:rStyle w:val="Hyperlink"/>
                <w:rFonts w:ascii="Avenir Roman" w:hAnsi="Avenir Roman"/>
                <w:noProof/>
              </w:rPr>
              <w:t>1.3.</w:t>
            </w:r>
            <w:r w:rsidR="003319F0">
              <w:rPr>
                <w:noProof/>
              </w:rPr>
              <w:tab/>
            </w:r>
            <w:r w:rsidR="003319F0" w:rsidRPr="003A0DB5">
              <w:rPr>
                <w:rStyle w:val="Hyperlink"/>
                <w:rFonts w:ascii="Avenir Roman" w:hAnsi="Avenir Roman"/>
                <w:noProof/>
              </w:rPr>
              <w:t>Project significance</w:t>
            </w:r>
            <w:r w:rsidR="003319F0">
              <w:rPr>
                <w:noProof/>
                <w:webHidden/>
              </w:rPr>
              <w:tab/>
            </w:r>
            <w:r w:rsidR="003319F0">
              <w:rPr>
                <w:noProof/>
                <w:webHidden/>
              </w:rPr>
              <w:fldChar w:fldCharType="begin"/>
            </w:r>
            <w:r w:rsidR="003319F0">
              <w:rPr>
                <w:noProof/>
                <w:webHidden/>
              </w:rPr>
              <w:instrText xml:space="preserve"> PAGEREF _Toc516596844 \h </w:instrText>
            </w:r>
            <w:r w:rsidR="003319F0">
              <w:rPr>
                <w:noProof/>
                <w:webHidden/>
              </w:rPr>
            </w:r>
            <w:r w:rsidR="003319F0">
              <w:rPr>
                <w:noProof/>
                <w:webHidden/>
              </w:rPr>
              <w:fldChar w:fldCharType="separate"/>
            </w:r>
            <w:r w:rsidR="003319F0">
              <w:rPr>
                <w:noProof/>
                <w:webHidden/>
              </w:rPr>
              <w:t>2</w:t>
            </w:r>
            <w:r w:rsidR="003319F0">
              <w:rPr>
                <w:noProof/>
                <w:webHidden/>
              </w:rPr>
              <w:fldChar w:fldCharType="end"/>
            </w:r>
          </w:hyperlink>
        </w:p>
        <w:p w14:paraId="56B47FEC" w14:textId="50EC03A0" w:rsidR="003319F0" w:rsidRDefault="005F672A">
          <w:pPr>
            <w:pStyle w:val="TOC1"/>
            <w:tabs>
              <w:tab w:val="left" w:pos="440"/>
              <w:tab w:val="right" w:leader="dot" w:pos="9350"/>
            </w:tabs>
            <w:rPr>
              <w:noProof/>
            </w:rPr>
          </w:pPr>
          <w:hyperlink w:anchor="_Toc516596845" w:history="1">
            <w:r w:rsidR="003319F0" w:rsidRPr="003A0DB5">
              <w:rPr>
                <w:rStyle w:val="Hyperlink"/>
                <w:rFonts w:ascii="Avenir Roman" w:hAnsi="Avenir Roman"/>
                <w:noProof/>
              </w:rPr>
              <w:t>2.</w:t>
            </w:r>
            <w:r w:rsidR="003319F0">
              <w:rPr>
                <w:noProof/>
              </w:rPr>
              <w:tab/>
            </w:r>
            <w:r w:rsidR="003319F0" w:rsidRPr="003A0DB5">
              <w:rPr>
                <w:rStyle w:val="Hyperlink"/>
                <w:rFonts w:ascii="Avenir Roman" w:hAnsi="Avenir Roman"/>
                <w:noProof/>
              </w:rPr>
              <w:t>Related works</w:t>
            </w:r>
            <w:r w:rsidR="003319F0">
              <w:rPr>
                <w:noProof/>
                <w:webHidden/>
              </w:rPr>
              <w:tab/>
            </w:r>
            <w:r w:rsidR="003319F0">
              <w:rPr>
                <w:noProof/>
                <w:webHidden/>
              </w:rPr>
              <w:fldChar w:fldCharType="begin"/>
            </w:r>
            <w:r w:rsidR="003319F0">
              <w:rPr>
                <w:noProof/>
                <w:webHidden/>
              </w:rPr>
              <w:instrText xml:space="preserve"> PAGEREF _Toc516596845 \h </w:instrText>
            </w:r>
            <w:r w:rsidR="003319F0">
              <w:rPr>
                <w:noProof/>
                <w:webHidden/>
              </w:rPr>
            </w:r>
            <w:r w:rsidR="003319F0">
              <w:rPr>
                <w:noProof/>
                <w:webHidden/>
              </w:rPr>
              <w:fldChar w:fldCharType="separate"/>
            </w:r>
            <w:r w:rsidR="003319F0">
              <w:rPr>
                <w:noProof/>
                <w:webHidden/>
              </w:rPr>
              <w:t>3</w:t>
            </w:r>
            <w:r w:rsidR="003319F0">
              <w:rPr>
                <w:noProof/>
                <w:webHidden/>
              </w:rPr>
              <w:fldChar w:fldCharType="end"/>
            </w:r>
          </w:hyperlink>
        </w:p>
        <w:p w14:paraId="3DA70468" w14:textId="44D95BE7" w:rsidR="003319F0" w:rsidRDefault="005F672A">
          <w:pPr>
            <w:pStyle w:val="TOC3"/>
            <w:tabs>
              <w:tab w:val="left" w:pos="1320"/>
              <w:tab w:val="right" w:leader="dot" w:pos="9350"/>
            </w:tabs>
            <w:rPr>
              <w:rFonts w:eastAsiaTheme="minorEastAsia"/>
              <w:noProof/>
            </w:rPr>
          </w:pPr>
          <w:hyperlink w:anchor="_Toc516596847" w:history="1">
            <w:r w:rsidR="003319F0" w:rsidRPr="003A0DB5">
              <w:rPr>
                <w:rStyle w:val="Hyperlink"/>
                <w:rFonts w:ascii="Avenir Roman" w:hAnsi="Avenir Roman"/>
                <w:noProof/>
              </w:rPr>
              <w:t>2.1.1.</w:t>
            </w:r>
            <w:r w:rsidR="003319F0">
              <w:rPr>
                <w:rFonts w:eastAsiaTheme="minorEastAsia"/>
                <w:noProof/>
              </w:rPr>
              <w:tab/>
            </w:r>
            <w:r w:rsidR="003319F0" w:rsidRPr="003A0DB5">
              <w:rPr>
                <w:rStyle w:val="Hyperlink"/>
                <w:rFonts w:ascii="Avenir Roman" w:hAnsi="Avenir Roman"/>
                <w:noProof/>
              </w:rPr>
              <w:t>Comparative Analysis</w:t>
            </w:r>
            <w:r w:rsidR="003319F0">
              <w:rPr>
                <w:noProof/>
                <w:webHidden/>
              </w:rPr>
              <w:tab/>
            </w:r>
            <w:r w:rsidR="003319F0">
              <w:rPr>
                <w:noProof/>
                <w:webHidden/>
              </w:rPr>
              <w:fldChar w:fldCharType="begin"/>
            </w:r>
            <w:r w:rsidR="003319F0">
              <w:rPr>
                <w:noProof/>
                <w:webHidden/>
              </w:rPr>
              <w:instrText xml:space="preserve"> PAGEREF _Toc516596847 \h </w:instrText>
            </w:r>
            <w:r w:rsidR="003319F0">
              <w:rPr>
                <w:noProof/>
                <w:webHidden/>
              </w:rPr>
            </w:r>
            <w:r w:rsidR="003319F0">
              <w:rPr>
                <w:noProof/>
                <w:webHidden/>
              </w:rPr>
              <w:fldChar w:fldCharType="separate"/>
            </w:r>
            <w:r w:rsidR="003319F0">
              <w:rPr>
                <w:noProof/>
                <w:webHidden/>
              </w:rPr>
              <w:t>8</w:t>
            </w:r>
            <w:r w:rsidR="003319F0">
              <w:rPr>
                <w:noProof/>
                <w:webHidden/>
              </w:rPr>
              <w:fldChar w:fldCharType="end"/>
            </w:r>
          </w:hyperlink>
        </w:p>
        <w:p w14:paraId="4B60DE9A" w14:textId="155C78C5" w:rsidR="003319F0" w:rsidRDefault="005F672A">
          <w:pPr>
            <w:pStyle w:val="TOC1"/>
            <w:tabs>
              <w:tab w:val="left" w:pos="440"/>
              <w:tab w:val="right" w:leader="dot" w:pos="9350"/>
            </w:tabs>
            <w:rPr>
              <w:noProof/>
            </w:rPr>
          </w:pPr>
          <w:hyperlink w:anchor="_Toc516596848" w:history="1">
            <w:r w:rsidR="003319F0" w:rsidRPr="003A0DB5">
              <w:rPr>
                <w:rStyle w:val="Hyperlink"/>
                <w:rFonts w:ascii="Avenir Roman" w:hAnsi="Avenir Roman"/>
                <w:noProof/>
              </w:rPr>
              <w:t>3.</w:t>
            </w:r>
            <w:r w:rsidR="003319F0">
              <w:rPr>
                <w:noProof/>
              </w:rPr>
              <w:tab/>
            </w:r>
            <w:r w:rsidR="003319F0" w:rsidRPr="003A0DB5">
              <w:rPr>
                <w:rStyle w:val="Hyperlink"/>
                <w:rFonts w:ascii="Avenir Roman" w:hAnsi="Avenir Roman"/>
                <w:noProof/>
              </w:rPr>
              <w:t>Requirements analysis</w:t>
            </w:r>
            <w:r w:rsidR="003319F0">
              <w:rPr>
                <w:noProof/>
                <w:webHidden/>
              </w:rPr>
              <w:tab/>
            </w:r>
            <w:r w:rsidR="003319F0">
              <w:rPr>
                <w:noProof/>
                <w:webHidden/>
              </w:rPr>
              <w:fldChar w:fldCharType="begin"/>
            </w:r>
            <w:r w:rsidR="003319F0">
              <w:rPr>
                <w:noProof/>
                <w:webHidden/>
              </w:rPr>
              <w:instrText xml:space="preserve"> PAGEREF _Toc516596848 \h </w:instrText>
            </w:r>
            <w:r w:rsidR="003319F0">
              <w:rPr>
                <w:noProof/>
                <w:webHidden/>
              </w:rPr>
            </w:r>
            <w:r w:rsidR="003319F0">
              <w:rPr>
                <w:noProof/>
                <w:webHidden/>
              </w:rPr>
              <w:fldChar w:fldCharType="separate"/>
            </w:r>
            <w:r w:rsidR="003319F0">
              <w:rPr>
                <w:noProof/>
                <w:webHidden/>
              </w:rPr>
              <w:t>11</w:t>
            </w:r>
            <w:r w:rsidR="003319F0">
              <w:rPr>
                <w:noProof/>
                <w:webHidden/>
              </w:rPr>
              <w:fldChar w:fldCharType="end"/>
            </w:r>
          </w:hyperlink>
        </w:p>
        <w:p w14:paraId="5E488519" w14:textId="0C501F82" w:rsidR="003319F0" w:rsidRDefault="005F672A">
          <w:pPr>
            <w:pStyle w:val="TOC2"/>
            <w:tabs>
              <w:tab w:val="left" w:pos="880"/>
              <w:tab w:val="right" w:leader="dot" w:pos="9350"/>
            </w:tabs>
            <w:rPr>
              <w:noProof/>
            </w:rPr>
          </w:pPr>
          <w:hyperlink w:anchor="_Toc516596849" w:history="1">
            <w:r w:rsidR="003319F0" w:rsidRPr="003A0DB5">
              <w:rPr>
                <w:rStyle w:val="Hyperlink"/>
                <w:rFonts w:ascii="Avenir Roman" w:hAnsi="Avenir Roman"/>
                <w:noProof/>
              </w:rPr>
              <w:t>3.1.</w:t>
            </w:r>
            <w:r w:rsidR="003319F0">
              <w:rPr>
                <w:noProof/>
              </w:rPr>
              <w:tab/>
            </w:r>
            <w:r w:rsidR="003319F0" w:rsidRPr="003A0DB5">
              <w:rPr>
                <w:rStyle w:val="Hyperlink"/>
                <w:rFonts w:ascii="Avenir Roman" w:hAnsi="Avenir Roman"/>
                <w:noProof/>
              </w:rPr>
              <w:t>Functional requirements</w:t>
            </w:r>
            <w:r w:rsidR="003319F0">
              <w:rPr>
                <w:noProof/>
                <w:webHidden/>
              </w:rPr>
              <w:tab/>
            </w:r>
            <w:r w:rsidR="003319F0">
              <w:rPr>
                <w:noProof/>
                <w:webHidden/>
              </w:rPr>
              <w:fldChar w:fldCharType="begin"/>
            </w:r>
            <w:r w:rsidR="003319F0">
              <w:rPr>
                <w:noProof/>
                <w:webHidden/>
              </w:rPr>
              <w:instrText xml:space="preserve"> PAGEREF _Toc516596849 \h </w:instrText>
            </w:r>
            <w:r w:rsidR="003319F0">
              <w:rPr>
                <w:noProof/>
                <w:webHidden/>
              </w:rPr>
            </w:r>
            <w:r w:rsidR="003319F0">
              <w:rPr>
                <w:noProof/>
                <w:webHidden/>
              </w:rPr>
              <w:fldChar w:fldCharType="separate"/>
            </w:r>
            <w:r w:rsidR="003319F0">
              <w:rPr>
                <w:noProof/>
                <w:webHidden/>
              </w:rPr>
              <w:t>11</w:t>
            </w:r>
            <w:r w:rsidR="003319F0">
              <w:rPr>
                <w:noProof/>
                <w:webHidden/>
              </w:rPr>
              <w:fldChar w:fldCharType="end"/>
            </w:r>
          </w:hyperlink>
        </w:p>
        <w:p w14:paraId="1F26F10B" w14:textId="43EC7ADC" w:rsidR="003319F0" w:rsidRDefault="005F672A">
          <w:pPr>
            <w:pStyle w:val="TOC2"/>
            <w:tabs>
              <w:tab w:val="left" w:pos="880"/>
              <w:tab w:val="right" w:leader="dot" w:pos="9350"/>
            </w:tabs>
            <w:rPr>
              <w:noProof/>
            </w:rPr>
          </w:pPr>
          <w:hyperlink w:anchor="_Toc516596850" w:history="1">
            <w:r w:rsidR="003319F0" w:rsidRPr="003A0DB5">
              <w:rPr>
                <w:rStyle w:val="Hyperlink"/>
                <w:rFonts w:ascii="Avenir Roman" w:hAnsi="Avenir Roman"/>
                <w:noProof/>
              </w:rPr>
              <w:t>3.2.</w:t>
            </w:r>
            <w:r w:rsidR="003319F0">
              <w:rPr>
                <w:noProof/>
              </w:rPr>
              <w:tab/>
            </w:r>
            <w:r w:rsidR="003319F0" w:rsidRPr="003A0DB5">
              <w:rPr>
                <w:rStyle w:val="Hyperlink"/>
                <w:rFonts w:ascii="Avenir Roman" w:hAnsi="Avenir Roman"/>
                <w:noProof/>
              </w:rPr>
              <w:t>Non-functional requirements</w:t>
            </w:r>
            <w:r w:rsidR="003319F0">
              <w:rPr>
                <w:noProof/>
                <w:webHidden/>
              </w:rPr>
              <w:tab/>
            </w:r>
            <w:r w:rsidR="003319F0">
              <w:rPr>
                <w:noProof/>
                <w:webHidden/>
              </w:rPr>
              <w:fldChar w:fldCharType="begin"/>
            </w:r>
            <w:r w:rsidR="003319F0">
              <w:rPr>
                <w:noProof/>
                <w:webHidden/>
              </w:rPr>
              <w:instrText xml:space="preserve"> PAGEREF _Toc516596850 \h </w:instrText>
            </w:r>
            <w:r w:rsidR="003319F0">
              <w:rPr>
                <w:noProof/>
                <w:webHidden/>
              </w:rPr>
            </w:r>
            <w:r w:rsidR="003319F0">
              <w:rPr>
                <w:noProof/>
                <w:webHidden/>
              </w:rPr>
              <w:fldChar w:fldCharType="separate"/>
            </w:r>
            <w:r w:rsidR="003319F0">
              <w:rPr>
                <w:noProof/>
                <w:webHidden/>
              </w:rPr>
              <w:t>12</w:t>
            </w:r>
            <w:r w:rsidR="003319F0">
              <w:rPr>
                <w:noProof/>
                <w:webHidden/>
              </w:rPr>
              <w:fldChar w:fldCharType="end"/>
            </w:r>
          </w:hyperlink>
        </w:p>
        <w:p w14:paraId="33F9E81F" w14:textId="6C02A91D" w:rsidR="003319F0" w:rsidRDefault="005F672A">
          <w:pPr>
            <w:pStyle w:val="TOC2"/>
            <w:tabs>
              <w:tab w:val="left" w:pos="880"/>
              <w:tab w:val="right" w:leader="dot" w:pos="9350"/>
            </w:tabs>
            <w:rPr>
              <w:noProof/>
            </w:rPr>
          </w:pPr>
          <w:hyperlink w:anchor="_Toc516596851" w:history="1">
            <w:r w:rsidR="003319F0" w:rsidRPr="003A0DB5">
              <w:rPr>
                <w:rStyle w:val="Hyperlink"/>
                <w:rFonts w:ascii="Avenir Roman" w:hAnsi="Avenir Roman"/>
                <w:noProof/>
              </w:rPr>
              <w:t>3.3.</w:t>
            </w:r>
            <w:r w:rsidR="003319F0">
              <w:rPr>
                <w:noProof/>
              </w:rPr>
              <w:tab/>
            </w:r>
            <w:r w:rsidR="003319F0" w:rsidRPr="003A0DB5">
              <w:rPr>
                <w:rStyle w:val="Hyperlink"/>
                <w:rFonts w:ascii="Avenir Roman" w:hAnsi="Avenir Roman"/>
                <w:noProof/>
              </w:rPr>
              <w:t>Design constraints</w:t>
            </w:r>
            <w:r w:rsidR="003319F0">
              <w:rPr>
                <w:noProof/>
                <w:webHidden/>
              </w:rPr>
              <w:tab/>
            </w:r>
            <w:r w:rsidR="003319F0">
              <w:rPr>
                <w:noProof/>
                <w:webHidden/>
              </w:rPr>
              <w:fldChar w:fldCharType="begin"/>
            </w:r>
            <w:r w:rsidR="003319F0">
              <w:rPr>
                <w:noProof/>
                <w:webHidden/>
              </w:rPr>
              <w:instrText xml:space="preserve"> PAGEREF _Toc516596851 \h </w:instrText>
            </w:r>
            <w:r w:rsidR="003319F0">
              <w:rPr>
                <w:noProof/>
                <w:webHidden/>
              </w:rPr>
            </w:r>
            <w:r w:rsidR="003319F0">
              <w:rPr>
                <w:noProof/>
                <w:webHidden/>
              </w:rPr>
              <w:fldChar w:fldCharType="separate"/>
            </w:r>
            <w:r w:rsidR="003319F0">
              <w:rPr>
                <w:noProof/>
                <w:webHidden/>
              </w:rPr>
              <w:t>13</w:t>
            </w:r>
            <w:r w:rsidR="003319F0">
              <w:rPr>
                <w:noProof/>
                <w:webHidden/>
              </w:rPr>
              <w:fldChar w:fldCharType="end"/>
            </w:r>
          </w:hyperlink>
        </w:p>
        <w:p w14:paraId="154ABEC9" w14:textId="7458F2FC" w:rsidR="003319F0" w:rsidRDefault="005F672A">
          <w:pPr>
            <w:pStyle w:val="TOC2"/>
            <w:tabs>
              <w:tab w:val="left" w:pos="880"/>
              <w:tab w:val="right" w:leader="dot" w:pos="9350"/>
            </w:tabs>
            <w:rPr>
              <w:noProof/>
            </w:rPr>
          </w:pPr>
          <w:hyperlink w:anchor="_Toc516596852" w:history="1">
            <w:r w:rsidR="003319F0" w:rsidRPr="003A0DB5">
              <w:rPr>
                <w:rStyle w:val="Hyperlink"/>
                <w:noProof/>
              </w:rPr>
              <w:t>3.4.</w:t>
            </w:r>
            <w:r w:rsidR="003319F0">
              <w:rPr>
                <w:noProof/>
              </w:rPr>
              <w:tab/>
            </w:r>
            <w:r w:rsidR="003319F0" w:rsidRPr="003A0DB5">
              <w:rPr>
                <w:rStyle w:val="Hyperlink"/>
                <w:rFonts w:ascii="Avenir Roman" w:hAnsi="Avenir Roman"/>
                <w:noProof/>
              </w:rPr>
              <w:t>Design standards</w:t>
            </w:r>
            <w:r w:rsidR="003319F0">
              <w:rPr>
                <w:noProof/>
                <w:webHidden/>
              </w:rPr>
              <w:tab/>
            </w:r>
            <w:r w:rsidR="003319F0">
              <w:rPr>
                <w:noProof/>
                <w:webHidden/>
              </w:rPr>
              <w:fldChar w:fldCharType="begin"/>
            </w:r>
            <w:r w:rsidR="003319F0">
              <w:rPr>
                <w:noProof/>
                <w:webHidden/>
              </w:rPr>
              <w:instrText xml:space="preserve"> PAGEREF _Toc516596852 \h </w:instrText>
            </w:r>
            <w:r w:rsidR="003319F0">
              <w:rPr>
                <w:noProof/>
                <w:webHidden/>
              </w:rPr>
            </w:r>
            <w:r w:rsidR="003319F0">
              <w:rPr>
                <w:noProof/>
                <w:webHidden/>
              </w:rPr>
              <w:fldChar w:fldCharType="separate"/>
            </w:r>
            <w:r w:rsidR="003319F0">
              <w:rPr>
                <w:noProof/>
                <w:webHidden/>
              </w:rPr>
              <w:t>14</w:t>
            </w:r>
            <w:r w:rsidR="003319F0">
              <w:rPr>
                <w:noProof/>
                <w:webHidden/>
              </w:rPr>
              <w:fldChar w:fldCharType="end"/>
            </w:r>
          </w:hyperlink>
        </w:p>
        <w:p w14:paraId="6F85F078" w14:textId="6AA1B17C" w:rsidR="003319F0" w:rsidRDefault="005F672A">
          <w:pPr>
            <w:pStyle w:val="TOC2"/>
            <w:tabs>
              <w:tab w:val="left" w:pos="880"/>
              <w:tab w:val="right" w:leader="dot" w:pos="9350"/>
            </w:tabs>
            <w:rPr>
              <w:noProof/>
            </w:rPr>
          </w:pPr>
          <w:hyperlink w:anchor="_Toc516596853" w:history="1">
            <w:r w:rsidR="003319F0" w:rsidRPr="003A0DB5">
              <w:rPr>
                <w:rStyle w:val="Hyperlink"/>
                <w:rFonts w:ascii="Avenir Roman" w:hAnsi="Avenir Roman"/>
                <w:noProof/>
              </w:rPr>
              <w:t>3.5.</w:t>
            </w:r>
            <w:r w:rsidR="003319F0">
              <w:rPr>
                <w:noProof/>
              </w:rPr>
              <w:tab/>
            </w:r>
            <w:r w:rsidR="003319F0" w:rsidRPr="003A0DB5">
              <w:rPr>
                <w:rStyle w:val="Hyperlink"/>
                <w:rFonts w:ascii="Avenir Roman" w:hAnsi="Avenir Roman"/>
                <w:noProof/>
              </w:rPr>
              <w:t>Professional Code of Ethics</w:t>
            </w:r>
            <w:r w:rsidR="003319F0">
              <w:rPr>
                <w:noProof/>
                <w:webHidden/>
              </w:rPr>
              <w:tab/>
            </w:r>
            <w:r w:rsidR="003319F0">
              <w:rPr>
                <w:noProof/>
                <w:webHidden/>
              </w:rPr>
              <w:fldChar w:fldCharType="begin"/>
            </w:r>
            <w:r w:rsidR="003319F0">
              <w:rPr>
                <w:noProof/>
                <w:webHidden/>
              </w:rPr>
              <w:instrText xml:space="preserve"> PAGEREF _Toc516596853 \h </w:instrText>
            </w:r>
            <w:r w:rsidR="003319F0">
              <w:rPr>
                <w:noProof/>
                <w:webHidden/>
              </w:rPr>
            </w:r>
            <w:r w:rsidR="003319F0">
              <w:rPr>
                <w:noProof/>
                <w:webHidden/>
              </w:rPr>
              <w:fldChar w:fldCharType="separate"/>
            </w:r>
            <w:r w:rsidR="003319F0">
              <w:rPr>
                <w:noProof/>
                <w:webHidden/>
              </w:rPr>
              <w:t>15</w:t>
            </w:r>
            <w:r w:rsidR="003319F0">
              <w:rPr>
                <w:noProof/>
                <w:webHidden/>
              </w:rPr>
              <w:fldChar w:fldCharType="end"/>
            </w:r>
          </w:hyperlink>
        </w:p>
        <w:p w14:paraId="0067286E" w14:textId="21649A98" w:rsidR="003319F0" w:rsidRDefault="005F672A">
          <w:pPr>
            <w:pStyle w:val="TOC2"/>
            <w:tabs>
              <w:tab w:val="left" w:pos="880"/>
              <w:tab w:val="right" w:leader="dot" w:pos="9350"/>
            </w:tabs>
            <w:rPr>
              <w:noProof/>
            </w:rPr>
          </w:pPr>
          <w:hyperlink w:anchor="_Toc516596854" w:history="1">
            <w:r w:rsidR="003319F0" w:rsidRPr="003A0DB5">
              <w:rPr>
                <w:rStyle w:val="Hyperlink"/>
                <w:rFonts w:ascii="Avenir Roman" w:hAnsi="Avenir Roman"/>
                <w:noProof/>
              </w:rPr>
              <w:t>3.6.</w:t>
            </w:r>
            <w:r w:rsidR="003319F0">
              <w:rPr>
                <w:noProof/>
              </w:rPr>
              <w:tab/>
            </w:r>
            <w:r w:rsidR="003319F0" w:rsidRPr="003A0DB5">
              <w:rPr>
                <w:rStyle w:val="Hyperlink"/>
                <w:rFonts w:ascii="Avenir Roman" w:hAnsi="Avenir Roman"/>
                <w:noProof/>
              </w:rPr>
              <w:t>Assumptions</w:t>
            </w:r>
            <w:r w:rsidR="003319F0">
              <w:rPr>
                <w:noProof/>
                <w:webHidden/>
              </w:rPr>
              <w:tab/>
            </w:r>
            <w:r w:rsidR="003319F0">
              <w:rPr>
                <w:noProof/>
                <w:webHidden/>
              </w:rPr>
              <w:fldChar w:fldCharType="begin"/>
            </w:r>
            <w:r w:rsidR="003319F0">
              <w:rPr>
                <w:noProof/>
                <w:webHidden/>
              </w:rPr>
              <w:instrText xml:space="preserve"> PAGEREF _Toc516596854 \h </w:instrText>
            </w:r>
            <w:r w:rsidR="003319F0">
              <w:rPr>
                <w:noProof/>
                <w:webHidden/>
              </w:rPr>
            </w:r>
            <w:r w:rsidR="003319F0">
              <w:rPr>
                <w:noProof/>
                <w:webHidden/>
              </w:rPr>
              <w:fldChar w:fldCharType="separate"/>
            </w:r>
            <w:r w:rsidR="003319F0">
              <w:rPr>
                <w:noProof/>
                <w:webHidden/>
              </w:rPr>
              <w:t>16</w:t>
            </w:r>
            <w:r w:rsidR="003319F0">
              <w:rPr>
                <w:noProof/>
                <w:webHidden/>
              </w:rPr>
              <w:fldChar w:fldCharType="end"/>
            </w:r>
          </w:hyperlink>
        </w:p>
        <w:p w14:paraId="1086A8C1" w14:textId="74755CBE" w:rsidR="003319F0" w:rsidRDefault="005F672A">
          <w:pPr>
            <w:pStyle w:val="TOC1"/>
            <w:tabs>
              <w:tab w:val="left" w:pos="440"/>
              <w:tab w:val="right" w:leader="dot" w:pos="9350"/>
            </w:tabs>
            <w:rPr>
              <w:noProof/>
            </w:rPr>
          </w:pPr>
          <w:hyperlink w:anchor="_Toc516596855" w:history="1">
            <w:r w:rsidR="003319F0" w:rsidRPr="003A0DB5">
              <w:rPr>
                <w:rStyle w:val="Hyperlink"/>
                <w:rFonts w:ascii="Avenir Roman" w:hAnsi="Avenir Roman"/>
                <w:noProof/>
              </w:rPr>
              <w:t>4.</w:t>
            </w:r>
            <w:r w:rsidR="003319F0">
              <w:rPr>
                <w:noProof/>
              </w:rPr>
              <w:tab/>
            </w:r>
            <w:r w:rsidR="003319F0" w:rsidRPr="003A0DB5">
              <w:rPr>
                <w:rStyle w:val="Hyperlink"/>
                <w:rFonts w:ascii="Avenir Roman" w:hAnsi="Avenir Roman"/>
                <w:noProof/>
              </w:rPr>
              <w:t>Proposed solution</w:t>
            </w:r>
            <w:r w:rsidR="003319F0">
              <w:rPr>
                <w:noProof/>
                <w:webHidden/>
              </w:rPr>
              <w:tab/>
            </w:r>
            <w:r w:rsidR="003319F0">
              <w:rPr>
                <w:noProof/>
                <w:webHidden/>
              </w:rPr>
              <w:fldChar w:fldCharType="begin"/>
            </w:r>
            <w:r w:rsidR="003319F0">
              <w:rPr>
                <w:noProof/>
                <w:webHidden/>
              </w:rPr>
              <w:instrText xml:space="preserve"> PAGEREF _Toc516596855 \h </w:instrText>
            </w:r>
            <w:r w:rsidR="003319F0">
              <w:rPr>
                <w:noProof/>
                <w:webHidden/>
              </w:rPr>
            </w:r>
            <w:r w:rsidR="003319F0">
              <w:rPr>
                <w:noProof/>
                <w:webHidden/>
              </w:rPr>
              <w:fldChar w:fldCharType="separate"/>
            </w:r>
            <w:r w:rsidR="003319F0">
              <w:rPr>
                <w:noProof/>
                <w:webHidden/>
              </w:rPr>
              <w:t>16</w:t>
            </w:r>
            <w:r w:rsidR="003319F0">
              <w:rPr>
                <w:noProof/>
                <w:webHidden/>
              </w:rPr>
              <w:fldChar w:fldCharType="end"/>
            </w:r>
          </w:hyperlink>
        </w:p>
        <w:p w14:paraId="1904AEB6" w14:textId="2E95D3B6" w:rsidR="003319F0" w:rsidRDefault="005F672A">
          <w:pPr>
            <w:pStyle w:val="TOC2"/>
            <w:tabs>
              <w:tab w:val="left" w:pos="880"/>
              <w:tab w:val="right" w:leader="dot" w:pos="9350"/>
            </w:tabs>
            <w:rPr>
              <w:noProof/>
            </w:rPr>
          </w:pPr>
          <w:hyperlink w:anchor="_Toc516596856" w:history="1">
            <w:r w:rsidR="003319F0" w:rsidRPr="003A0DB5">
              <w:rPr>
                <w:rStyle w:val="Hyperlink"/>
                <w:rFonts w:ascii="Avenir Roman" w:hAnsi="Avenir Roman"/>
                <w:noProof/>
              </w:rPr>
              <w:t>4.1.</w:t>
            </w:r>
            <w:r w:rsidR="003319F0">
              <w:rPr>
                <w:noProof/>
              </w:rPr>
              <w:tab/>
            </w:r>
            <w:r w:rsidR="003319F0" w:rsidRPr="003A0DB5">
              <w:rPr>
                <w:rStyle w:val="Hyperlink"/>
                <w:rFonts w:ascii="Avenir Roman" w:hAnsi="Avenir Roman"/>
                <w:noProof/>
              </w:rPr>
              <w:t>Solution overview</w:t>
            </w:r>
            <w:r w:rsidR="003319F0">
              <w:rPr>
                <w:noProof/>
                <w:webHidden/>
              </w:rPr>
              <w:tab/>
            </w:r>
            <w:r w:rsidR="003319F0">
              <w:rPr>
                <w:noProof/>
                <w:webHidden/>
              </w:rPr>
              <w:fldChar w:fldCharType="begin"/>
            </w:r>
            <w:r w:rsidR="003319F0">
              <w:rPr>
                <w:noProof/>
                <w:webHidden/>
              </w:rPr>
              <w:instrText xml:space="preserve"> PAGEREF _Toc516596856 \h </w:instrText>
            </w:r>
            <w:r w:rsidR="003319F0">
              <w:rPr>
                <w:noProof/>
                <w:webHidden/>
              </w:rPr>
            </w:r>
            <w:r w:rsidR="003319F0">
              <w:rPr>
                <w:noProof/>
                <w:webHidden/>
              </w:rPr>
              <w:fldChar w:fldCharType="separate"/>
            </w:r>
            <w:r w:rsidR="003319F0">
              <w:rPr>
                <w:noProof/>
                <w:webHidden/>
              </w:rPr>
              <w:t>16</w:t>
            </w:r>
            <w:r w:rsidR="003319F0">
              <w:rPr>
                <w:noProof/>
                <w:webHidden/>
              </w:rPr>
              <w:fldChar w:fldCharType="end"/>
            </w:r>
          </w:hyperlink>
        </w:p>
        <w:p w14:paraId="63AF3F9B" w14:textId="77DA57B1" w:rsidR="003319F0" w:rsidRDefault="005F672A">
          <w:pPr>
            <w:pStyle w:val="TOC2"/>
            <w:tabs>
              <w:tab w:val="left" w:pos="880"/>
              <w:tab w:val="right" w:leader="dot" w:pos="9350"/>
            </w:tabs>
            <w:rPr>
              <w:noProof/>
            </w:rPr>
          </w:pPr>
          <w:hyperlink w:anchor="_Toc516596857" w:history="1">
            <w:r w:rsidR="003319F0" w:rsidRPr="003A0DB5">
              <w:rPr>
                <w:rStyle w:val="Hyperlink"/>
                <w:rFonts w:ascii="Avenir Roman" w:hAnsi="Avenir Roman"/>
                <w:noProof/>
              </w:rPr>
              <w:t>4.2.</w:t>
            </w:r>
            <w:r w:rsidR="003319F0">
              <w:rPr>
                <w:noProof/>
              </w:rPr>
              <w:tab/>
            </w:r>
            <w:r w:rsidR="003319F0" w:rsidRPr="003A0DB5">
              <w:rPr>
                <w:rStyle w:val="Hyperlink"/>
                <w:rFonts w:ascii="Avenir Roman" w:hAnsi="Avenir Roman"/>
                <w:noProof/>
              </w:rPr>
              <w:t>High level architecture Discussion</w:t>
            </w:r>
            <w:r w:rsidR="003319F0">
              <w:rPr>
                <w:noProof/>
                <w:webHidden/>
              </w:rPr>
              <w:tab/>
            </w:r>
            <w:r w:rsidR="003319F0">
              <w:rPr>
                <w:noProof/>
                <w:webHidden/>
              </w:rPr>
              <w:fldChar w:fldCharType="begin"/>
            </w:r>
            <w:r w:rsidR="003319F0">
              <w:rPr>
                <w:noProof/>
                <w:webHidden/>
              </w:rPr>
              <w:instrText xml:space="preserve"> PAGEREF _Toc516596857 \h </w:instrText>
            </w:r>
            <w:r w:rsidR="003319F0">
              <w:rPr>
                <w:noProof/>
                <w:webHidden/>
              </w:rPr>
            </w:r>
            <w:r w:rsidR="003319F0">
              <w:rPr>
                <w:noProof/>
                <w:webHidden/>
              </w:rPr>
              <w:fldChar w:fldCharType="separate"/>
            </w:r>
            <w:r w:rsidR="003319F0">
              <w:rPr>
                <w:noProof/>
                <w:webHidden/>
              </w:rPr>
              <w:t>22</w:t>
            </w:r>
            <w:r w:rsidR="003319F0">
              <w:rPr>
                <w:noProof/>
                <w:webHidden/>
              </w:rPr>
              <w:fldChar w:fldCharType="end"/>
            </w:r>
          </w:hyperlink>
        </w:p>
        <w:p w14:paraId="5528183F" w14:textId="7012983D" w:rsidR="003319F0" w:rsidRDefault="005F672A">
          <w:pPr>
            <w:pStyle w:val="TOC2"/>
            <w:tabs>
              <w:tab w:val="left" w:pos="880"/>
              <w:tab w:val="right" w:leader="dot" w:pos="9350"/>
            </w:tabs>
            <w:rPr>
              <w:noProof/>
            </w:rPr>
          </w:pPr>
          <w:hyperlink w:anchor="_Toc516596858" w:history="1">
            <w:r w:rsidR="003319F0" w:rsidRPr="003A0DB5">
              <w:rPr>
                <w:rStyle w:val="Hyperlink"/>
                <w:rFonts w:ascii="Avenir Roman" w:hAnsi="Avenir Roman"/>
                <w:noProof/>
              </w:rPr>
              <w:t>4.3.</w:t>
            </w:r>
            <w:r w:rsidR="003319F0">
              <w:rPr>
                <w:noProof/>
              </w:rPr>
              <w:tab/>
            </w:r>
            <w:r w:rsidR="003319F0" w:rsidRPr="003A0DB5">
              <w:rPr>
                <w:rStyle w:val="Hyperlink"/>
                <w:rFonts w:ascii="Avenir Roman" w:hAnsi="Avenir Roman"/>
                <w:noProof/>
              </w:rPr>
              <w:t>Hardware/software used</w:t>
            </w:r>
            <w:r w:rsidR="003319F0">
              <w:rPr>
                <w:noProof/>
                <w:webHidden/>
              </w:rPr>
              <w:tab/>
            </w:r>
            <w:r w:rsidR="003319F0">
              <w:rPr>
                <w:noProof/>
                <w:webHidden/>
              </w:rPr>
              <w:fldChar w:fldCharType="begin"/>
            </w:r>
            <w:r w:rsidR="003319F0">
              <w:rPr>
                <w:noProof/>
                <w:webHidden/>
              </w:rPr>
              <w:instrText xml:space="preserve"> PAGEREF _Toc516596858 \h </w:instrText>
            </w:r>
            <w:r w:rsidR="003319F0">
              <w:rPr>
                <w:noProof/>
                <w:webHidden/>
              </w:rPr>
            </w:r>
            <w:r w:rsidR="003319F0">
              <w:rPr>
                <w:noProof/>
                <w:webHidden/>
              </w:rPr>
              <w:fldChar w:fldCharType="separate"/>
            </w:r>
            <w:r w:rsidR="003319F0">
              <w:rPr>
                <w:noProof/>
                <w:webHidden/>
              </w:rPr>
              <w:t>26</w:t>
            </w:r>
            <w:r w:rsidR="003319F0">
              <w:rPr>
                <w:noProof/>
                <w:webHidden/>
              </w:rPr>
              <w:fldChar w:fldCharType="end"/>
            </w:r>
          </w:hyperlink>
        </w:p>
        <w:p w14:paraId="7E370D5D" w14:textId="5E7890C0" w:rsidR="003319F0" w:rsidRDefault="005F672A">
          <w:pPr>
            <w:pStyle w:val="TOC2"/>
            <w:tabs>
              <w:tab w:val="right" w:leader="dot" w:pos="9350"/>
            </w:tabs>
            <w:rPr>
              <w:noProof/>
            </w:rPr>
          </w:pPr>
          <w:hyperlink w:anchor="_Toc516596859" w:history="1">
            <w:r w:rsidR="003319F0" w:rsidRPr="003A0DB5">
              <w:rPr>
                <w:rStyle w:val="Hyperlink"/>
                <w:rFonts w:ascii="Avenir Roman" w:hAnsi="Avenir Roman"/>
                <w:noProof/>
              </w:rPr>
              <w:t>4.3.1 Hardware</w:t>
            </w:r>
            <w:r w:rsidR="003319F0">
              <w:rPr>
                <w:noProof/>
                <w:webHidden/>
              </w:rPr>
              <w:tab/>
            </w:r>
            <w:r w:rsidR="003319F0">
              <w:rPr>
                <w:noProof/>
                <w:webHidden/>
              </w:rPr>
              <w:fldChar w:fldCharType="begin"/>
            </w:r>
            <w:r w:rsidR="003319F0">
              <w:rPr>
                <w:noProof/>
                <w:webHidden/>
              </w:rPr>
              <w:instrText xml:space="preserve"> PAGEREF _Toc516596859 \h </w:instrText>
            </w:r>
            <w:r w:rsidR="003319F0">
              <w:rPr>
                <w:noProof/>
                <w:webHidden/>
              </w:rPr>
            </w:r>
            <w:r w:rsidR="003319F0">
              <w:rPr>
                <w:noProof/>
                <w:webHidden/>
              </w:rPr>
              <w:fldChar w:fldCharType="separate"/>
            </w:r>
            <w:r w:rsidR="003319F0">
              <w:rPr>
                <w:noProof/>
                <w:webHidden/>
              </w:rPr>
              <w:t>26</w:t>
            </w:r>
            <w:r w:rsidR="003319F0">
              <w:rPr>
                <w:noProof/>
                <w:webHidden/>
              </w:rPr>
              <w:fldChar w:fldCharType="end"/>
            </w:r>
          </w:hyperlink>
        </w:p>
        <w:p w14:paraId="210898E1" w14:textId="77AADBD1" w:rsidR="003319F0" w:rsidRDefault="005F672A">
          <w:pPr>
            <w:pStyle w:val="TOC2"/>
            <w:tabs>
              <w:tab w:val="right" w:leader="dot" w:pos="9350"/>
            </w:tabs>
            <w:rPr>
              <w:noProof/>
            </w:rPr>
          </w:pPr>
          <w:hyperlink w:anchor="_Toc516596860" w:history="1">
            <w:r w:rsidR="003319F0" w:rsidRPr="003A0DB5">
              <w:rPr>
                <w:rStyle w:val="Hyperlink"/>
                <w:rFonts w:ascii="Avenir Roman" w:hAnsi="Avenir Roman"/>
                <w:noProof/>
              </w:rPr>
              <w:t>4.3.2 Software</w:t>
            </w:r>
            <w:r w:rsidR="003319F0">
              <w:rPr>
                <w:noProof/>
                <w:webHidden/>
              </w:rPr>
              <w:tab/>
            </w:r>
            <w:r w:rsidR="003319F0">
              <w:rPr>
                <w:noProof/>
                <w:webHidden/>
              </w:rPr>
              <w:fldChar w:fldCharType="begin"/>
            </w:r>
            <w:r w:rsidR="003319F0">
              <w:rPr>
                <w:noProof/>
                <w:webHidden/>
              </w:rPr>
              <w:instrText xml:space="preserve"> PAGEREF _Toc516596860 \h </w:instrText>
            </w:r>
            <w:r w:rsidR="003319F0">
              <w:rPr>
                <w:noProof/>
                <w:webHidden/>
              </w:rPr>
            </w:r>
            <w:r w:rsidR="003319F0">
              <w:rPr>
                <w:noProof/>
                <w:webHidden/>
              </w:rPr>
              <w:fldChar w:fldCharType="separate"/>
            </w:r>
            <w:r w:rsidR="003319F0">
              <w:rPr>
                <w:noProof/>
                <w:webHidden/>
              </w:rPr>
              <w:t>31</w:t>
            </w:r>
            <w:r w:rsidR="003319F0">
              <w:rPr>
                <w:noProof/>
                <w:webHidden/>
              </w:rPr>
              <w:fldChar w:fldCharType="end"/>
            </w:r>
          </w:hyperlink>
        </w:p>
        <w:p w14:paraId="61DDBF63" w14:textId="21EA76EB" w:rsidR="003319F0" w:rsidRDefault="005F672A">
          <w:pPr>
            <w:pStyle w:val="TOC2"/>
            <w:tabs>
              <w:tab w:val="right" w:leader="dot" w:pos="9350"/>
            </w:tabs>
            <w:rPr>
              <w:noProof/>
            </w:rPr>
          </w:pPr>
          <w:hyperlink w:anchor="_Toc516596861" w:history="1">
            <w:r w:rsidR="003319F0" w:rsidRPr="003A0DB5">
              <w:rPr>
                <w:rStyle w:val="Hyperlink"/>
                <w:rFonts w:ascii="Avenir Roman" w:hAnsi="Avenir Roman"/>
                <w:noProof/>
              </w:rPr>
              <w:t>4.3.3 Security Means and Impacts</w:t>
            </w:r>
            <w:r w:rsidR="003319F0">
              <w:rPr>
                <w:noProof/>
                <w:webHidden/>
              </w:rPr>
              <w:tab/>
            </w:r>
            <w:r w:rsidR="003319F0">
              <w:rPr>
                <w:noProof/>
                <w:webHidden/>
              </w:rPr>
              <w:fldChar w:fldCharType="begin"/>
            </w:r>
            <w:r w:rsidR="003319F0">
              <w:rPr>
                <w:noProof/>
                <w:webHidden/>
              </w:rPr>
              <w:instrText xml:space="preserve"> PAGEREF _Toc516596861 \h </w:instrText>
            </w:r>
            <w:r w:rsidR="003319F0">
              <w:rPr>
                <w:noProof/>
                <w:webHidden/>
              </w:rPr>
            </w:r>
            <w:r w:rsidR="003319F0">
              <w:rPr>
                <w:noProof/>
                <w:webHidden/>
              </w:rPr>
              <w:fldChar w:fldCharType="separate"/>
            </w:r>
            <w:r w:rsidR="003319F0">
              <w:rPr>
                <w:noProof/>
                <w:webHidden/>
              </w:rPr>
              <w:t>33</w:t>
            </w:r>
            <w:r w:rsidR="003319F0">
              <w:rPr>
                <w:noProof/>
                <w:webHidden/>
              </w:rPr>
              <w:fldChar w:fldCharType="end"/>
            </w:r>
          </w:hyperlink>
        </w:p>
        <w:p w14:paraId="13041607" w14:textId="41C25AC6" w:rsidR="003319F0" w:rsidRDefault="005F672A">
          <w:pPr>
            <w:pStyle w:val="TOC2"/>
            <w:tabs>
              <w:tab w:val="left" w:pos="880"/>
              <w:tab w:val="right" w:leader="dot" w:pos="9350"/>
            </w:tabs>
            <w:rPr>
              <w:noProof/>
            </w:rPr>
          </w:pPr>
          <w:hyperlink w:anchor="_Toc516596862" w:history="1">
            <w:r w:rsidR="003319F0" w:rsidRPr="003A0DB5">
              <w:rPr>
                <w:rStyle w:val="Hyperlink"/>
                <w:rFonts w:ascii="Avenir Roman" w:hAnsi="Avenir Roman"/>
                <w:noProof/>
              </w:rPr>
              <w:t>4.4.</w:t>
            </w:r>
            <w:r w:rsidR="003319F0">
              <w:rPr>
                <w:noProof/>
              </w:rPr>
              <w:tab/>
            </w:r>
            <w:r w:rsidR="003319F0" w:rsidRPr="003A0DB5">
              <w:rPr>
                <w:rStyle w:val="Hyperlink"/>
                <w:rFonts w:ascii="Avenir Roman" w:hAnsi="Avenir Roman"/>
                <w:noProof/>
              </w:rPr>
              <w:t>Hardware design</w:t>
            </w:r>
            <w:r w:rsidR="003319F0">
              <w:rPr>
                <w:noProof/>
                <w:webHidden/>
              </w:rPr>
              <w:tab/>
            </w:r>
            <w:r w:rsidR="003319F0">
              <w:rPr>
                <w:noProof/>
                <w:webHidden/>
              </w:rPr>
              <w:fldChar w:fldCharType="begin"/>
            </w:r>
            <w:r w:rsidR="003319F0">
              <w:rPr>
                <w:noProof/>
                <w:webHidden/>
              </w:rPr>
              <w:instrText xml:space="preserve"> PAGEREF _Toc516596862 \h </w:instrText>
            </w:r>
            <w:r w:rsidR="003319F0">
              <w:rPr>
                <w:noProof/>
                <w:webHidden/>
              </w:rPr>
            </w:r>
            <w:r w:rsidR="003319F0">
              <w:rPr>
                <w:noProof/>
                <w:webHidden/>
              </w:rPr>
              <w:fldChar w:fldCharType="separate"/>
            </w:r>
            <w:r w:rsidR="003319F0">
              <w:rPr>
                <w:noProof/>
                <w:webHidden/>
              </w:rPr>
              <w:t>37</w:t>
            </w:r>
            <w:r w:rsidR="003319F0">
              <w:rPr>
                <w:noProof/>
                <w:webHidden/>
              </w:rPr>
              <w:fldChar w:fldCharType="end"/>
            </w:r>
          </w:hyperlink>
        </w:p>
        <w:p w14:paraId="1ECDD4F3" w14:textId="12CF902D" w:rsidR="003319F0" w:rsidRDefault="005F672A">
          <w:pPr>
            <w:pStyle w:val="TOC3"/>
            <w:tabs>
              <w:tab w:val="left" w:pos="1320"/>
              <w:tab w:val="right" w:leader="dot" w:pos="9350"/>
            </w:tabs>
            <w:rPr>
              <w:rFonts w:eastAsiaTheme="minorEastAsia"/>
              <w:noProof/>
            </w:rPr>
          </w:pPr>
          <w:hyperlink w:anchor="_Toc516596863" w:history="1">
            <w:r w:rsidR="003319F0" w:rsidRPr="003A0DB5">
              <w:rPr>
                <w:rStyle w:val="Hyperlink"/>
                <w:rFonts w:ascii="Avenir Roman" w:hAnsi="Avenir Roman"/>
                <w:noProof/>
              </w:rPr>
              <w:t>4.4.1.</w:t>
            </w:r>
            <w:r w:rsidR="003319F0">
              <w:rPr>
                <w:rFonts w:eastAsiaTheme="minorEastAsia"/>
                <w:noProof/>
              </w:rPr>
              <w:tab/>
            </w:r>
            <w:r w:rsidR="003319F0" w:rsidRPr="003A0DB5">
              <w:rPr>
                <w:rStyle w:val="Hyperlink"/>
                <w:rFonts w:ascii="Avenir Roman" w:hAnsi="Avenir Roman"/>
                <w:noProof/>
              </w:rPr>
              <w:t>Hardware Components</w:t>
            </w:r>
            <w:r w:rsidR="003319F0">
              <w:rPr>
                <w:noProof/>
                <w:webHidden/>
              </w:rPr>
              <w:tab/>
            </w:r>
            <w:r w:rsidR="003319F0">
              <w:rPr>
                <w:noProof/>
                <w:webHidden/>
              </w:rPr>
              <w:fldChar w:fldCharType="begin"/>
            </w:r>
            <w:r w:rsidR="003319F0">
              <w:rPr>
                <w:noProof/>
                <w:webHidden/>
              </w:rPr>
              <w:instrText xml:space="preserve"> PAGEREF _Toc516596863 \h </w:instrText>
            </w:r>
            <w:r w:rsidR="003319F0">
              <w:rPr>
                <w:noProof/>
                <w:webHidden/>
              </w:rPr>
            </w:r>
            <w:r w:rsidR="003319F0">
              <w:rPr>
                <w:noProof/>
                <w:webHidden/>
              </w:rPr>
              <w:fldChar w:fldCharType="separate"/>
            </w:r>
            <w:r w:rsidR="003319F0">
              <w:rPr>
                <w:noProof/>
                <w:webHidden/>
              </w:rPr>
              <w:t>37</w:t>
            </w:r>
            <w:r w:rsidR="003319F0">
              <w:rPr>
                <w:noProof/>
                <w:webHidden/>
              </w:rPr>
              <w:fldChar w:fldCharType="end"/>
            </w:r>
          </w:hyperlink>
        </w:p>
        <w:p w14:paraId="596F2FEA" w14:textId="3CAD4554" w:rsidR="003319F0" w:rsidRDefault="005F672A">
          <w:pPr>
            <w:pStyle w:val="TOC3"/>
            <w:tabs>
              <w:tab w:val="left" w:pos="1320"/>
              <w:tab w:val="right" w:leader="dot" w:pos="9350"/>
            </w:tabs>
            <w:rPr>
              <w:rFonts w:eastAsiaTheme="minorEastAsia"/>
              <w:noProof/>
            </w:rPr>
          </w:pPr>
          <w:hyperlink w:anchor="_Toc516596864" w:history="1">
            <w:r w:rsidR="003319F0" w:rsidRPr="003A0DB5">
              <w:rPr>
                <w:rStyle w:val="Hyperlink"/>
                <w:rFonts w:ascii="Avenir Roman" w:hAnsi="Avenir Roman"/>
                <w:noProof/>
              </w:rPr>
              <w:t>4.4.2.</w:t>
            </w:r>
            <w:r w:rsidR="003319F0">
              <w:rPr>
                <w:rFonts w:eastAsiaTheme="minorEastAsia"/>
                <w:noProof/>
              </w:rPr>
              <w:tab/>
            </w:r>
            <w:r w:rsidR="003319F0" w:rsidRPr="003A0DB5">
              <w:rPr>
                <w:rStyle w:val="Hyperlink"/>
                <w:rFonts w:ascii="Avenir Roman" w:hAnsi="Avenir Roman"/>
                <w:noProof/>
              </w:rPr>
              <w:t>Circuit Diagram</w:t>
            </w:r>
            <w:r w:rsidR="003319F0">
              <w:rPr>
                <w:noProof/>
                <w:webHidden/>
              </w:rPr>
              <w:tab/>
            </w:r>
            <w:r w:rsidR="003319F0">
              <w:rPr>
                <w:noProof/>
                <w:webHidden/>
              </w:rPr>
              <w:fldChar w:fldCharType="begin"/>
            </w:r>
            <w:r w:rsidR="003319F0">
              <w:rPr>
                <w:noProof/>
                <w:webHidden/>
              </w:rPr>
              <w:instrText xml:space="preserve"> PAGEREF _Toc516596864 \h </w:instrText>
            </w:r>
            <w:r w:rsidR="003319F0">
              <w:rPr>
                <w:noProof/>
                <w:webHidden/>
              </w:rPr>
            </w:r>
            <w:r w:rsidR="003319F0">
              <w:rPr>
                <w:noProof/>
                <w:webHidden/>
              </w:rPr>
              <w:fldChar w:fldCharType="separate"/>
            </w:r>
            <w:r w:rsidR="003319F0">
              <w:rPr>
                <w:noProof/>
                <w:webHidden/>
              </w:rPr>
              <w:t>37</w:t>
            </w:r>
            <w:r w:rsidR="003319F0">
              <w:rPr>
                <w:noProof/>
                <w:webHidden/>
              </w:rPr>
              <w:fldChar w:fldCharType="end"/>
            </w:r>
          </w:hyperlink>
        </w:p>
        <w:p w14:paraId="198E0258" w14:textId="05DE8205" w:rsidR="003319F0" w:rsidRDefault="005F672A">
          <w:pPr>
            <w:pStyle w:val="TOC3"/>
            <w:tabs>
              <w:tab w:val="left" w:pos="1320"/>
              <w:tab w:val="right" w:leader="dot" w:pos="9350"/>
            </w:tabs>
            <w:rPr>
              <w:rFonts w:eastAsiaTheme="minorEastAsia"/>
              <w:noProof/>
            </w:rPr>
          </w:pPr>
          <w:hyperlink w:anchor="_Toc516596865" w:history="1">
            <w:r w:rsidR="003319F0" w:rsidRPr="003A0DB5">
              <w:rPr>
                <w:rStyle w:val="Hyperlink"/>
                <w:rFonts w:ascii="Avenir Roman" w:hAnsi="Avenir Roman"/>
                <w:noProof/>
              </w:rPr>
              <w:t>4.4.3.</w:t>
            </w:r>
            <w:r w:rsidR="003319F0">
              <w:rPr>
                <w:rFonts w:eastAsiaTheme="minorEastAsia"/>
                <w:noProof/>
              </w:rPr>
              <w:tab/>
            </w:r>
            <w:r w:rsidR="003319F0" w:rsidRPr="003A0DB5">
              <w:rPr>
                <w:rStyle w:val="Hyperlink"/>
                <w:rFonts w:ascii="Avenir Roman" w:hAnsi="Avenir Roman"/>
                <w:noProof/>
              </w:rPr>
              <w:t>Hardware Cost</w:t>
            </w:r>
            <w:r w:rsidR="003319F0">
              <w:rPr>
                <w:noProof/>
                <w:webHidden/>
              </w:rPr>
              <w:tab/>
            </w:r>
            <w:r w:rsidR="003319F0">
              <w:rPr>
                <w:noProof/>
                <w:webHidden/>
              </w:rPr>
              <w:fldChar w:fldCharType="begin"/>
            </w:r>
            <w:r w:rsidR="003319F0">
              <w:rPr>
                <w:noProof/>
                <w:webHidden/>
              </w:rPr>
              <w:instrText xml:space="preserve"> PAGEREF _Toc516596865 \h </w:instrText>
            </w:r>
            <w:r w:rsidR="003319F0">
              <w:rPr>
                <w:noProof/>
                <w:webHidden/>
              </w:rPr>
            </w:r>
            <w:r w:rsidR="003319F0">
              <w:rPr>
                <w:noProof/>
                <w:webHidden/>
              </w:rPr>
              <w:fldChar w:fldCharType="separate"/>
            </w:r>
            <w:r w:rsidR="003319F0">
              <w:rPr>
                <w:noProof/>
                <w:webHidden/>
              </w:rPr>
              <w:t>39</w:t>
            </w:r>
            <w:r w:rsidR="003319F0">
              <w:rPr>
                <w:noProof/>
                <w:webHidden/>
              </w:rPr>
              <w:fldChar w:fldCharType="end"/>
            </w:r>
          </w:hyperlink>
        </w:p>
        <w:p w14:paraId="77FCB7BE" w14:textId="1D2E1A14" w:rsidR="003319F0" w:rsidRDefault="005F672A">
          <w:pPr>
            <w:pStyle w:val="TOC2"/>
            <w:tabs>
              <w:tab w:val="left" w:pos="880"/>
              <w:tab w:val="right" w:leader="dot" w:pos="9350"/>
            </w:tabs>
            <w:rPr>
              <w:noProof/>
            </w:rPr>
          </w:pPr>
          <w:hyperlink w:anchor="_Toc516596866" w:history="1">
            <w:r w:rsidR="003319F0" w:rsidRPr="003A0DB5">
              <w:rPr>
                <w:rStyle w:val="Hyperlink"/>
                <w:rFonts w:ascii="Avenir Roman" w:hAnsi="Avenir Roman"/>
                <w:noProof/>
              </w:rPr>
              <w:t>4.5.</w:t>
            </w:r>
            <w:r w:rsidR="003319F0">
              <w:rPr>
                <w:noProof/>
              </w:rPr>
              <w:tab/>
            </w:r>
            <w:r w:rsidR="003319F0" w:rsidRPr="003A0DB5">
              <w:rPr>
                <w:rStyle w:val="Hyperlink"/>
                <w:rFonts w:ascii="Avenir Roman" w:hAnsi="Avenir Roman"/>
                <w:noProof/>
              </w:rPr>
              <w:t>Software design</w:t>
            </w:r>
            <w:r w:rsidR="003319F0">
              <w:rPr>
                <w:noProof/>
                <w:webHidden/>
              </w:rPr>
              <w:tab/>
            </w:r>
            <w:r w:rsidR="003319F0">
              <w:rPr>
                <w:noProof/>
                <w:webHidden/>
              </w:rPr>
              <w:fldChar w:fldCharType="begin"/>
            </w:r>
            <w:r w:rsidR="003319F0">
              <w:rPr>
                <w:noProof/>
                <w:webHidden/>
              </w:rPr>
              <w:instrText xml:space="preserve"> PAGEREF _Toc516596866 \h </w:instrText>
            </w:r>
            <w:r w:rsidR="003319F0">
              <w:rPr>
                <w:noProof/>
                <w:webHidden/>
              </w:rPr>
            </w:r>
            <w:r w:rsidR="003319F0">
              <w:rPr>
                <w:noProof/>
                <w:webHidden/>
              </w:rPr>
              <w:fldChar w:fldCharType="separate"/>
            </w:r>
            <w:r w:rsidR="003319F0">
              <w:rPr>
                <w:noProof/>
                <w:webHidden/>
              </w:rPr>
              <w:t>39</w:t>
            </w:r>
            <w:r w:rsidR="003319F0">
              <w:rPr>
                <w:noProof/>
                <w:webHidden/>
              </w:rPr>
              <w:fldChar w:fldCharType="end"/>
            </w:r>
          </w:hyperlink>
        </w:p>
        <w:p w14:paraId="3521E2B2" w14:textId="2C8C36F4" w:rsidR="003319F0" w:rsidRDefault="005F672A">
          <w:pPr>
            <w:pStyle w:val="TOC3"/>
            <w:tabs>
              <w:tab w:val="left" w:pos="1320"/>
              <w:tab w:val="right" w:leader="dot" w:pos="9350"/>
            </w:tabs>
            <w:rPr>
              <w:rFonts w:eastAsiaTheme="minorEastAsia"/>
              <w:noProof/>
            </w:rPr>
          </w:pPr>
          <w:hyperlink w:anchor="_Toc516596867" w:history="1">
            <w:r w:rsidR="003319F0" w:rsidRPr="003A0DB5">
              <w:rPr>
                <w:rStyle w:val="Hyperlink"/>
                <w:rFonts w:ascii="Avenir Roman" w:hAnsi="Avenir Roman"/>
                <w:noProof/>
              </w:rPr>
              <w:t>4.5.1.</w:t>
            </w:r>
            <w:r w:rsidR="003319F0">
              <w:rPr>
                <w:rFonts w:eastAsiaTheme="minorEastAsia"/>
                <w:noProof/>
              </w:rPr>
              <w:tab/>
            </w:r>
            <w:r w:rsidR="003319F0" w:rsidRPr="003A0DB5">
              <w:rPr>
                <w:rStyle w:val="Hyperlink"/>
                <w:rFonts w:ascii="Avenir Roman" w:hAnsi="Avenir Roman"/>
                <w:noProof/>
              </w:rPr>
              <w:t>Android Studio Application Development</w:t>
            </w:r>
            <w:r w:rsidR="003319F0">
              <w:rPr>
                <w:noProof/>
                <w:webHidden/>
              </w:rPr>
              <w:tab/>
            </w:r>
            <w:r w:rsidR="003319F0">
              <w:rPr>
                <w:noProof/>
                <w:webHidden/>
              </w:rPr>
              <w:fldChar w:fldCharType="begin"/>
            </w:r>
            <w:r w:rsidR="003319F0">
              <w:rPr>
                <w:noProof/>
                <w:webHidden/>
              </w:rPr>
              <w:instrText xml:space="preserve"> PAGEREF _Toc516596867 \h </w:instrText>
            </w:r>
            <w:r w:rsidR="003319F0">
              <w:rPr>
                <w:noProof/>
                <w:webHidden/>
              </w:rPr>
            </w:r>
            <w:r w:rsidR="003319F0">
              <w:rPr>
                <w:noProof/>
                <w:webHidden/>
              </w:rPr>
              <w:fldChar w:fldCharType="separate"/>
            </w:r>
            <w:r w:rsidR="003319F0">
              <w:rPr>
                <w:noProof/>
                <w:webHidden/>
              </w:rPr>
              <w:t>39</w:t>
            </w:r>
            <w:r w:rsidR="003319F0">
              <w:rPr>
                <w:noProof/>
                <w:webHidden/>
              </w:rPr>
              <w:fldChar w:fldCharType="end"/>
            </w:r>
          </w:hyperlink>
        </w:p>
        <w:p w14:paraId="70028514" w14:textId="495B76CF" w:rsidR="003319F0" w:rsidRDefault="005F672A">
          <w:pPr>
            <w:pStyle w:val="TOC3"/>
            <w:tabs>
              <w:tab w:val="left" w:pos="1320"/>
              <w:tab w:val="right" w:leader="dot" w:pos="9350"/>
            </w:tabs>
            <w:rPr>
              <w:rFonts w:eastAsiaTheme="minorEastAsia"/>
              <w:noProof/>
            </w:rPr>
          </w:pPr>
          <w:hyperlink w:anchor="_Toc516596868" w:history="1">
            <w:r w:rsidR="003319F0" w:rsidRPr="003A0DB5">
              <w:rPr>
                <w:rStyle w:val="Hyperlink"/>
                <w:rFonts w:ascii="Avenir Roman" w:hAnsi="Avenir Roman"/>
                <w:noProof/>
              </w:rPr>
              <w:t>4.5.2.</w:t>
            </w:r>
            <w:r w:rsidR="003319F0">
              <w:rPr>
                <w:rFonts w:eastAsiaTheme="minorEastAsia"/>
                <w:noProof/>
              </w:rPr>
              <w:tab/>
            </w:r>
            <w:r w:rsidR="003319F0" w:rsidRPr="003A0DB5">
              <w:rPr>
                <w:rStyle w:val="Hyperlink"/>
                <w:rFonts w:ascii="Avenir Roman" w:hAnsi="Avenir Roman"/>
                <w:noProof/>
              </w:rPr>
              <w:t>Arduino IDE</w:t>
            </w:r>
            <w:r w:rsidR="003319F0">
              <w:rPr>
                <w:noProof/>
                <w:webHidden/>
              </w:rPr>
              <w:tab/>
            </w:r>
            <w:r w:rsidR="003319F0">
              <w:rPr>
                <w:noProof/>
                <w:webHidden/>
              </w:rPr>
              <w:fldChar w:fldCharType="begin"/>
            </w:r>
            <w:r w:rsidR="003319F0">
              <w:rPr>
                <w:noProof/>
                <w:webHidden/>
              </w:rPr>
              <w:instrText xml:space="preserve"> PAGEREF _Toc516596868 \h </w:instrText>
            </w:r>
            <w:r w:rsidR="003319F0">
              <w:rPr>
                <w:noProof/>
                <w:webHidden/>
              </w:rPr>
            </w:r>
            <w:r w:rsidR="003319F0">
              <w:rPr>
                <w:noProof/>
                <w:webHidden/>
              </w:rPr>
              <w:fldChar w:fldCharType="separate"/>
            </w:r>
            <w:r w:rsidR="003319F0">
              <w:rPr>
                <w:noProof/>
                <w:webHidden/>
              </w:rPr>
              <w:t>42</w:t>
            </w:r>
            <w:r w:rsidR="003319F0">
              <w:rPr>
                <w:noProof/>
                <w:webHidden/>
              </w:rPr>
              <w:fldChar w:fldCharType="end"/>
            </w:r>
          </w:hyperlink>
        </w:p>
        <w:p w14:paraId="2BB835DF" w14:textId="2E3C658E" w:rsidR="003319F0" w:rsidRDefault="005F672A">
          <w:pPr>
            <w:pStyle w:val="TOC2"/>
            <w:tabs>
              <w:tab w:val="left" w:pos="880"/>
              <w:tab w:val="right" w:leader="dot" w:pos="9350"/>
            </w:tabs>
            <w:rPr>
              <w:noProof/>
            </w:rPr>
          </w:pPr>
          <w:hyperlink w:anchor="_Toc516596869" w:history="1">
            <w:r w:rsidR="003319F0" w:rsidRPr="003A0DB5">
              <w:rPr>
                <w:rStyle w:val="Hyperlink"/>
                <w:rFonts w:ascii="Avenir Roman" w:hAnsi="Avenir Roman"/>
                <w:noProof/>
              </w:rPr>
              <w:t>4.6.</w:t>
            </w:r>
            <w:r w:rsidR="003319F0">
              <w:rPr>
                <w:noProof/>
              </w:rPr>
              <w:tab/>
            </w:r>
            <w:r w:rsidR="003319F0" w:rsidRPr="003A0DB5">
              <w:rPr>
                <w:rStyle w:val="Hyperlink"/>
                <w:rFonts w:ascii="Avenir Roman" w:hAnsi="Avenir Roman"/>
                <w:noProof/>
              </w:rPr>
              <w:t>Structural model</w:t>
            </w:r>
            <w:r w:rsidR="003319F0">
              <w:rPr>
                <w:noProof/>
                <w:webHidden/>
              </w:rPr>
              <w:tab/>
            </w:r>
            <w:r w:rsidR="003319F0">
              <w:rPr>
                <w:noProof/>
                <w:webHidden/>
              </w:rPr>
              <w:fldChar w:fldCharType="begin"/>
            </w:r>
            <w:r w:rsidR="003319F0">
              <w:rPr>
                <w:noProof/>
                <w:webHidden/>
              </w:rPr>
              <w:instrText xml:space="preserve"> PAGEREF _Toc516596869 \h </w:instrText>
            </w:r>
            <w:r w:rsidR="003319F0">
              <w:rPr>
                <w:noProof/>
                <w:webHidden/>
              </w:rPr>
            </w:r>
            <w:r w:rsidR="003319F0">
              <w:rPr>
                <w:noProof/>
                <w:webHidden/>
              </w:rPr>
              <w:fldChar w:fldCharType="separate"/>
            </w:r>
            <w:r w:rsidR="003319F0">
              <w:rPr>
                <w:noProof/>
                <w:webHidden/>
              </w:rPr>
              <w:t>47</w:t>
            </w:r>
            <w:r w:rsidR="003319F0">
              <w:rPr>
                <w:noProof/>
                <w:webHidden/>
              </w:rPr>
              <w:fldChar w:fldCharType="end"/>
            </w:r>
          </w:hyperlink>
        </w:p>
        <w:p w14:paraId="54F76B2D" w14:textId="258FEC37" w:rsidR="003319F0" w:rsidRDefault="005F672A">
          <w:pPr>
            <w:pStyle w:val="TOC2"/>
            <w:tabs>
              <w:tab w:val="left" w:pos="880"/>
              <w:tab w:val="right" w:leader="dot" w:pos="9350"/>
            </w:tabs>
            <w:rPr>
              <w:noProof/>
            </w:rPr>
          </w:pPr>
          <w:hyperlink w:anchor="_Toc516596870" w:history="1">
            <w:r w:rsidR="003319F0" w:rsidRPr="003A0DB5">
              <w:rPr>
                <w:rStyle w:val="Hyperlink"/>
                <w:rFonts w:ascii="Avenir Roman" w:hAnsi="Avenir Roman"/>
                <w:noProof/>
              </w:rPr>
              <w:t>4.7.</w:t>
            </w:r>
            <w:r w:rsidR="003319F0">
              <w:rPr>
                <w:noProof/>
              </w:rPr>
              <w:tab/>
            </w:r>
            <w:r w:rsidR="003319F0" w:rsidRPr="003A0DB5">
              <w:rPr>
                <w:rStyle w:val="Hyperlink"/>
                <w:rFonts w:ascii="Avenir Roman" w:hAnsi="Avenir Roman"/>
                <w:noProof/>
              </w:rPr>
              <w:t>Database design</w:t>
            </w:r>
            <w:r w:rsidR="003319F0">
              <w:rPr>
                <w:noProof/>
                <w:webHidden/>
              </w:rPr>
              <w:tab/>
            </w:r>
            <w:r w:rsidR="003319F0">
              <w:rPr>
                <w:noProof/>
                <w:webHidden/>
              </w:rPr>
              <w:fldChar w:fldCharType="begin"/>
            </w:r>
            <w:r w:rsidR="003319F0">
              <w:rPr>
                <w:noProof/>
                <w:webHidden/>
              </w:rPr>
              <w:instrText xml:space="preserve"> PAGEREF _Toc516596870 \h </w:instrText>
            </w:r>
            <w:r w:rsidR="003319F0">
              <w:rPr>
                <w:noProof/>
                <w:webHidden/>
              </w:rPr>
            </w:r>
            <w:r w:rsidR="003319F0">
              <w:rPr>
                <w:noProof/>
                <w:webHidden/>
              </w:rPr>
              <w:fldChar w:fldCharType="separate"/>
            </w:r>
            <w:r w:rsidR="003319F0">
              <w:rPr>
                <w:noProof/>
                <w:webHidden/>
              </w:rPr>
              <w:t>47</w:t>
            </w:r>
            <w:r w:rsidR="003319F0">
              <w:rPr>
                <w:noProof/>
                <w:webHidden/>
              </w:rPr>
              <w:fldChar w:fldCharType="end"/>
            </w:r>
          </w:hyperlink>
        </w:p>
        <w:p w14:paraId="32D77BE9" w14:textId="6726820F" w:rsidR="003319F0" w:rsidRDefault="005F672A">
          <w:pPr>
            <w:pStyle w:val="TOC2"/>
            <w:tabs>
              <w:tab w:val="left" w:pos="880"/>
              <w:tab w:val="right" w:leader="dot" w:pos="9350"/>
            </w:tabs>
            <w:rPr>
              <w:noProof/>
            </w:rPr>
          </w:pPr>
          <w:hyperlink w:anchor="_Toc516596871" w:history="1">
            <w:r w:rsidR="003319F0" w:rsidRPr="003A0DB5">
              <w:rPr>
                <w:rStyle w:val="Hyperlink"/>
                <w:rFonts w:ascii="Avenir Roman" w:hAnsi="Avenir Roman"/>
                <w:noProof/>
              </w:rPr>
              <w:t>4.8.</w:t>
            </w:r>
            <w:r w:rsidR="003319F0">
              <w:rPr>
                <w:noProof/>
              </w:rPr>
              <w:tab/>
            </w:r>
            <w:r w:rsidR="003319F0" w:rsidRPr="003A0DB5">
              <w:rPr>
                <w:rStyle w:val="Hyperlink"/>
                <w:rFonts w:ascii="Avenir Roman" w:hAnsi="Avenir Roman"/>
                <w:noProof/>
              </w:rPr>
              <w:t>User interface design</w:t>
            </w:r>
            <w:r w:rsidR="003319F0">
              <w:rPr>
                <w:noProof/>
                <w:webHidden/>
              </w:rPr>
              <w:tab/>
            </w:r>
            <w:r w:rsidR="003319F0">
              <w:rPr>
                <w:noProof/>
                <w:webHidden/>
              </w:rPr>
              <w:fldChar w:fldCharType="begin"/>
            </w:r>
            <w:r w:rsidR="003319F0">
              <w:rPr>
                <w:noProof/>
                <w:webHidden/>
              </w:rPr>
              <w:instrText xml:space="preserve"> PAGEREF _Toc516596871 \h </w:instrText>
            </w:r>
            <w:r w:rsidR="003319F0">
              <w:rPr>
                <w:noProof/>
                <w:webHidden/>
              </w:rPr>
            </w:r>
            <w:r w:rsidR="003319F0">
              <w:rPr>
                <w:noProof/>
                <w:webHidden/>
              </w:rPr>
              <w:fldChar w:fldCharType="separate"/>
            </w:r>
            <w:r w:rsidR="003319F0">
              <w:rPr>
                <w:noProof/>
                <w:webHidden/>
              </w:rPr>
              <w:t>50</w:t>
            </w:r>
            <w:r w:rsidR="003319F0">
              <w:rPr>
                <w:noProof/>
                <w:webHidden/>
              </w:rPr>
              <w:fldChar w:fldCharType="end"/>
            </w:r>
          </w:hyperlink>
        </w:p>
        <w:p w14:paraId="0FB955F7" w14:textId="5B0F4EEB" w:rsidR="003319F0" w:rsidRDefault="005F672A">
          <w:pPr>
            <w:pStyle w:val="TOC1"/>
            <w:tabs>
              <w:tab w:val="left" w:pos="440"/>
              <w:tab w:val="right" w:leader="dot" w:pos="9350"/>
            </w:tabs>
            <w:rPr>
              <w:noProof/>
            </w:rPr>
          </w:pPr>
          <w:hyperlink w:anchor="_Toc516596872" w:history="1">
            <w:r w:rsidR="003319F0" w:rsidRPr="003A0DB5">
              <w:rPr>
                <w:rStyle w:val="Hyperlink"/>
                <w:rFonts w:ascii="Avenir Roman" w:hAnsi="Avenir Roman"/>
                <w:noProof/>
              </w:rPr>
              <w:t>5.</w:t>
            </w:r>
            <w:r w:rsidR="003319F0">
              <w:rPr>
                <w:noProof/>
              </w:rPr>
              <w:tab/>
            </w:r>
            <w:r w:rsidR="003319F0" w:rsidRPr="003A0DB5">
              <w:rPr>
                <w:rStyle w:val="Hyperlink"/>
                <w:rFonts w:ascii="Avenir Roman" w:hAnsi="Avenir Roman"/>
                <w:noProof/>
              </w:rPr>
              <w:t>Implementation</w:t>
            </w:r>
            <w:r w:rsidR="003319F0">
              <w:rPr>
                <w:noProof/>
                <w:webHidden/>
              </w:rPr>
              <w:tab/>
            </w:r>
            <w:r w:rsidR="003319F0">
              <w:rPr>
                <w:noProof/>
                <w:webHidden/>
              </w:rPr>
              <w:fldChar w:fldCharType="begin"/>
            </w:r>
            <w:r w:rsidR="003319F0">
              <w:rPr>
                <w:noProof/>
                <w:webHidden/>
              </w:rPr>
              <w:instrText xml:space="preserve"> PAGEREF _Toc516596872 \h </w:instrText>
            </w:r>
            <w:r w:rsidR="003319F0">
              <w:rPr>
                <w:noProof/>
                <w:webHidden/>
              </w:rPr>
            </w:r>
            <w:r w:rsidR="003319F0">
              <w:rPr>
                <w:noProof/>
                <w:webHidden/>
              </w:rPr>
              <w:fldChar w:fldCharType="separate"/>
            </w:r>
            <w:r w:rsidR="003319F0">
              <w:rPr>
                <w:noProof/>
                <w:webHidden/>
              </w:rPr>
              <w:t>53</w:t>
            </w:r>
            <w:r w:rsidR="003319F0">
              <w:rPr>
                <w:noProof/>
                <w:webHidden/>
              </w:rPr>
              <w:fldChar w:fldCharType="end"/>
            </w:r>
          </w:hyperlink>
        </w:p>
        <w:p w14:paraId="5423A0AC" w14:textId="005CBACE" w:rsidR="003319F0" w:rsidRDefault="005F672A">
          <w:pPr>
            <w:pStyle w:val="TOC2"/>
            <w:tabs>
              <w:tab w:val="left" w:pos="880"/>
              <w:tab w:val="right" w:leader="dot" w:pos="9350"/>
            </w:tabs>
            <w:rPr>
              <w:noProof/>
            </w:rPr>
          </w:pPr>
          <w:hyperlink w:anchor="_Toc516596873" w:history="1">
            <w:r w:rsidR="003319F0" w:rsidRPr="003A0DB5">
              <w:rPr>
                <w:rStyle w:val="Hyperlink"/>
                <w:rFonts w:ascii="Avenir Roman" w:hAnsi="Avenir Roman"/>
                <w:noProof/>
              </w:rPr>
              <w:t>5.1.</w:t>
            </w:r>
            <w:r w:rsidR="003319F0">
              <w:rPr>
                <w:noProof/>
              </w:rPr>
              <w:tab/>
            </w:r>
            <w:r w:rsidR="003319F0" w:rsidRPr="003A0DB5">
              <w:rPr>
                <w:rStyle w:val="Hyperlink"/>
                <w:rFonts w:ascii="Avenir Roman" w:hAnsi="Avenir Roman"/>
                <w:noProof/>
              </w:rPr>
              <w:t>Android application development environment</w:t>
            </w:r>
            <w:r w:rsidR="003319F0">
              <w:rPr>
                <w:noProof/>
                <w:webHidden/>
              </w:rPr>
              <w:tab/>
            </w:r>
            <w:r w:rsidR="003319F0">
              <w:rPr>
                <w:noProof/>
                <w:webHidden/>
              </w:rPr>
              <w:fldChar w:fldCharType="begin"/>
            </w:r>
            <w:r w:rsidR="003319F0">
              <w:rPr>
                <w:noProof/>
                <w:webHidden/>
              </w:rPr>
              <w:instrText xml:space="preserve"> PAGEREF _Toc516596873 \h </w:instrText>
            </w:r>
            <w:r w:rsidR="003319F0">
              <w:rPr>
                <w:noProof/>
                <w:webHidden/>
              </w:rPr>
            </w:r>
            <w:r w:rsidR="003319F0">
              <w:rPr>
                <w:noProof/>
                <w:webHidden/>
              </w:rPr>
              <w:fldChar w:fldCharType="separate"/>
            </w:r>
            <w:r w:rsidR="003319F0">
              <w:rPr>
                <w:noProof/>
                <w:webHidden/>
              </w:rPr>
              <w:t>53</w:t>
            </w:r>
            <w:r w:rsidR="003319F0">
              <w:rPr>
                <w:noProof/>
                <w:webHidden/>
              </w:rPr>
              <w:fldChar w:fldCharType="end"/>
            </w:r>
          </w:hyperlink>
        </w:p>
        <w:p w14:paraId="75D7CC4F" w14:textId="7BBC1C99" w:rsidR="003319F0" w:rsidRDefault="005F672A">
          <w:pPr>
            <w:pStyle w:val="TOC3"/>
            <w:tabs>
              <w:tab w:val="left" w:pos="1320"/>
              <w:tab w:val="right" w:leader="dot" w:pos="9350"/>
            </w:tabs>
            <w:rPr>
              <w:rFonts w:eastAsiaTheme="minorEastAsia"/>
              <w:noProof/>
            </w:rPr>
          </w:pPr>
          <w:hyperlink w:anchor="_Toc516596874" w:history="1">
            <w:r w:rsidR="003319F0" w:rsidRPr="003A0DB5">
              <w:rPr>
                <w:rStyle w:val="Hyperlink"/>
                <w:rFonts w:ascii="Avenir Roman" w:hAnsi="Avenir Roman"/>
                <w:noProof/>
              </w:rPr>
              <w:t>5.1.1.</w:t>
            </w:r>
            <w:r w:rsidR="003319F0">
              <w:rPr>
                <w:rFonts w:eastAsiaTheme="minorEastAsia"/>
                <w:noProof/>
              </w:rPr>
              <w:tab/>
            </w:r>
            <w:r w:rsidR="003319F0" w:rsidRPr="003A0DB5">
              <w:rPr>
                <w:rStyle w:val="Hyperlink"/>
                <w:rFonts w:ascii="Avenir Roman" w:hAnsi="Avenir Roman"/>
                <w:noProof/>
              </w:rPr>
              <w:t>Connecting android application to firebase cloud</w:t>
            </w:r>
            <w:r w:rsidR="003319F0">
              <w:rPr>
                <w:noProof/>
                <w:webHidden/>
              </w:rPr>
              <w:tab/>
            </w:r>
            <w:r w:rsidR="003319F0">
              <w:rPr>
                <w:noProof/>
                <w:webHidden/>
              </w:rPr>
              <w:fldChar w:fldCharType="begin"/>
            </w:r>
            <w:r w:rsidR="003319F0">
              <w:rPr>
                <w:noProof/>
                <w:webHidden/>
              </w:rPr>
              <w:instrText xml:space="preserve"> PAGEREF _Toc516596874 \h </w:instrText>
            </w:r>
            <w:r w:rsidR="003319F0">
              <w:rPr>
                <w:noProof/>
                <w:webHidden/>
              </w:rPr>
            </w:r>
            <w:r w:rsidR="003319F0">
              <w:rPr>
                <w:noProof/>
                <w:webHidden/>
              </w:rPr>
              <w:fldChar w:fldCharType="separate"/>
            </w:r>
            <w:r w:rsidR="003319F0">
              <w:rPr>
                <w:noProof/>
                <w:webHidden/>
              </w:rPr>
              <w:t>53</w:t>
            </w:r>
            <w:r w:rsidR="003319F0">
              <w:rPr>
                <w:noProof/>
                <w:webHidden/>
              </w:rPr>
              <w:fldChar w:fldCharType="end"/>
            </w:r>
          </w:hyperlink>
        </w:p>
        <w:p w14:paraId="72C5ED21" w14:textId="39B759DA" w:rsidR="003319F0" w:rsidRDefault="005F672A">
          <w:pPr>
            <w:pStyle w:val="TOC3"/>
            <w:tabs>
              <w:tab w:val="left" w:pos="1320"/>
              <w:tab w:val="right" w:leader="dot" w:pos="9350"/>
            </w:tabs>
            <w:rPr>
              <w:rFonts w:eastAsiaTheme="minorEastAsia"/>
              <w:noProof/>
            </w:rPr>
          </w:pPr>
          <w:hyperlink w:anchor="_Toc516596875" w:history="1">
            <w:r w:rsidR="003319F0" w:rsidRPr="003A0DB5">
              <w:rPr>
                <w:rStyle w:val="Hyperlink"/>
                <w:rFonts w:ascii="Avenir Roman" w:hAnsi="Avenir Roman"/>
                <w:noProof/>
              </w:rPr>
              <w:t>5.1.2.</w:t>
            </w:r>
            <w:r w:rsidR="003319F0">
              <w:rPr>
                <w:rFonts w:eastAsiaTheme="minorEastAsia"/>
                <w:noProof/>
              </w:rPr>
              <w:tab/>
            </w:r>
            <w:r w:rsidR="003319F0" w:rsidRPr="003A0DB5">
              <w:rPr>
                <w:rStyle w:val="Hyperlink"/>
                <w:rFonts w:ascii="Avenir Roman" w:hAnsi="Avenir Roman"/>
                <w:noProof/>
              </w:rPr>
              <w:t>Implementing patient User interface</w:t>
            </w:r>
            <w:r w:rsidR="003319F0">
              <w:rPr>
                <w:noProof/>
                <w:webHidden/>
              </w:rPr>
              <w:tab/>
            </w:r>
            <w:r w:rsidR="003319F0">
              <w:rPr>
                <w:noProof/>
                <w:webHidden/>
              </w:rPr>
              <w:fldChar w:fldCharType="begin"/>
            </w:r>
            <w:r w:rsidR="003319F0">
              <w:rPr>
                <w:noProof/>
                <w:webHidden/>
              </w:rPr>
              <w:instrText xml:space="preserve"> PAGEREF _Toc516596875 \h </w:instrText>
            </w:r>
            <w:r w:rsidR="003319F0">
              <w:rPr>
                <w:noProof/>
                <w:webHidden/>
              </w:rPr>
            </w:r>
            <w:r w:rsidR="003319F0">
              <w:rPr>
                <w:noProof/>
                <w:webHidden/>
              </w:rPr>
              <w:fldChar w:fldCharType="separate"/>
            </w:r>
            <w:r w:rsidR="003319F0">
              <w:rPr>
                <w:noProof/>
                <w:webHidden/>
              </w:rPr>
              <w:t>54</w:t>
            </w:r>
            <w:r w:rsidR="003319F0">
              <w:rPr>
                <w:noProof/>
                <w:webHidden/>
              </w:rPr>
              <w:fldChar w:fldCharType="end"/>
            </w:r>
          </w:hyperlink>
        </w:p>
        <w:p w14:paraId="2E2703B3" w14:textId="7C040A79" w:rsidR="003319F0" w:rsidRDefault="005F672A">
          <w:pPr>
            <w:pStyle w:val="TOC3"/>
            <w:tabs>
              <w:tab w:val="left" w:pos="1320"/>
              <w:tab w:val="right" w:leader="dot" w:pos="9350"/>
            </w:tabs>
            <w:rPr>
              <w:rFonts w:eastAsiaTheme="minorEastAsia"/>
              <w:noProof/>
            </w:rPr>
          </w:pPr>
          <w:hyperlink w:anchor="_Toc516596876" w:history="1">
            <w:r w:rsidR="003319F0" w:rsidRPr="003A0DB5">
              <w:rPr>
                <w:rStyle w:val="Hyperlink"/>
                <w:rFonts w:ascii="Avenir Roman" w:hAnsi="Avenir Roman"/>
                <w:noProof/>
              </w:rPr>
              <w:t>5.1.3.</w:t>
            </w:r>
            <w:r w:rsidR="003319F0">
              <w:rPr>
                <w:rFonts w:eastAsiaTheme="minorEastAsia"/>
                <w:noProof/>
              </w:rPr>
              <w:tab/>
            </w:r>
            <w:r w:rsidR="003319F0" w:rsidRPr="003A0DB5">
              <w:rPr>
                <w:rStyle w:val="Hyperlink"/>
                <w:rFonts w:ascii="Avenir Roman" w:hAnsi="Avenir Roman"/>
                <w:noProof/>
              </w:rPr>
              <w:t>Implementing doctor’s User interface</w:t>
            </w:r>
            <w:r w:rsidR="003319F0">
              <w:rPr>
                <w:noProof/>
                <w:webHidden/>
              </w:rPr>
              <w:tab/>
            </w:r>
            <w:r w:rsidR="003319F0">
              <w:rPr>
                <w:noProof/>
                <w:webHidden/>
              </w:rPr>
              <w:fldChar w:fldCharType="begin"/>
            </w:r>
            <w:r w:rsidR="003319F0">
              <w:rPr>
                <w:noProof/>
                <w:webHidden/>
              </w:rPr>
              <w:instrText xml:space="preserve"> PAGEREF _Toc516596876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29C5B57B" w14:textId="43139424" w:rsidR="003319F0" w:rsidRDefault="005F672A">
          <w:pPr>
            <w:pStyle w:val="TOC2"/>
            <w:tabs>
              <w:tab w:val="left" w:pos="880"/>
              <w:tab w:val="right" w:leader="dot" w:pos="9350"/>
            </w:tabs>
            <w:rPr>
              <w:noProof/>
            </w:rPr>
          </w:pPr>
          <w:hyperlink w:anchor="_Toc516596877" w:history="1">
            <w:r w:rsidR="003319F0" w:rsidRPr="003A0DB5">
              <w:rPr>
                <w:rStyle w:val="Hyperlink"/>
                <w:rFonts w:ascii="Avenir Roman" w:hAnsi="Avenir Roman"/>
                <w:noProof/>
              </w:rPr>
              <w:t>5.2.</w:t>
            </w:r>
            <w:r w:rsidR="003319F0">
              <w:rPr>
                <w:noProof/>
              </w:rPr>
              <w:tab/>
            </w:r>
            <w:r w:rsidR="003319F0" w:rsidRPr="003A0DB5">
              <w:rPr>
                <w:rStyle w:val="Hyperlink"/>
                <w:rFonts w:ascii="Avenir Roman" w:hAnsi="Avenir Roman"/>
                <w:noProof/>
              </w:rPr>
              <w:t>Hardware and Software Implementation for ESP8266 NodeMCU</w:t>
            </w:r>
            <w:r w:rsidR="003319F0">
              <w:rPr>
                <w:noProof/>
                <w:webHidden/>
              </w:rPr>
              <w:tab/>
            </w:r>
            <w:r w:rsidR="003319F0">
              <w:rPr>
                <w:noProof/>
                <w:webHidden/>
              </w:rPr>
              <w:fldChar w:fldCharType="begin"/>
            </w:r>
            <w:r w:rsidR="003319F0">
              <w:rPr>
                <w:noProof/>
                <w:webHidden/>
              </w:rPr>
              <w:instrText xml:space="preserve"> PAGEREF _Toc516596877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20D00627" w14:textId="6DBA1DA3" w:rsidR="003319F0" w:rsidRDefault="005F672A">
          <w:pPr>
            <w:pStyle w:val="TOC3"/>
            <w:tabs>
              <w:tab w:val="left" w:pos="1320"/>
              <w:tab w:val="right" w:leader="dot" w:pos="9350"/>
            </w:tabs>
            <w:rPr>
              <w:rFonts w:eastAsiaTheme="minorEastAsia"/>
              <w:noProof/>
            </w:rPr>
          </w:pPr>
          <w:hyperlink w:anchor="_Toc516596878" w:history="1">
            <w:r w:rsidR="003319F0" w:rsidRPr="003A0DB5">
              <w:rPr>
                <w:rStyle w:val="Hyperlink"/>
                <w:rFonts w:ascii="Avenir Roman" w:hAnsi="Avenir Roman"/>
                <w:noProof/>
              </w:rPr>
              <w:t>5.2.1.</w:t>
            </w:r>
            <w:r w:rsidR="003319F0">
              <w:rPr>
                <w:rFonts w:eastAsiaTheme="minorEastAsia"/>
                <w:noProof/>
              </w:rPr>
              <w:tab/>
            </w:r>
            <w:r w:rsidR="003319F0" w:rsidRPr="003A0DB5">
              <w:rPr>
                <w:rStyle w:val="Hyperlink"/>
                <w:rFonts w:ascii="Avenir Roman" w:hAnsi="Avenir Roman"/>
                <w:noProof/>
              </w:rPr>
              <w:t>Connecting ESP8266 NodeMCU to WIFI network and Firebase cloud</w:t>
            </w:r>
            <w:r w:rsidR="003319F0">
              <w:rPr>
                <w:noProof/>
                <w:webHidden/>
              </w:rPr>
              <w:tab/>
            </w:r>
            <w:r w:rsidR="003319F0">
              <w:rPr>
                <w:noProof/>
                <w:webHidden/>
              </w:rPr>
              <w:fldChar w:fldCharType="begin"/>
            </w:r>
            <w:r w:rsidR="003319F0">
              <w:rPr>
                <w:noProof/>
                <w:webHidden/>
              </w:rPr>
              <w:instrText xml:space="preserve"> PAGEREF _Toc516596878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6788D12B" w14:textId="3C595217" w:rsidR="003319F0" w:rsidRDefault="005F672A">
          <w:pPr>
            <w:pStyle w:val="TOC3"/>
            <w:tabs>
              <w:tab w:val="left" w:pos="1320"/>
              <w:tab w:val="right" w:leader="dot" w:pos="9350"/>
            </w:tabs>
            <w:rPr>
              <w:rFonts w:eastAsiaTheme="minorEastAsia"/>
              <w:noProof/>
            </w:rPr>
          </w:pPr>
          <w:hyperlink w:anchor="_Toc516596879" w:history="1">
            <w:r w:rsidR="003319F0" w:rsidRPr="003A0DB5">
              <w:rPr>
                <w:rStyle w:val="Hyperlink"/>
                <w:rFonts w:ascii="Avenir Roman" w:hAnsi="Avenir Roman"/>
                <w:noProof/>
              </w:rPr>
              <w:t>5.2.2.</w:t>
            </w:r>
            <w:r w:rsidR="003319F0">
              <w:rPr>
                <w:rFonts w:eastAsiaTheme="minorEastAsia"/>
                <w:noProof/>
              </w:rPr>
              <w:tab/>
            </w:r>
            <w:r w:rsidR="003319F0" w:rsidRPr="003A0DB5">
              <w:rPr>
                <w:rStyle w:val="Hyperlink"/>
                <w:rFonts w:ascii="Avenir Roman" w:hAnsi="Avenir Roman"/>
                <w:noProof/>
              </w:rPr>
              <w:t>Connecting 4x4 Keypad and LCD display(16x2) to ESP8266 NodeMCU</w:t>
            </w:r>
            <w:r w:rsidR="003319F0">
              <w:rPr>
                <w:noProof/>
                <w:webHidden/>
              </w:rPr>
              <w:tab/>
            </w:r>
            <w:r w:rsidR="003319F0">
              <w:rPr>
                <w:noProof/>
                <w:webHidden/>
              </w:rPr>
              <w:fldChar w:fldCharType="begin"/>
            </w:r>
            <w:r w:rsidR="003319F0">
              <w:rPr>
                <w:noProof/>
                <w:webHidden/>
              </w:rPr>
              <w:instrText xml:space="preserve"> PAGEREF _Toc516596879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06CD5802" w14:textId="2EF02E0B" w:rsidR="003319F0" w:rsidRDefault="005F672A">
          <w:pPr>
            <w:pStyle w:val="TOC2"/>
            <w:tabs>
              <w:tab w:val="left" w:pos="880"/>
              <w:tab w:val="right" w:leader="dot" w:pos="9350"/>
            </w:tabs>
            <w:rPr>
              <w:noProof/>
            </w:rPr>
          </w:pPr>
          <w:hyperlink w:anchor="_Toc516596880" w:history="1">
            <w:r w:rsidR="003319F0" w:rsidRPr="003A0DB5">
              <w:rPr>
                <w:rStyle w:val="Hyperlink"/>
                <w:rFonts w:ascii="Avenir Roman" w:hAnsi="Avenir Roman"/>
                <w:noProof/>
              </w:rPr>
              <w:t>5.3.</w:t>
            </w:r>
            <w:r w:rsidR="003319F0">
              <w:rPr>
                <w:noProof/>
              </w:rPr>
              <w:tab/>
            </w:r>
            <w:r w:rsidR="003319F0" w:rsidRPr="003A0DB5">
              <w:rPr>
                <w:rStyle w:val="Hyperlink"/>
                <w:rFonts w:ascii="Avenir Roman" w:hAnsi="Avenir Roman"/>
                <w:noProof/>
              </w:rPr>
              <w:t>Hardware and Software Implementation for Arduino Uno</w:t>
            </w:r>
            <w:r w:rsidR="003319F0">
              <w:rPr>
                <w:noProof/>
                <w:webHidden/>
              </w:rPr>
              <w:tab/>
            </w:r>
            <w:r w:rsidR="003319F0">
              <w:rPr>
                <w:noProof/>
                <w:webHidden/>
              </w:rPr>
              <w:fldChar w:fldCharType="begin"/>
            </w:r>
            <w:r w:rsidR="003319F0">
              <w:rPr>
                <w:noProof/>
                <w:webHidden/>
              </w:rPr>
              <w:instrText xml:space="preserve"> PAGEREF _Toc516596880 \h </w:instrText>
            </w:r>
            <w:r w:rsidR="003319F0">
              <w:rPr>
                <w:noProof/>
                <w:webHidden/>
              </w:rPr>
            </w:r>
            <w:r w:rsidR="003319F0">
              <w:rPr>
                <w:noProof/>
                <w:webHidden/>
              </w:rPr>
              <w:fldChar w:fldCharType="separate"/>
            </w:r>
            <w:r w:rsidR="003319F0">
              <w:rPr>
                <w:noProof/>
                <w:webHidden/>
              </w:rPr>
              <w:t>58</w:t>
            </w:r>
            <w:r w:rsidR="003319F0">
              <w:rPr>
                <w:noProof/>
                <w:webHidden/>
              </w:rPr>
              <w:fldChar w:fldCharType="end"/>
            </w:r>
          </w:hyperlink>
        </w:p>
        <w:p w14:paraId="0EB60219" w14:textId="4A00A930" w:rsidR="003319F0" w:rsidRDefault="005F672A">
          <w:pPr>
            <w:pStyle w:val="TOC2"/>
            <w:tabs>
              <w:tab w:val="left" w:pos="880"/>
              <w:tab w:val="right" w:leader="dot" w:pos="9350"/>
            </w:tabs>
            <w:rPr>
              <w:noProof/>
            </w:rPr>
          </w:pPr>
          <w:hyperlink w:anchor="_Toc516596881" w:history="1">
            <w:r w:rsidR="003319F0" w:rsidRPr="003A0DB5">
              <w:rPr>
                <w:rStyle w:val="Hyperlink"/>
                <w:rFonts w:ascii="Avenir Roman" w:hAnsi="Avenir Roman"/>
                <w:noProof/>
              </w:rPr>
              <w:t>5.4.</w:t>
            </w:r>
            <w:r w:rsidR="003319F0">
              <w:rPr>
                <w:noProof/>
              </w:rPr>
              <w:tab/>
            </w:r>
            <w:r w:rsidR="003319F0" w:rsidRPr="003A0DB5">
              <w:rPr>
                <w:rStyle w:val="Hyperlink"/>
                <w:rFonts w:ascii="Avenir Roman" w:hAnsi="Avenir Roman"/>
                <w:noProof/>
              </w:rPr>
              <w:t>Firebase cloud</w:t>
            </w:r>
            <w:r w:rsidR="003319F0">
              <w:rPr>
                <w:noProof/>
                <w:webHidden/>
              </w:rPr>
              <w:tab/>
            </w:r>
            <w:r w:rsidR="003319F0">
              <w:rPr>
                <w:noProof/>
                <w:webHidden/>
              </w:rPr>
              <w:fldChar w:fldCharType="begin"/>
            </w:r>
            <w:r w:rsidR="003319F0">
              <w:rPr>
                <w:noProof/>
                <w:webHidden/>
              </w:rPr>
              <w:instrText xml:space="preserve"> PAGEREF _Toc516596881 \h </w:instrText>
            </w:r>
            <w:r w:rsidR="003319F0">
              <w:rPr>
                <w:noProof/>
                <w:webHidden/>
              </w:rPr>
            </w:r>
            <w:r w:rsidR="003319F0">
              <w:rPr>
                <w:noProof/>
                <w:webHidden/>
              </w:rPr>
              <w:fldChar w:fldCharType="separate"/>
            </w:r>
            <w:r w:rsidR="003319F0">
              <w:rPr>
                <w:noProof/>
                <w:webHidden/>
              </w:rPr>
              <w:t>59</w:t>
            </w:r>
            <w:r w:rsidR="003319F0">
              <w:rPr>
                <w:noProof/>
                <w:webHidden/>
              </w:rPr>
              <w:fldChar w:fldCharType="end"/>
            </w:r>
          </w:hyperlink>
        </w:p>
        <w:p w14:paraId="777B237D" w14:textId="4C629E7F" w:rsidR="003319F0" w:rsidRDefault="005F672A">
          <w:pPr>
            <w:pStyle w:val="TOC1"/>
            <w:tabs>
              <w:tab w:val="left" w:pos="880"/>
              <w:tab w:val="right" w:leader="dot" w:pos="9350"/>
            </w:tabs>
            <w:rPr>
              <w:noProof/>
            </w:rPr>
          </w:pPr>
          <w:hyperlink w:anchor="_Toc516596882" w:history="1">
            <w:r w:rsidR="003319F0" w:rsidRPr="003A0DB5">
              <w:rPr>
                <w:rStyle w:val="Hyperlink"/>
                <w:rFonts w:ascii="Avenir Roman" w:hAnsi="Avenir Roman"/>
                <w:noProof/>
              </w:rPr>
              <w:t>5.4.1.</w:t>
            </w:r>
            <w:r w:rsidR="003319F0">
              <w:rPr>
                <w:noProof/>
              </w:rPr>
              <w:tab/>
            </w:r>
            <w:r w:rsidR="003319F0" w:rsidRPr="003A0DB5">
              <w:rPr>
                <w:rStyle w:val="Hyperlink"/>
                <w:rFonts w:ascii="Avenir Roman" w:hAnsi="Avenir Roman"/>
                <w:noProof/>
              </w:rPr>
              <w:t>Firebase real time database</w:t>
            </w:r>
            <w:r w:rsidR="003319F0">
              <w:rPr>
                <w:noProof/>
                <w:webHidden/>
              </w:rPr>
              <w:tab/>
            </w:r>
            <w:r w:rsidR="003319F0">
              <w:rPr>
                <w:noProof/>
                <w:webHidden/>
              </w:rPr>
              <w:fldChar w:fldCharType="begin"/>
            </w:r>
            <w:r w:rsidR="003319F0">
              <w:rPr>
                <w:noProof/>
                <w:webHidden/>
              </w:rPr>
              <w:instrText xml:space="preserve"> PAGEREF _Toc516596882 \h </w:instrText>
            </w:r>
            <w:r w:rsidR="003319F0">
              <w:rPr>
                <w:noProof/>
                <w:webHidden/>
              </w:rPr>
            </w:r>
            <w:r w:rsidR="003319F0">
              <w:rPr>
                <w:noProof/>
                <w:webHidden/>
              </w:rPr>
              <w:fldChar w:fldCharType="separate"/>
            </w:r>
            <w:r w:rsidR="003319F0">
              <w:rPr>
                <w:noProof/>
                <w:webHidden/>
              </w:rPr>
              <w:t>61</w:t>
            </w:r>
            <w:r w:rsidR="003319F0">
              <w:rPr>
                <w:noProof/>
                <w:webHidden/>
              </w:rPr>
              <w:fldChar w:fldCharType="end"/>
            </w:r>
          </w:hyperlink>
        </w:p>
        <w:p w14:paraId="4A0D6B45" w14:textId="0A5F53BD" w:rsidR="003319F0" w:rsidRDefault="005F672A">
          <w:pPr>
            <w:pStyle w:val="TOC1"/>
            <w:tabs>
              <w:tab w:val="left" w:pos="880"/>
              <w:tab w:val="right" w:leader="dot" w:pos="9350"/>
            </w:tabs>
            <w:rPr>
              <w:noProof/>
            </w:rPr>
          </w:pPr>
          <w:hyperlink w:anchor="_Toc516596883" w:history="1">
            <w:r w:rsidR="003319F0" w:rsidRPr="003A0DB5">
              <w:rPr>
                <w:rStyle w:val="Hyperlink"/>
                <w:rFonts w:ascii="Avenir Roman" w:hAnsi="Avenir Roman"/>
                <w:noProof/>
              </w:rPr>
              <w:t>5.4.2.</w:t>
            </w:r>
            <w:r w:rsidR="003319F0">
              <w:rPr>
                <w:noProof/>
              </w:rPr>
              <w:tab/>
            </w:r>
            <w:r w:rsidR="003319F0" w:rsidRPr="003A0DB5">
              <w:rPr>
                <w:rStyle w:val="Hyperlink"/>
                <w:rFonts w:ascii="Avenir Roman" w:hAnsi="Avenir Roman"/>
                <w:noProof/>
              </w:rPr>
              <w:t>Firebase cloud functions</w:t>
            </w:r>
            <w:r w:rsidR="003319F0">
              <w:rPr>
                <w:noProof/>
                <w:webHidden/>
              </w:rPr>
              <w:tab/>
            </w:r>
            <w:r w:rsidR="003319F0">
              <w:rPr>
                <w:noProof/>
                <w:webHidden/>
              </w:rPr>
              <w:fldChar w:fldCharType="begin"/>
            </w:r>
            <w:r w:rsidR="003319F0">
              <w:rPr>
                <w:noProof/>
                <w:webHidden/>
              </w:rPr>
              <w:instrText xml:space="preserve"> PAGEREF _Toc516596883 \h </w:instrText>
            </w:r>
            <w:r w:rsidR="003319F0">
              <w:rPr>
                <w:noProof/>
                <w:webHidden/>
              </w:rPr>
            </w:r>
            <w:r w:rsidR="003319F0">
              <w:rPr>
                <w:noProof/>
                <w:webHidden/>
              </w:rPr>
              <w:fldChar w:fldCharType="separate"/>
            </w:r>
            <w:r w:rsidR="003319F0">
              <w:rPr>
                <w:noProof/>
                <w:webHidden/>
              </w:rPr>
              <w:t>62</w:t>
            </w:r>
            <w:r w:rsidR="003319F0">
              <w:rPr>
                <w:noProof/>
                <w:webHidden/>
              </w:rPr>
              <w:fldChar w:fldCharType="end"/>
            </w:r>
          </w:hyperlink>
        </w:p>
        <w:p w14:paraId="7FD90F74" w14:textId="1F067F13" w:rsidR="003319F0" w:rsidRDefault="005F672A">
          <w:pPr>
            <w:pStyle w:val="TOC1"/>
            <w:tabs>
              <w:tab w:val="left" w:pos="440"/>
              <w:tab w:val="right" w:leader="dot" w:pos="9350"/>
            </w:tabs>
            <w:rPr>
              <w:noProof/>
            </w:rPr>
          </w:pPr>
          <w:hyperlink w:anchor="_Toc516596884" w:history="1">
            <w:r w:rsidR="003319F0" w:rsidRPr="003A0DB5">
              <w:rPr>
                <w:rStyle w:val="Hyperlink"/>
                <w:rFonts w:ascii="Avenir Roman" w:hAnsi="Avenir Roman"/>
                <w:noProof/>
              </w:rPr>
              <w:t>6.</w:t>
            </w:r>
            <w:r w:rsidR="003319F0">
              <w:rPr>
                <w:noProof/>
              </w:rPr>
              <w:tab/>
            </w:r>
            <w:r w:rsidR="003319F0" w:rsidRPr="003A0DB5">
              <w:rPr>
                <w:rStyle w:val="Hyperlink"/>
                <w:rFonts w:ascii="Avenir Roman" w:hAnsi="Avenir Roman"/>
                <w:noProof/>
              </w:rPr>
              <w:t>Testing</w:t>
            </w:r>
            <w:r w:rsidR="003319F0">
              <w:rPr>
                <w:noProof/>
                <w:webHidden/>
              </w:rPr>
              <w:tab/>
            </w:r>
            <w:r w:rsidR="003319F0">
              <w:rPr>
                <w:noProof/>
                <w:webHidden/>
              </w:rPr>
              <w:fldChar w:fldCharType="begin"/>
            </w:r>
            <w:r w:rsidR="003319F0">
              <w:rPr>
                <w:noProof/>
                <w:webHidden/>
              </w:rPr>
              <w:instrText xml:space="preserve"> PAGEREF _Toc516596884 \h </w:instrText>
            </w:r>
            <w:r w:rsidR="003319F0">
              <w:rPr>
                <w:noProof/>
                <w:webHidden/>
              </w:rPr>
            </w:r>
            <w:r w:rsidR="003319F0">
              <w:rPr>
                <w:noProof/>
                <w:webHidden/>
              </w:rPr>
              <w:fldChar w:fldCharType="separate"/>
            </w:r>
            <w:r w:rsidR="003319F0">
              <w:rPr>
                <w:noProof/>
                <w:webHidden/>
              </w:rPr>
              <w:t>65</w:t>
            </w:r>
            <w:r w:rsidR="003319F0">
              <w:rPr>
                <w:noProof/>
                <w:webHidden/>
              </w:rPr>
              <w:fldChar w:fldCharType="end"/>
            </w:r>
          </w:hyperlink>
        </w:p>
        <w:p w14:paraId="4532C9BB" w14:textId="7E25E5D8" w:rsidR="003319F0" w:rsidRDefault="005F672A">
          <w:pPr>
            <w:pStyle w:val="TOC2"/>
            <w:tabs>
              <w:tab w:val="left" w:pos="880"/>
              <w:tab w:val="right" w:leader="dot" w:pos="9350"/>
            </w:tabs>
            <w:rPr>
              <w:noProof/>
            </w:rPr>
          </w:pPr>
          <w:hyperlink w:anchor="_Toc516596885" w:history="1">
            <w:r w:rsidR="003319F0" w:rsidRPr="003A0DB5">
              <w:rPr>
                <w:rStyle w:val="Hyperlink"/>
                <w:rFonts w:ascii="Avenir Roman" w:hAnsi="Avenir Roman"/>
                <w:noProof/>
              </w:rPr>
              <w:t>6.1.</w:t>
            </w:r>
            <w:r w:rsidR="003319F0">
              <w:rPr>
                <w:noProof/>
              </w:rPr>
              <w:tab/>
            </w:r>
            <w:r w:rsidR="003319F0" w:rsidRPr="003A0DB5">
              <w:rPr>
                <w:rStyle w:val="Hyperlink"/>
                <w:rFonts w:ascii="Avenir Roman" w:hAnsi="Avenir Roman"/>
                <w:noProof/>
              </w:rPr>
              <w:t>System Connectivity Testing</w:t>
            </w:r>
            <w:r w:rsidR="003319F0">
              <w:rPr>
                <w:noProof/>
                <w:webHidden/>
              </w:rPr>
              <w:tab/>
            </w:r>
            <w:r w:rsidR="003319F0">
              <w:rPr>
                <w:noProof/>
                <w:webHidden/>
              </w:rPr>
              <w:fldChar w:fldCharType="begin"/>
            </w:r>
            <w:r w:rsidR="003319F0">
              <w:rPr>
                <w:noProof/>
                <w:webHidden/>
              </w:rPr>
              <w:instrText xml:space="preserve"> PAGEREF _Toc516596885 \h </w:instrText>
            </w:r>
            <w:r w:rsidR="003319F0">
              <w:rPr>
                <w:noProof/>
                <w:webHidden/>
              </w:rPr>
            </w:r>
            <w:r w:rsidR="003319F0">
              <w:rPr>
                <w:noProof/>
                <w:webHidden/>
              </w:rPr>
              <w:fldChar w:fldCharType="separate"/>
            </w:r>
            <w:r w:rsidR="003319F0">
              <w:rPr>
                <w:noProof/>
                <w:webHidden/>
              </w:rPr>
              <w:t>65</w:t>
            </w:r>
            <w:r w:rsidR="003319F0">
              <w:rPr>
                <w:noProof/>
                <w:webHidden/>
              </w:rPr>
              <w:fldChar w:fldCharType="end"/>
            </w:r>
          </w:hyperlink>
        </w:p>
        <w:p w14:paraId="4871D6B0" w14:textId="5703660F" w:rsidR="003319F0" w:rsidRDefault="005F672A">
          <w:pPr>
            <w:pStyle w:val="TOC3"/>
            <w:tabs>
              <w:tab w:val="left" w:pos="1320"/>
              <w:tab w:val="right" w:leader="dot" w:pos="9350"/>
            </w:tabs>
            <w:rPr>
              <w:rFonts w:eastAsiaTheme="minorEastAsia"/>
              <w:noProof/>
            </w:rPr>
          </w:pPr>
          <w:hyperlink w:anchor="_Toc516596886" w:history="1">
            <w:r w:rsidR="003319F0" w:rsidRPr="003A0DB5">
              <w:rPr>
                <w:rStyle w:val="Hyperlink"/>
                <w:rFonts w:ascii="Avenir Roman" w:hAnsi="Avenir Roman"/>
                <w:noProof/>
              </w:rPr>
              <w:t>6.1.1.</w:t>
            </w:r>
            <w:r w:rsidR="003319F0">
              <w:rPr>
                <w:rFonts w:eastAsiaTheme="minorEastAsia"/>
                <w:noProof/>
              </w:rPr>
              <w:tab/>
            </w:r>
            <w:r w:rsidR="003319F0" w:rsidRPr="003A0DB5">
              <w:rPr>
                <w:rStyle w:val="Hyperlink"/>
                <w:rFonts w:ascii="Avenir Roman" w:hAnsi="Avenir Roman"/>
                <w:noProof/>
              </w:rPr>
              <w:t>Testing the connection of ESP8266 NodeMCU to a local wireless Network</w:t>
            </w:r>
            <w:r w:rsidR="003319F0">
              <w:rPr>
                <w:noProof/>
                <w:webHidden/>
              </w:rPr>
              <w:tab/>
            </w:r>
            <w:r w:rsidR="003319F0">
              <w:rPr>
                <w:noProof/>
                <w:webHidden/>
              </w:rPr>
              <w:fldChar w:fldCharType="begin"/>
            </w:r>
            <w:r w:rsidR="003319F0">
              <w:rPr>
                <w:noProof/>
                <w:webHidden/>
              </w:rPr>
              <w:instrText xml:space="preserve"> PAGEREF _Toc516596886 \h </w:instrText>
            </w:r>
            <w:r w:rsidR="003319F0">
              <w:rPr>
                <w:noProof/>
                <w:webHidden/>
              </w:rPr>
            </w:r>
            <w:r w:rsidR="003319F0">
              <w:rPr>
                <w:noProof/>
                <w:webHidden/>
              </w:rPr>
              <w:fldChar w:fldCharType="separate"/>
            </w:r>
            <w:r w:rsidR="003319F0">
              <w:rPr>
                <w:noProof/>
                <w:webHidden/>
              </w:rPr>
              <w:t>66</w:t>
            </w:r>
            <w:r w:rsidR="003319F0">
              <w:rPr>
                <w:noProof/>
                <w:webHidden/>
              </w:rPr>
              <w:fldChar w:fldCharType="end"/>
            </w:r>
          </w:hyperlink>
        </w:p>
        <w:p w14:paraId="5245E9EA" w14:textId="0DC72C5A" w:rsidR="003319F0" w:rsidRDefault="005F672A">
          <w:pPr>
            <w:pStyle w:val="TOC3"/>
            <w:tabs>
              <w:tab w:val="left" w:pos="1320"/>
              <w:tab w:val="right" w:leader="dot" w:pos="9350"/>
            </w:tabs>
            <w:rPr>
              <w:rFonts w:eastAsiaTheme="minorEastAsia"/>
              <w:noProof/>
            </w:rPr>
          </w:pPr>
          <w:hyperlink w:anchor="_Toc516596887" w:history="1">
            <w:r w:rsidR="003319F0" w:rsidRPr="003A0DB5">
              <w:rPr>
                <w:rStyle w:val="Hyperlink"/>
                <w:rFonts w:ascii="Avenir Roman" w:hAnsi="Avenir Roman"/>
                <w:noProof/>
              </w:rPr>
              <w:t>6.1.2.</w:t>
            </w:r>
            <w:r w:rsidR="003319F0">
              <w:rPr>
                <w:rFonts w:eastAsiaTheme="minorEastAsia"/>
                <w:noProof/>
              </w:rPr>
              <w:tab/>
            </w:r>
            <w:r w:rsidR="003319F0" w:rsidRPr="003A0DB5">
              <w:rPr>
                <w:rStyle w:val="Hyperlink"/>
                <w:rFonts w:ascii="Avenir Roman" w:hAnsi="Avenir Roman"/>
                <w:noProof/>
              </w:rPr>
              <w:t>Testing the connection of the ESP8266 NodeMCU to the Firebase cloud</w:t>
            </w:r>
            <w:r w:rsidR="003319F0">
              <w:rPr>
                <w:noProof/>
                <w:webHidden/>
              </w:rPr>
              <w:tab/>
            </w:r>
            <w:r w:rsidR="003319F0">
              <w:rPr>
                <w:noProof/>
                <w:webHidden/>
              </w:rPr>
              <w:fldChar w:fldCharType="begin"/>
            </w:r>
            <w:r w:rsidR="003319F0">
              <w:rPr>
                <w:noProof/>
                <w:webHidden/>
              </w:rPr>
              <w:instrText xml:space="preserve"> PAGEREF _Toc516596887 \h </w:instrText>
            </w:r>
            <w:r w:rsidR="003319F0">
              <w:rPr>
                <w:noProof/>
                <w:webHidden/>
              </w:rPr>
            </w:r>
            <w:r w:rsidR="003319F0">
              <w:rPr>
                <w:noProof/>
                <w:webHidden/>
              </w:rPr>
              <w:fldChar w:fldCharType="separate"/>
            </w:r>
            <w:r w:rsidR="003319F0">
              <w:rPr>
                <w:noProof/>
                <w:webHidden/>
              </w:rPr>
              <w:t>66</w:t>
            </w:r>
            <w:r w:rsidR="003319F0">
              <w:rPr>
                <w:noProof/>
                <w:webHidden/>
              </w:rPr>
              <w:fldChar w:fldCharType="end"/>
            </w:r>
          </w:hyperlink>
        </w:p>
        <w:p w14:paraId="5F2B96E3" w14:textId="072D98BB" w:rsidR="003319F0" w:rsidRDefault="005F672A">
          <w:pPr>
            <w:pStyle w:val="TOC3"/>
            <w:tabs>
              <w:tab w:val="left" w:pos="1320"/>
              <w:tab w:val="right" w:leader="dot" w:pos="9350"/>
            </w:tabs>
            <w:rPr>
              <w:rFonts w:eastAsiaTheme="minorEastAsia"/>
              <w:noProof/>
            </w:rPr>
          </w:pPr>
          <w:hyperlink w:anchor="_Toc516596888" w:history="1">
            <w:r w:rsidR="003319F0" w:rsidRPr="003A0DB5">
              <w:rPr>
                <w:rStyle w:val="Hyperlink"/>
                <w:rFonts w:ascii="Avenir Roman" w:hAnsi="Avenir Roman"/>
                <w:noProof/>
              </w:rPr>
              <w:t>6.1.3.</w:t>
            </w:r>
            <w:r w:rsidR="003319F0">
              <w:rPr>
                <w:rFonts w:eastAsiaTheme="minorEastAsia"/>
                <w:noProof/>
              </w:rPr>
              <w:tab/>
            </w:r>
            <w:r w:rsidR="003319F0" w:rsidRPr="003A0DB5">
              <w:rPr>
                <w:rStyle w:val="Hyperlink"/>
                <w:rFonts w:ascii="Avenir Roman" w:hAnsi="Avenir Roman"/>
                <w:noProof/>
              </w:rPr>
              <w:t>ESP8266 NODEMCU sending sensors data to firebase</w:t>
            </w:r>
            <w:r w:rsidR="003319F0">
              <w:rPr>
                <w:noProof/>
                <w:webHidden/>
              </w:rPr>
              <w:tab/>
            </w:r>
            <w:r w:rsidR="003319F0">
              <w:rPr>
                <w:noProof/>
                <w:webHidden/>
              </w:rPr>
              <w:fldChar w:fldCharType="begin"/>
            </w:r>
            <w:r w:rsidR="003319F0">
              <w:rPr>
                <w:noProof/>
                <w:webHidden/>
              </w:rPr>
              <w:instrText xml:space="preserve"> PAGEREF _Toc516596888 \h </w:instrText>
            </w:r>
            <w:r w:rsidR="003319F0">
              <w:rPr>
                <w:noProof/>
                <w:webHidden/>
              </w:rPr>
            </w:r>
            <w:r w:rsidR="003319F0">
              <w:rPr>
                <w:noProof/>
                <w:webHidden/>
              </w:rPr>
              <w:fldChar w:fldCharType="separate"/>
            </w:r>
            <w:r w:rsidR="003319F0">
              <w:rPr>
                <w:noProof/>
                <w:webHidden/>
              </w:rPr>
              <w:t>67</w:t>
            </w:r>
            <w:r w:rsidR="003319F0">
              <w:rPr>
                <w:noProof/>
                <w:webHidden/>
              </w:rPr>
              <w:fldChar w:fldCharType="end"/>
            </w:r>
          </w:hyperlink>
        </w:p>
        <w:p w14:paraId="26487D59" w14:textId="366E6B96" w:rsidR="003319F0" w:rsidRDefault="005F672A">
          <w:pPr>
            <w:pStyle w:val="TOC3"/>
            <w:tabs>
              <w:tab w:val="left" w:pos="1320"/>
              <w:tab w:val="right" w:leader="dot" w:pos="9350"/>
            </w:tabs>
            <w:rPr>
              <w:rFonts w:eastAsiaTheme="minorEastAsia"/>
              <w:noProof/>
            </w:rPr>
          </w:pPr>
          <w:hyperlink w:anchor="_Toc516596889" w:history="1">
            <w:r w:rsidR="003319F0" w:rsidRPr="003A0DB5">
              <w:rPr>
                <w:rStyle w:val="Hyperlink"/>
                <w:rFonts w:ascii="Avenir Roman" w:hAnsi="Avenir Roman"/>
                <w:noProof/>
              </w:rPr>
              <w:t>6.1.4.</w:t>
            </w:r>
            <w:r w:rsidR="003319F0">
              <w:rPr>
                <w:rFonts w:eastAsiaTheme="minorEastAsia"/>
                <w:noProof/>
              </w:rPr>
              <w:tab/>
            </w:r>
            <w:r w:rsidR="003319F0" w:rsidRPr="003A0DB5">
              <w:rPr>
                <w:rStyle w:val="Hyperlink"/>
                <w:rFonts w:ascii="Avenir Roman" w:hAnsi="Avenir Roman"/>
                <w:noProof/>
              </w:rPr>
              <w:t>Application Receiving sensors data from firebase</w:t>
            </w:r>
            <w:r w:rsidR="003319F0">
              <w:rPr>
                <w:noProof/>
                <w:webHidden/>
              </w:rPr>
              <w:tab/>
            </w:r>
            <w:r w:rsidR="003319F0">
              <w:rPr>
                <w:noProof/>
                <w:webHidden/>
              </w:rPr>
              <w:fldChar w:fldCharType="begin"/>
            </w:r>
            <w:r w:rsidR="003319F0">
              <w:rPr>
                <w:noProof/>
                <w:webHidden/>
              </w:rPr>
              <w:instrText xml:space="preserve"> PAGEREF _Toc516596889 \h </w:instrText>
            </w:r>
            <w:r w:rsidR="003319F0">
              <w:rPr>
                <w:noProof/>
                <w:webHidden/>
              </w:rPr>
            </w:r>
            <w:r w:rsidR="003319F0">
              <w:rPr>
                <w:noProof/>
                <w:webHidden/>
              </w:rPr>
              <w:fldChar w:fldCharType="separate"/>
            </w:r>
            <w:r w:rsidR="003319F0">
              <w:rPr>
                <w:noProof/>
                <w:webHidden/>
              </w:rPr>
              <w:t>68</w:t>
            </w:r>
            <w:r w:rsidR="003319F0">
              <w:rPr>
                <w:noProof/>
                <w:webHidden/>
              </w:rPr>
              <w:fldChar w:fldCharType="end"/>
            </w:r>
          </w:hyperlink>
        </w:p>
        <w:p w14:paraId="2D090B5C" w14:textId="474CF082" w:rsidR="003319F0" w:rsidRDefault="005F672A">
          <w:pPr>
            <w:pStyle w:val="TOC2"/>
            <w:tabs>
              <w:tab w:val="left" w:pos="880"/>
              <w:tab w:val="right" w:leader="dot" w:pos="9350"/>
            </w:tabs>
            <w:rPr>
              <w:noProof/>
            </w:rPr>
          </w:pPr>
          <w:hyperlink w:anchor="_Toc516596905" w:history="1">
            <w:r w:rsidR="003319F0" w:rsidRPr="003A0DB5">
              <w:rPr>
                <w:rStyle w:val="Hyperlink"/>
                <w:rFonts w:ascii="Avenir Roman" w:hAnsi="Avenir Roman"/>
                <w:noProof/>
              </w:rPr>
              <w:t>6.2.</w:t>
            </w:r>
            <w:r w:rsidR="003319F0">
              <w:rPr>
                <w:noProof/>
              </w:rPr>
              <w:tab/>
            </w:r>
            <w:r w:rsidR="003319F0" w:rsidRPr="003A0DB5">
              <w:rPr>
                <w:rStyle w:val="Hyperlink"/>
                <w:rFonts w:ascii="Avenir Roman" w:hAnsi="Avenir Roman"/>
                <w:noProof/>
              </w:rPr>
              <w:t>System Usability Testing</w:t>
            </w:r>
            <w:r w:rsidR="003319F0">
              <w:rPr>
                <w:noProof/>
                <w:webHidden/>
              </w:rPr>
              <w:tab/>
            </w:r>
            <w:r w:rsidR="003319F0">
              <w:rPr>
                <w:noProof/>
                <w:webHidden/>
              </w:rPr>
              <w:fldChar w:fldCharType="begin"/>
            </w:r>
            <w:r w:rsidR="003319F0">
              <w:rPr>
                <w:noProof/>
                <w:webHidden/>
              </w:rPr>
              <w:instrText xml:space="preserve"> PAGEREF _Toc516596905 \h </w:instrText>
            </w:r>
            <w:r w:rsidR="003319F0">
              <w:rPr>
                <w:noProof/>
                <w:webHidden/>
              </w:rPr>
            </w:r>
            <w:r w:rsidR="003319F0">
              <w:rPr>
                <w:noProof/>
                <w:webHidden/>
              </w:rPr>
              <w:fldChar w:fldCharType="separate"/>
            </w:r>
            <w:r w:rsidR="003319F0">
              <w:rPr>
                <w:noProof/>
                <w:webHidden/>
              </w:rPr>
              <w:t>70</w:t>
            </w:r>
            <w:r w:rsidR="003319F0">
              <w:rPr>
                <w:noProof/>
                <w:webHidden/>
              </w:rPr>
              <w:fldChar w:fldCharType="end"/>
            </w:r>
          </w:hyperlink>
        </w:p>
        <w:p w14:paraId="4F05814B" w14:textId="11DAAC51" w:rsidR="003319F0" w:rsidRDefault="005F672A">
          <w:pPr>
            <w:pStyle w:val="TOC2"/>
            <w:tabs>
              <w:tab w:val="left" w:pos="880"/>
              <w:tab w:val="right" w:leader="dot" w:pos="9350"/>
            </w:tabs>
            <w:rPr>
              <w:noProof/>
            </w:rPr>
          </w:pPr>
          <w:hyperlink w:anchor="_Toc516596906" w:history="1">
            <w:r w:rsidR="003319F0" w:rsidRPr="003A0DB5">
              <w:rPr>
                <w:rStyle w:val="Hyperlink"/>
                <w:rFonts w:ascii="Avenir Roman" w:hAnsi="Avenir Roman"/>
                <w:noProof/>
              </w:rPr>
              <w:t>6.3.</w:t>
            </w:r>
            <w:r w:rsidR="003319F0">
              <w:rPr>
                <w:noProof/>
              </w:rPr>
              <w:tab/>
            </w:r>
            <w:r w:rsidR="003319F0" w:rsidRPr="003A0DB5">
              <w:rPr>
                <w:rStyle w:val="Hyperlink"/>
                <w:rFonts w:ascii="Avenir Roman" w:hAnsi="Avenir Roman"/>
                <w:noProof/>
              </w:rPr>
              <w:t>Design constraints evaluation</w:t>
            </w:r>
            <w:r w:rsidR="003319F0">
              <w:rPr>
                <w:noProof/>
                <w:webHidden/>
              </w:rPr>
              <w:tab/>
            </w:r>
            <w:r w:rsidR="003319F0">
              <w:rPr>
                <w:noProof/>
                <w:webHidden/>
              </w:rPr>
              <w:fldChar w:fldCharType="begin"/>
            </w:r>
            <w:r w:rsidR="003319F0">
              <w:rPr>
                <w:noProof/>
                <w:webHidden/>
              </w:rPr>
              <w:instrText xml:space="preserve"> PAGEREF _Toc516596906 \h </w:instrText>
            </w:r>
            <w:r w:rsidR="003319F0">
              <w:rPr>
                <w:noProof/>
                <w:webHidden/>
              </w:rPr>
            </w:r>
            <w:r w:rsidR="003319F0">
              <w:rPr>
                <w:noProof/>
                <w:webHidden/>
              </w:rPr>
              <w:fldChar w:fldCharType="separate"/>
            </w:r>
            <w:r w:rsidR="003319F0">
              <w:rPr>
                <w:noProof/>
                <w:webHidden/>
              </w:rPr>
              <w:t>72</w:t>
            </w:r>
            <w:r w:rsidR="003319F0">
              <w:rPr>
                <w:noProof/>
                <w:webHidden/>
              </w:rPr>
              <w:fldChar w:fldCharType="end"/>
            </w:r>
          </w:hyperlink>
        </w:p>
        <w:p w14:paraId="213DEEEB" w14:textId="1427CB70" w:rsidR="003319F0" w:rsidRDefault="005F672A">
          <w:pPr>
            <w:pStyle w:val="TOC1"/>
            <w:tabs>
              <w:tab w:val="left" w:pos="440"/>
              <w:tab w:val="right" w:leader="dot" w:pos="9350"/>
            </w:tabs>
            <w:rPr>
              <w:noProof/>
            </w:rPr>
          </w:pPr>
          <w:hyperlink w:anchor="_Toc516596907" w:history="1">
            <w:r w:rsidR="003319F0" w:rsidRPr="003A0DB5">
              <w:rPr>
                <w:rStyle w:val="Hyperlink"/>
                <w:rFonts w:ascii="Avenir Roman" w:hAnsi="Avenir Roman"/>
                <w:noProof/>
              </w:rPr>
              <w:t>7.</w:t>
            </w:r>
            <w:r w:rsidR="003319F0">
              <w:rPr>
                <w:noProof/>
              </w:rPr>
              <w:tab/>
            </w:r>
            <w:r w:rsidR="003319F0" w:rsidRPr="003A0DB5">
              <w:rPr>
                <w:rStyle w:val="Hyperlink"/>
                <w:rFonts w:ascii="Avenir Roman" w:hAnsi="Avenir Roman"/>
                <w:noProof/>
              </w:rPr>
              <w:t>Evaluation of the impact of the engineered solution</w:t>
            </w:r>
            <w:r w:rsidR="003319F0">
              <w:rPr>
                <w:noProof/>
                <w:webHidden/>
              </w:rPr>
              <w:tab/>
            </w:r>
            <w:r w:rsidR="003319F0">
              <w:rPr>
                <w:noProof/>
                <w:webHidden/>
              </w:rPr>
              <w:fldChar w:fldCharType="begin"/>
            </w:r>
            <w:r w:rsidR="003319F0">
              <w:rPr>
                <w:noProof/>
                <w:webHidden/>
              </w:rPr>
              <w:instrText xml:space="preserve"> PAGEREF _Toc516596907 \h </w:instrText>
            </w:r>
            <w:r w:rsidR="003319F0">
              <w:rPr>
                <w:noProof/>
                <w:webHidden/>
              </w:rPr>
            </w:r>
            <w:r w:rsidR="003319F0">
              <w:rPr>
                <w:noProof/>
                <w:webHidden/>
              </w:rPr>
              <w:fldChar w:fldCharType="separate"/>
            </w:r>
            <w:r w:rsidR="003319F0">
              <w:rPr>
                <w:noProof/>
                <w:webHidden/>
              </w:rPr>
              <w:t>75</w:t>
            </w:r>
            <w:r w:rsidR="003319F0">
              <w:rPr>
                <w:noProof/>
                <w:webHidden/>
              </w:rPr>
              <w:fldChar w:fldCharType="end"/>
            </w:r>
          </w:hyperlink>
        </w:p>
        <w:p w14:paraId="60036A96" w14:textId="59C2B6F0" w:rsidR="003319F0" w:rsidRDefault="005F672A">
          <w:pPr>
            <w:pStyle w:val="TOC1"/>
            <w:tabs>
              <w:tab w:val="left" w:pos="440"/>
              <w:tab w:val="right" w:leader="dot" w:pos="9350"/>
            </w:tabs>
            <w:rPr>
              <w:noProof/>
            </w:rPr>
          </w:pPr>
          <w:hyperlink w:anchor="_Toc516596908" w:history="1">
            <w:r w:rsidR="003319F0" w:rsidRPr="003A0DB5">
              <w:rPr>
                <w:rStyle w:val="Hyperlink"/>
                <w:rFonts w:ascii="Avenir Roman" w:hAnsi="Avenir Roman"/>
                <w:noProof/>
              </w:rPr>
              <w:t>8.</w:t>
            </w:r>
            <w:r w:rsidR="003319F0">
              <w:rPr>
                <w:noProof/>
              </w:rPr>
              <w:tab/>
            </w:r>
            <w:r w:rsidR="003319F0" w:rsidRPr="003A0DB5">
              <w:rPr>
                <w:rStyle w:val="Hyperlink"/>
                <w:rFonts w:ascii="Avenir Roman" w:hAnsi="Avenir Roman"/>
                <w:noProof/>
              </w:rPr>
              <w:t>Conclusion</w:t>
            </w:r>
            <w:r w:rsidR="003319F0">
              <w:rPr>
                <w:noProof/>
                <w:webHidden/>
              </w:rPr>
              <w:tab/>
            </w:r>
            <w:r w:rsidR="003319F0">
              <w:rPr>
                <w:noProof/>
                <w:webHidden/>
              </w:rPr>
              <w:fldChar w:fldCharType="begin"/>
            </w:r>
            <w:r w:rsidR="003319F0">
              <w:rPr>
                <w:noProof/>
                <w:webHidden/>
              </w:rPr>
              <w:instrText xml:space="preserve"> PAGEREF _Toc516596908 \h </w:instrText>
            </w:r>
            <w:r w:rsidR="003319F0">
              <w:rPr>
                <w:noProof/>
                <w:webHidden/>
              </w:rPr>
            </w:r>
            <w:r w:rsidR="003319F0">
              <w:rPr>
                <w:noProof/>
                <w:webHidden/>
              </w:rPr>
              <w:fldChar w:fldCharType="separate"/>
            </w:r>
            <w:r w:rsidR="003319F0">
              <w:rPr>
                <w:noProof/>
                <w:webHidden/>
              </w:rPr>
              <w:t>77</w:t>
            </w:r>
            <w:r w:rsidR="003319F0">
              <w:rPr>
                <w:noProof/>
                <w:webHidden/>
              </w:rPr>
              <w:fldChar w:fldCharType="end"/>
            </w:r>
          </w:hyperlink>
        </w:p>
        <w:p w14:paraId="7E1CE5B0" w14:textId="548AEAAE" w:rsidR="003319F0" w:rsidRDefault="005F672A">
          <w:pPr>
            <w:pStyle w:val="TOC1"/>
            <w:tabs>
              <w:tab w:val="left" w:pos="440"/>
              <w:tab w:val="right" w:leader="dot" w:pos="9350"/>
            </w:tabs>
            <w:rPr>
              <w:noProof/>
            </w:rPr>
          </w:pPr>
          <w:hyperlink w:anchor="_Toc516596909" w:history="1">
            <w:r w:rsidR="003319F0" w:rsidRPr="003A0DB5">
              <w:rPr>
                <w:rStyle w:val="Hyperlink"/>
                <w:rFonts w:ascii="Avenir Roman" w:hAnsi="Avenir Roman"/>
                <w:noProof/>
              </w:rPr>
              <w:t>9.</w:t>
            </w:r>
            <w:r w:rsidR="003319F0">
              <w:rPr>
                <w:noProof/>
              </w:rPr>
              <w:tab/>
            </w:r>
            <w:r w:rsidR="003319F0" w:rsidRPr="003A0DB5">
              <w:rPr>
                <w:rStyle w:val="Hyperlink"/>
                <w:rFonts w:ascii="Avenir Roman" w:hAnsi="Avenir Roman"/>
                <w:noProof/>
              </w:rPr>
              <w:t>Future Work</w:t>
            </w:r>
            <w:r w:rsidR="003319F0">
              <w:rPr>
                <w:noProof/>
                <w:webHidden/>
              </w:rPr>
              <w:tab/>
            </w:r>
            <w:r w:rsidR="003319F0">
              <w:rPr>
                <w:noProof/>
                <w:webHidden/>
              </w:rPr>
              <w:fldChar w:fldCharType="begin"/>
            </w:r>
            <w:r w:rsidR="003319F0">
              <w:rPr>
                <w:noProof/>
                <w:webHidden/>
              </w:rPr>
              <w:instrText xml:space="preserve"> PAGEREF _Toc516596909 \h </w:instrText>
            </w:r>
            <w:r w:rsidR="003319F0">
              <w:rPr>
                <w:noProof/>
                <w:webHidden/>
              </w:rPr>
            </w:r>
            <w:r w:rsidR="003319F0">
              <w:rPr>
                <w:noProof/>
                <w:webHidden/>
              </w:rPr>
              <w:fldChar w:fldCharType="separate"/>
            </w:r>
            <w:r w:rsidR="003319F0">
              <w:rPr>
                <w:noProof/>
                <w:webHidden/>
              </w:rPr>
              <w:t>77</w:t>
            </w:r>
            <w:r w:rsidR="003319F0">
              <w:rPr>
                <w:noProof/>
                <w:webHidden/>
              </w:rPr>
              <w:fldChar w:fldCharType="end"/>
            </w:r>
          </w:hyperlink>
        </w:p>
        <w:p w14:paraId="35A4920A" w14:textId="56ABEC19" w:rsidR="003319F0" w:rsidRDefault="005F672A">
          <w:pPr>
            <w:pStyle w:val="TOC1"/>
            <w:tabs>
              <w:tab w:val="left" w:pos="660"/>
              <w:tab w:val="right" w:leader="dot" w:pos="9350"/>
            </w:tabs>
            <w:rPr>
              <w:noProof/>
            </w:rPr>
          </w:pPr>
          <w:hyperlink w:anchor="_Toc516596910" w:history="1">
            <w:r w:rsidR="003319F0" w:rsidRPr="003A0DB5">
              <w:rPr>
                <w:rStyle w:val="Hyperlink"/>
                <w:rFonts w:ascii="Avenir Roman" w:hAnsi="Avenir Roman"/>
                <w:noProof/>
              </w:rPr>
              <w:t>10.</w:t>
            </w:r>
            <w:r w:rsidR="003319F0">
              <w:rPr>
                <w:noProof/>
              </w:rPr>
              <w:tab/>
            </w:r>
            <w:r w:rsidR="003319F0" w:rsidRPr="003A0DB5">
              <w:rPr>
                <w:rStyle w:val="Hyperlink"/>
                <w:rFonts w:ascii="Avenir Roman" w:hAnsi="Avenir Roman"/>
                <w:noProof/>
              </w:rPr>
              <w:t>Student reflections</w:t>
            </w:r>
            <w:r w:rsidR="003319F0">
              <w:rPr>
                <w:noProof/>
                <w:webHidden/>
              </w:rPr>
              <w:tab/>
            </w:r>
            <w:r w:rsidR="003319F0">
              <w:rPr>
                <w:noProof/>
                <w:webHidden/>
              </w:rPr>
              <w:fldChar w:fldCharType="begin"/>
            </w:r>
            <w:r w:rsidR="003319F0">
              <w:rPr>
                <w:noProof/>
                <w:webHidden/>
              </w:rPr>
              <w:instrText xml:space="preserve"> PAGEREF _Toc516596910 \h </w:instrText>
            </w:r>
            <w:r w:rsidR="003319F0">
              <w:rPr>
                <w:noProof/>
                <w:webHidden/>
              </w:rPr>
            </w:r>
            <w:r w:rsidR="003319F0">
              <w:rPr>
                <w:noProof/>
                <w:webHidden/>
              </w:rPr>
              <w:fldChar w:fldCharType="separate"/>
            </w:r>
            <w:r w:rsidR="003319F0">
              <w:rPr>
                <w:noProof/>
                <w:webHidden/>
              </w:rPr>
              <w:t>78</w:t>
            </w:r>
            <w:r w:rsidR="003319F0">
              <w:rPr>
                <w:noProof/>
                <w:webHidden/>
              </w:rPr>
              <w:fldChar w:fldCharType="end"/>
            </w:r>
          </w:hyperlink>
        </w:p>
        <w:p w14:paraId="05836247" w14:textId="7FA9B553" w:rsidR="003319F0" w:rsidRDefault="005F672A">
          <w:pPr>
            <w:pStyle w:val="TOC2"/>
            <w:tabs>
              <w:tab w:val="left" w:pos="1100"/>
              <w:tab w:val="right" w:leader="dot" w:pos="9350"/>
            </w:tabs>
            <w:rPr>
              <w:noProof/>
            </w:rPr>
          </w:pPr>
          <w:hyperlink w:anchor="_Toc516596911" w:history="1">
            <w:r w:rsidR="003319F0" w:rsidRPr="003A0DB5">
              <w:rPr>
                <w:rStyle w:val="Hyperlink"/>
                <w:rFonts w:ascii="Avenir Roman" w:hAnsi="Avenir Roman"/>
                <w:noProof/>
              </w:rPr>
              <w:t>10.1.</w:t>
            </w:r>
            <w:r w:rsidR="003319F0">
              <w:rPr>
                <w:noProof/>
              </w:rPr>
              <w:tab/>
            </w:r>
            <w:r w:rsidR="003319F0" w:rsidRPr="003A0DB5">
              <w:rPr>
                <w:rStyle w:val="Hyperlink"/>
                <w:rFonts w:ascii="Avenir Roman" w:hAnsi="Avenir Roman"/>
                <w:noProof/>
              </w:rPr>
              <w:t>Diae’s reflection:</w:t>
            </w:r>
            <w:r w:rsidR="003319F0">
              <w:rPr>
                <w:noProof/>
                <w:webHidden/>
              </w:rPr>
              <w:tab/>
            </w:r>
            <w:r w:rsidR="003319F0">
              <w:rPr>
                <w:noProof/>
                <w:webHidden/>
              </w:rPr>
              <w:fldChar w:fldCharType="begin"/>
            </w:r>
            <w:r w:rsidR="003319F0">
              <w:rPr>
                <w:noProof/>
                <w:webHidden/>
              </w:rPr>
              <w:instrText xml:space="preserve"> PAGEREF _Toc516596911 \h </w:instrText>
            </w:r>
            <w:r w:rsidR="003319F0">
              <w:rPr>
                <w:noProof/>
                <w:webHidden/>
              </w:rPr>
            </w:r>
            <w:r w:rsidR="003319F0">
              <w:rPr>
                <w:noProof/>
                <w:webHidden/>
              </w:rPr>
              <w:fldChar w:fldCharType="separate"/>
            </w:r>
            <w:r w:rsidR="003319F0">
              <w:rPr>
                <w:noProof/>
                <w:webHidden/>
              </w:rPr>
              <w:t>78</w:t>
            </w:r>
            <w:r w:rsidR="003319F0">
              <w:rPr>
                <w:noProof/>
                <w:webHidden/>
              </w:rPr>
              <w:fldChar w:fldCharType="end"/>
            </w:r>
          </w:hyperlink>
        </w:p>
        <w:p w14:paraId="1C5DECB3" w14:textId="6EDBE42C" w:rsidR="003319F0" w:rsidRDefault="005F672A">
          <w:pPr>
            <w:pStyle w:val="TOC2"/>
            <w:tabs>
              <w:tab w:val="left" w:pos="1100"/>
              <w:tab w:val="right" w:leader="dot" w:pos="9350"/>
            </w:tabs>
            <w:rPr>
              <w:noProof/>
            </w:rPr>
          </w:pPr>
          <w:hyperlink w:anchor="_Toc516596912" w:history="1">
            <w:r w:rsidR="003319F0" w:rsidRPr="003A0DB5">
              <w:rPr>
                <w:rStyle w:val="Hyperlink"/>
                <w:rFonts w:ascii="Avenir Roman" w:hAnsi="Avenir Roman"/>
                <w:noProof/>
              </w:rPr>
              <w:t>10.2.</w:t>
            </w:r>
            <w:r w:rsidR="003319F0">
              <w:rPr>
                <w:noProof/>
              </w:rPr>
              <w:tab/>
            </w:r>
            <w:r w:rsidR="003319F0" w:rsidRPr="003A0DB5">
              <w:rPr>
                <w:rStyle w:val="Hyperlink"/>
                <w:rFonts w:ascii="Avenir Roman" w:hAnsi="Avenir Roman"/>
                <w:noProof/>
              </w:rPr>
              <w:t>Reem’s reflection:</w:t>
            </w:r>
            <w:r w:rsidR="003319F0">
              <w:rPr>
                <w:noProof/>
                <w:webHidden/>
              </w:rPr>
              <w:tab/>
            </w:r>
            <w:r w:rsidR="003319F0">
              <w:rPr>
                <w:noProof/>
                <w:webHidden/>
              </w:rPr>
              <w:fldChar w:fldCharType="begin"/>
            </w:r>
            <w:r w:rsidR="003319F0">
              <w:rPr>
                <w:noProof/>
                <w:webHidden/>
              </w:rPr>
              <w:instrText xml:space="preserve"> PAGEREF _Toc516596912 \h </w:instrText>
            </w:r>
            <w:r w:rsidR="003319F0">
              <w:rPr>
                <w:noProof/>
                <w:webHidden/>
              </w:rPr>
            </w:r>
            <w:r w:rsidR="003319F0">
              <w:rPr>
                <w:noProof/>
                <w:webHidden/>
              </w:rPr>
              <w:fldChar w:fldCharType="separate"/>
            </w:r>
            <w:r w:rsidR="003319F0">
              <w:rPr>
                <w:noProof/>
                <w:webHidden/>
              </w:rPr>
              <w:t>79</w:t>
            </w:r>
            <w:r w:rsidR="003319F0">
              <w:rPr>
                <w:noProof/>
                <w:webHidden/>
              </w:rPr>
              <w:fldChar w:fldCharType="end"/>
            </w:r>
          </w:hyperlink>
        </w:p>
        <w:p w14:paraId="5A4E5DA0" w14:textId="4FBD3A1C" w:rsidR="003319F0" w:rsidRDefault="005F672A">
          <w:pPr>
            <w:pStyle w:val="TOC2"/>
            <w:tabs>
              <w:tab w:val="left" w:pos="1100"/>
              <w:tab w:val="right" w:leader="dot" w:pos="9350"/>
            </w:tabs>
            <w:rPr>
              <w:noProof/>
            </w:rPr>
          </w:pPr>
          <w:hyperlink w:anchor="_Toc516596913" w:history="1">
            <w:r w:rsidR="003319F0" w:rsidRPr="003A0DB5">
              <w:rPr>
                <w:rStyle w:val="Hyperlink"/>
                <w:rFonts w:ascii="Avenir Roman" w:hAnsi="Avenir Roman"/>
                <w:noProof/>
              </w:rPr>
              <w:t>10.3.</w:t>
            </w:r>
            <w:r w:rsidR="003319F0">
              <w:rPr>
                <w:noProof/>
              </w:rPr>
              <w:tab/>
            </w:r>
            <w:r w:rsidR="003319F0" w:rsidRPr="003A0DB5">
              <w:rPr>
                <w:rStyle w:val="Hyperlink"/>
                <w:rFonts w:ascii="Avenir Roman" w:hAnsi="Avenir Roman"/>
                <w:noProof/>
              </w:rPr>
              <w:t>Hajar’s reflection:</w:t>
            </w:r>
            <w:r w:rsidR="003319F0">
              <w:rPr>
                <w:noProof/>
                <w:webHidden/>
              </w:rPr>
              <w:tab/>
            </w:r>
            <w:r w:rsidR="003319F0">
              <w:rPr>
                <w:noProof/>
                <w:webHidden/>
              </w:rPr>
              <w:fldChar w:fldCharType="begin"/>
            </w:r>
            <w:r w:rsidR="003319F0">
              <w:rPr>
                <w:noProof/>
                <w:webHidden/>
              </w:rPr>
              <w:instrText xml:space="preserve"> PAGEREF _Toc516596913 \h </w:instrText>
            </w:r>
            <w:r w:rsidR="003319F0">
              <w:rPr>
                <w:noProof/>
                <w:webHidden/>
              </w:rPr>
            </w:r>
            <w:r w:rsidR="003319F0">
              <w:rPr>
                <w:noProof/>
                <w:webHidden/>
              </w:rPr>
              <w:fldChar w:fldCharType="separate"/>
            </w:r>
            <w:r w:rsidR="003319F0">
              <w:rPr>
                <w:noProof/>
                <w:webHidden/>
              </w:rPr>
              <w:t>79</w:t>
            </w:r>
            <w:r w:rsidR="003319F0">
              <w:rPr>
                <w:noProof/>
                <w:webHidden/>
              </w:rPr>
              <w:fldChar w:fldCharType="end"/>
            </w:r>
          </w:hyperlink>
        </w:p>
        <w:p w14:paraId="0B6AB1B9" w14:textId="63B5E7FA" w:rsidR="003319F0" w:rsidRDefault="005F672A">
          <w:pPr>
            <w:pStyle w:val="TOC2"/>
            <w:tabs>
              <w:tab w:val="left" w:pos="1100"/>
              <w:tab w:val="right" w:leader="dot" w:pos="9350"/>
            </w:tabs>
            <w:rPr>
              <w:noProof/>
            </w:rPr>
          </w:pPr>
          <w:hyperlink w:anchor="_Toc516596914" w:history="1">
            <w:r w:rsidR="003319F0" w:rsidRPr="003A0DB5">
              <w:rPr>
                <w:rStyle w:val="Hyperlink"/>
                <w:rFonts w:ascii="Avenir Roman" w:hAnsi="Avenir Roman"/>
                <w:noProof/>
              </w:rPr>
              <w:t>10.4.</w:t>
            </w:r>
            <w:r w:rsidR="003319F0">
              <w:rPr>
                <w:noProof/>
              </w:rPr>
              <w:tab/>
            </w:r>
            <w:r w:rsidR="003319F0" w:rsidRPr="003A0DB5">
              <w:rPr>
                <w:rStyle w:val="Hyperlink"/>
                <w:rFonts w:ascii="Avenir Roman" w:hAnsi="Avenir Roman"/>
                <w:noProof/>
              </w:rPr>
              <w:t>Maryam’s reflection:</w:t>
            </w:r>
            <w:r w:rsidR="003319F0">
              <w:rPr>
                <w:noProof/>
                <w:webHidden/>
              </w:rPr>
              <w:tab/>
            </w:r>
            <w:r w:rsidR="003319F0">
              <w:rPr>
                <w:noProof/>
                <w:webHidden/>
              </w:rPr>
              <w:fldChar w:fldCharType="begin"/>
            </w:r>
            <w:r w:rsidR="003319F0">
              <w:rPr>
                <w:noProof/>
                <w:webHidden/>
              </w:rPr>
              <w:instrText xml:space="preserve"> PAGEREF _Toc516596914 \h </w:instrText>
            </w:r>
            <w:r w:rsidR="003319F0">
              <w:rPr>
                <w:noProof/>
                <w:webHidden/>
              </w:rPr>
            </w:r>
            <w:r w:rsidR="003319F0">
              <w:rPr>
                <w:noProof/>
                <w:webHidden/>
              </w:rPr>
              <w:fldChar w:fldCharType="separate"/>
            </w:r>
            <w:r w:rsidR="003319F0">
              <w:rPr>
                <w:noProof/>
                <w:webHidden/>
              </w:rPr>
              <w:t>80</w:t>
            </w:r>
            <w:r w:rsidR="003319F0">
              <w:rPr>
                <w:noProof/>
                <w:webHidden/>
              </w:rPr>
              <w:fldChar w:fldCharType="end"/>
            </w:r>
          </w:hyperlink>
        </w:p>
        <w:p w14:paraId="1730BD95" w14:textId="46B8AD6B" w:rsidR="003319F0" w:rsidRDefault="005F672A">
          <w:pPr>
            <w:pStyle w:val="TOC1"/>
            <w:tabs>
              <w:tab w:val="right" w:leader="dot" w:pos="9350"/>
            </w:tabs>
            <w:rPr>
              <w:noProof/>
            </w:rPr>
          </w:pPr>
          <w:hyperlink w:anchor="_Toc516596915" w:history="1">
            <w:r w:rsidR="003319F0" w:rsidRPr="003A0DB5">
              <w:rPr>
                <w:rStyle w:val="Hyperlink"/>
                <w:rFonts w:ascii="Avenir Roman" w:hAnsi="Avenir Roman"/>
                <w:noProof/>
              </w:rPr>
              <w:t>References</w:t>
            </w:r>
            <w:r w:rsidR="003319F0">
              <w:rPr>
                <w:noProof/>
                <w:webHidden/>
              </w:rPr>
              <w:tab/>
            </w:r>
            <w:r w:rsidR="003319F0">
              <w:rPr>
                <w:noProof/>
                <w:webHidden/>
              </w:rPr>
              <w:fldChar w:fldCharType="begin"/>
            </w:r>
            <w:r w:rsidR="003319F0">
              <w:rPr>
                <w:noProof/>
                <w:webHidden/>
              </w:rPr>
              <w:instrText xml:space="preserve"> PAGEREF _Toc516596915 \h </w:instrText>
            </w:r>
            <w:r w:rsidR="003319F0">
              <w:rPr>
                <w:noProof/>
                <w:webHidden/>
              </w:rPr>
            </w:r>
            <w:r w:rsidR="003319F0">
              <w:rPr>
                <w:noProof/>
                <w:webHidden/>
              </w:rPr>
              <w:fldChar w:fldCharType="separate"/>
            </w:r>
            <w:r w:rsidR="003319F0">
              <w:rPr>
                <w:noProof/>
                <w:webHidden/>
              </w:rPr>
              <w:t>81</w:t>
            </w:r>
            <w:r w:rsidR="003319F0">
              <w:rPr>
                <w:noProof/>
                <w:webHidden/>
              </w:rPr>
              <w:fldChar w:fldCharType="end"/>
            </w:r>
          </w:hyperlink>
        </w:p>
        <w:p w14:paraId="43E5B985" w14:textId="157F942F" w:rsidR="003319F0" w:rsidRDefault="005F672A">
          <w:pPr>
            <w:pStyle w:val="TOC1"/>
            <w:tabs>
              <w:tab w:val="right" w:leader="dot" w:pos="9350"/>
            </w:tabs>
            <w:rPr>
              <w:noProof/>
            </w:rPr>
          </w:pPr>
          <w:hyperlink w:anchor="_Toc516596916" w:history="1">
            <w:r w:rsidR="003319F0" w:rsidRPr="003A0DB5">
              <w:rPr>
                <w:rStyle w:val="Hyperlink"/>
                <w:rFonts w:ascii="Avenir Roman" w:hAnsi="Avenir Roman"/>
                <w:noProof/>
              </w:rPr>
              <w:t>Appendix A - Project plan</w:t>
            </w:r>
            <w:r w:rsidR="003319F0">
              <w:rPr>
                <w:noProof/>
                <w:webHidden/>
              </w:rPr>
              <w:tab/>
            </w:r>
            <w:r w:rsidR="003319F0">
              <w:rPr>
                <w:noProof/>
                <w:webHidden/>
              </w:rPr>
              <w:fldChar w:fldCharType="begin"/>
            </w:r>
            <w:r w:rsidR="003319F0">
              <w:rPr>
                <w:noProof/>
                <w:webHidden/>
              </w:rPr>
              <w:instrText xml:space="preserve"> PAGEREF _Toc516596916 \h </w:instrText>
            </w:r>
            <w:r w:rsidR="003319F0">
              <w:rPr>
                <w:noProof/>
                <w:webHidden/>
              </w:rPr>
            </w:r>
            <w:r w:rsidR="003319F0">
              <w:rPr>
                <w:noProof/>
                <w:webHidden/>
              </w:rPr>
              <w:fldChar w:fldCharType="separate"/>
            </w:r>
            <w:r w:rsidR="003319F0">
              <w:rPr>
                <w:noProof/>
                <w:webHidden/>
              </w:rPr>
              <w:t>84</w:t>
            </w:r>
            <w:r w:rsidR="003319F0">
              <w:rPr>
                <w:noProof/>
                <w:webHidden/>
              </w:rPr>
              <w:fldChar w:fldCharType="end"/>
            </w:r>
          </w:hyperlink>
        </w:p>
        <w:p w14:paraId="5F0B0C97" w14:textId="2A180405" w:rsidR="003319F0" w:rsidRDefault="005F672A">
          <w:pPr>
            <w:pStyle w:val="TOC2"/>
            <w:tabs>
              <w:tab w:val="right" w:leader="dot" w:pos="9350"/>
            </w:tabs>
            <w:rPr>
              <w:noProof/>
            </w:rPr>
          </w:pPr>
          <w:hyperlink w:anchor="_Toc516596917" w:history="1">
            <w:r w:rsidR="003319F0" w:rsidRPr="003A0DB5">
              <w:rPr>
                <w:rStyle w:val="Hyperlink"/>
                <w:rFonts w:ascii="Avenir Roman" w:hAnsi="Avenir Roman"/>
                <w:noProof/>
              </w:rPr>
              <w:t>A.1. Project milestones</w:t>
            </w:r>
            <w:r w:rsidR="003319F0">
              <w:rPr>
                <w:noProof/>
                <w:webHidden/>
              </w:rPr>
              <w:tab/>
            </w:r>
            <w:r w:rsidR="003319F0">
              <w:rPr>
                <w:noProof/>
                <w:webHidden/>
              </w:rPr>
              <w:fldChar w:fldCharType="begin"/>
            </w:r>
            <w:r w:rsidR="003319F0">
              <w:rPr>
                <w:noProof/>
                <w:webHidden/>
              </w:rPr>
              <w:instrText xml:space="preserve"> PAGEREF _Toc516596917 \h </w:instrText>
            </w:r>
            <w:r w:rsidR="003319F0">
              <w:rPr>
                <w:noProof/>
                <w:webHidden/>
              </w:rPr>
            </w:r>
            <w:r w:rsidR="003319F0">
              <w:rPr>
                <w:noProof/>
                <w:webHidden/>
              </w:rPr>
              <w:fldChar w:fldCharType="separate"/>
            </w:r>
            <w:r w:rsidR="003319F0">
              <w:rPr>
                <w:noProof/>
                <w:webHidden/>
              </w:rPr>
              <w:t>84</w:t>
            </w:r>
            <w:r w:rsidR="003319F0">
              <w:rPr>
                <w:noProof/>
                <w:webHidden/>
              </w:rPr>
              <w:fldChar w:fldCharType="end"/>
            </w:r>
          </w:hyperlink>
        </w:p>
        <w:p w14:paraId="45EEDE90" w14:textId="533C5168" w:rsidR="003319F0" w:rsidRDefault="005F672A">
          <w:pPr>
            <w:pStyle w:val="TOC2"/>
            <w:tabs>
              <w:tab w:val="right" w:leader="dot" w:pos="9350"/>
            </w:tabs>
            <w:rPr>
              <w:noProof/>
            </w:rPr>
          </w:pPr>
          <w:hyperlink w:anchor="_Toc516596918" w:history="1">
            <w:r w:rsidR="003319F0" w:rsidRPr="003A0DB5">
              <w:rPr>
                <w:rStyle w:val="Hyperlink"/>
                <w:rFonts w:ascii="Avenir Roman" w:hAnsi="Avenir Roman"/>
                <w:noProof/>
              </w:rPr>
              <w:t>A.2. Project timeline</w:t>
            </w:r>
            <w:r w:rsidR="003319F0">
              <w:rPr>
                <w:noProof/>
                <w:webHidden/>
              </w:rPr>
              <w:tab/>
            </w:r>
            <w:r w:rsidR="003319F0">
              <w:rPr>
                <w:noProof/>
                <w:webHidden/>
              </w:rPr>
              <w:fldChar w:fldCharType="begin"/>
            </w:r>
            <w:r w:rsidR="003319F0">
              <w:rPr>
                <w:noProof/>
                <w:webHidden/>
              </w:rPr>
              <w:instrText xml:space="preserve"> PAGEREF _Toc516596918 \h </w:instrText>
            </w:r>
            <w:r w:rsidR="003319F0">
              <w:rPr>
                <w:noProof/>
                <w:webHidden/>
              </w:rPr>
            </w:r>
            <w:r w:rsidR="003319F0">
              <w:rPr>
                <w:noProof/>
                <w:webHidden/>
              </w:rPr>
              <w:fldChar w:fldCharType="separate"/>
            </w:r>
            <w:r w:rsidR="003319F0">
              <w:rPr>
                <w:noProof/>
                <w:webHidden/>
              </w:rPr>
              <w:t>85</w:t>
            </w:r>
            <w:r w:rsidR="003319F0">
              <w:rPr>
                <w:noProof/>
                <w:webHidden/>
              </w:rPr>
              <w:fldChar w:fldCharType="end"/>
            </w:r>
          </w:hyperlink>
        </w:p>
        <w:p w14:paraId="77DD0EC1" w14:textId="61CEC377" w:rsidR="003319F0" w:rsidRDefault="005F672A">
          <w:pPr>
            <w:pStyle w:val="TOC2"/>
            <w:tabs>
              <w:tab w:val="right" w:leader="dot" w:pos="9350"/>
            </w:tabs>
            <w:rPr>
              <w:noProof/>
            </w:rPr>
          </w:pPr>
          <w:hyperlink w:anchor="_Toc516596919" w:history="1">
            <w:r w:rsidR="003319F0" w:rsidRPr="003A0DB5">
              <w:rPr>
                <w:rStyle w:val="Hyperlink"/>
                <w:rFonts w:ascii="Avenir Roman" w:hAnsi="Avenir Roman"/>
                <w:noProof/>
              </w:rPr>
              <w:t>A.3. Anticipated risks</w:t>
            </w:r>
            <w:r w:rsidR="003319F0">
              <w:rPr>
                <w:noProof/>
                <w:webHidden/>
              </w:rPr>
              <w:tab/>
            </w:r>
            <w:r w:rsidR="003319F0">
              <w:rPr>
                <w:noProof/>
                <w:webHidden/>
              </w:rPr>
              <w:fldChar w:fldCharType="begin"/>
            </w:r>
            <w:r w:rsidR="003319F0">
              <w:rPr>
                <w:noProof/>
                <w:webHidden/>
              </w:rPr>
              <w:instrText xml:space="preserve"> PAGEREF _Toc516596919 \h </w:instrText>
            </w:r>
            <w:r w:rsidR="003319F0">
              <w:rPr>
                <w:noProof/>
                <w:webHidden/>
              </w:rPr>
            </w:r>
            <w:r w:rsidR="003319F0">
              <w:rPr>
                <w:noProof/>
                <w:webHidden/>
              </w:rPr>
              <w:fldChar w:fldCharType="separate"/>
            </w:r>
            <w:r w:rsidR="003319F0">
              <w:rPr>
                <w:noProof/>
                <w:webHidden/>
              </w:rPr>
              <w:t>86</w:t>
            </w:r>
            <w:r w:rsidR="003319F0">
              <w:rPr>
                <w:noProof/>
                <w:webHidden/>
              </w:rPr>
              <w:fldChar w:fldCharType="end"/>
            </w:r>
          </w:hyperlink>
        </w:p>
        <w:p w14:paraId="768BF726" w14:textId="50DD338B" w:rsidR="003319F0" w:rsidRDefault="005F672A">
          <w:pPr>
            <w:pStyle w:val="TOC1"/>
            <w:tabs>
              <w:tab w:val="right" w:leader="dot" w:pos="9350"/>
            </w:tabs>
            <w:rPr>
              <w:noProof/>
            </w:rPr>
          </w:pPr>
          <w:hyperlink w:anchor="_Toc516596920" w:history="1">
            <w:r w:rsidR="003319F0" w:rsidRPr="003A0DB5">
              <w:rPr>
                <w:rStyle w:val="Hyperlink"/>
                <w:rFonts w:ascii="Avenir Roman" w:hAnsi="Avenir Roman"/>
                <w:noProof/>
              </w:rPr>
              <w:t>Other Appendices</w:t>
            </w:r>
            <w:r w:rsidR="003319F0">
              <w:rPr>
                <w:noProof/>
                <w:webHidden/>
              </w:rPr>
              <w:tab/>
            </w:r>
            <w:r w:rsidR="003319F0">
              <w:rPr>
                <w:noProof/>
                <w:webHidden/>
              </w:rPr>
              <w:fldChar w:fldCharType="begin"/>
            </w:r>
            <w:r w:rsidR="003319F0">
              <w:rPr>
                <w:noProof/>
                <w:webHidden/>
              </w:rPr>
              <w:instrText xml:space="preserve"> PAGEREF _Toc516596920 \h </w:instrText>
            </w:r>
            <w:r w:rsidR="003319F0">
              <w:rPr>
                <w:noProof/>
                <w:webHidden/>
              </w:rPr>
            </w:r>
            <w:r w:rsidR="003319F0">
              <w:rPr>
                <w:noProof/>
                <w:webHidden/>
              </w:rPr>
              <w:fldChar w:fldCharType="separate"/>
            </w:r>
            <w:r w:rsidR="003319F0">
              <w:rPr>
                <w:noProof/>
                <w:webHidden/>
              </w:rPr>
              <w:t>87</w:t>
            </w:r>
            <w:r w:rsidR="003319F0">
              <w:rPr>
                <w:noProof/>
                <w:webHidden/>
              </w:rPr>
              <w:fldChar w:fldCharType="end"/>
            </w:r>
          </w:hyperlink>
        </w:p>
        <w:p w14:paraId="12D0C95F" w14:textId="27F76AC7" w:rsidR="00663A9E" w:rsidRPr="009466BB" w:rsidRDefault="00663A9E" w:rsidP="0039366C">
          <w:pPr>
            <w:rPr>
              <w:rFonts w:ascii="Avenir Roman" w:hAnsi="Avenir Roman"/>
            </w:rPr>
          </w:pPr>
          <w:r w:rsidRPr="009466BB">
            <w:rPr>
              <w:rFonts w:ascii="Avenir Roman" w:hAnsi="Avenir Roman"/>
            </w:rPr>
            <w:fldChar w:fldCharType="end"/>
          </w:r>
        </w:p>
      </w:sdtContent>
    </w:sdt>
    <w:p w14:paraId="51A74B16" w14:textId="08939782" w:rsidR="00663A9E" w:rsidRPr="009466BB" w:rsidRDefault="00663A9E" w:rsidP="00A318EB">
      <w:pPr>
        <w:pStyle w:val="Heading1"/>
        <w:spacing w:after="240"/>
        <w:rPr>
          <w:rFonts w:ascii="Avenir Roman" w:hAnsi="Avenir Roman"/>
          <w:b/>
          <w:bCs/>
          <w:sz w:val="36"/>
          <w:szCs w:val="36"/>
        </w:rPr>
      </w:pPr>
      <w:bookmarkStart w:id="3" w:name="_Toc274166444"/>
      <w:bookmarkStart w:id="4" w:name="_Toc516596839"/>
      <w:r w:rsidRPr="009466BB">
        <w:rPr>
          <w:rFonts w:ascii="Avenir Roman" w:hAnsi="Avenir Roman"/>
          <w:b/>
          <w:bCs/>
          <w:sz w:val="36"/>
          <w:szCs w:val="36"/>
        </w:rPr>
        <w:t>List of Figures</w:t>
      </w:r>
      <w:bookmarkEnd w:id="3"/>
      <w:bookmarkEnd w:id="4"/>
      <w:r w:rsidR="00A76A4D" w:rsidRPr="009466BB">
        <w:rPr>
          <w:rFonts w:ascii="Avenir Roman" w:hAnsi="Avenir Roman"/>
          <w:b/>
          <w:bCs/>
          <w:sz w:val="36"/>
          <w:szCs w:val="36"/>
        </w:rPr>
        <w:t xml:space="preserve"> </w:t>
      </w:r>
    </w:p>
    <w:p w14:paraId="1485DA75" w14:textId="5CDB9A3A" w:rsidR="00F629E0" w:rsidRDefault="00023C30">
      <w:pPr>
        <w:pStyle w:val="TableofFigures"/>
        <w:tabs>
          <w:tab w:val="right" w:leader="dot" w:pos="9350"/>
        </w:tabs>
        <w:rPr>
          <w:noProof/>
        </w:rPr>
      </w:pPr>
      <w:r w:rsidRPr="009466BB">
        <w:rPr>
          <w:rFonts w:ascii="Avenir Roman" w:hAnsi="Avenir Roman"/>
        </w:rPr>
        <w:fldChar w:fldCharType="begin"/>
      </w:r>
      <w:r w:rsidRPr="009466BB">
        <w:rPr>
          <w:rFonts w:ascii="Avenir Roman" w:hAnsi="Avenir Roman"/>
        </w:rPr>
        <w:instrText xml:space="preserve"> TOC \h \z \c "Figure" </w:instrText>
      </w:r>
      <w:r w:rsidRPr="009466BB">
        <w:rPr>
          <w:rFonts w:ascii="Avenir Roman" w:hAnsi="Avenir Roman"/>
        </w:rPr>
        <w:fldChar w:fldCharType="separate"/>
      </w:r>
      <w:hyperlink w:anchor="_Toc515983742" w:history="1">
        <w:r w:rsidR="00F629E0" w:rsidRPr="004C3451">
          <w:rPr>
            <w:rStyle w:val="Hyperlink"/>
            <w:rFonts w:ascii="Avenir Roman" w:hAnsi="Avenir Roman"/>
            <w:noProof/>
          </w:rPr>
          <w:t>Figure 1: MySignals e-health platform</w:t>
        </w:r>
        <w:r w:rsidR="00F629E0">
          <w:rPr>
            <w:noProof/>
            <w:webHidden/>
          </w:rPr>
          <w:tab/>
        </w:r>
        <w:r w:rsidR="00F629E0">
          <w:rPr>
            <w:noProof/>
            <w:webHidden/>
          </w:rPr>
          <w:fldChar w:fldCharType="begin"/>
        </w:r>
        <w:r w:rsidR="00F629E0">
          <w:rPr>
            <w:noProof/>
            <w:webHidden/>
          </w:rPr>
          <w:instrText xml:space="preserve"> PAGEREF _Toc515983742 \h </w:instrText>
        </w:r>
        <w:r w:rsidR="00F629E0">
          <w:rPr>
            <w:noProof/>
            <w:webHidden/>
          </w:rPr>
        </w:r>
        <w:r w:rsidR="00F629E0">
          <w:rPr>
            <w:noProof/>
            <w:webHidden/>
          </w:rPr>
          <w:fldChar w:fldCharType="separate"/>
        </w:r>
        <w:r w:rsidR="00F629E0">
          <w:rPr>
            <w:noProof/>
            <w:webHidden/>
          </w:rPr>
          <w:t>4</w:t>
        </w:r>
        <w:r w:rsidR="00F629E0">
          <w:rPr>
            <w:noProof/>
            <w:webHidden/>
          </w:rPr>
          <w:fldChar w:fldCharType="end"/>
        </w:r>
      </w:hyperlink>
    </w:p>
    <w:p w14:paraId="6E1A8641" w14:textId="0C492D9C" w:rsidR="00F629E0" w:rsidRDefault="005F672A">
      <w:pPr>
        <w:pStyle w:val="TableofFigures"/>
        <w:tabs>
          <w:tab w:val="right" w:leader="dot" w:pos="9350"/>
        </w:tabs>
        <w:rPr>
          <w:noProof/>
        </w:rPr>
      </w:pPr>
      <w:hyperlink w:anchor="_Toc515983743" w:history="1">
        <w:r w:rsidR="00F629E0" w:rsidRPr="004C3451">
          <w:rPr>
            <w:rStyle w:val="Hyperlink"/>
            <w:rFonts w:ascii="Avenir Roman" w:hAnsi="Avenir Roman"/>
            <w:noProof/>
          </w:rPr>
          <w:t>Figure 2: Heart-Rate sensor</w:t>
        </w:r>
        <w:r w:rsidR="00F629E0">
          <w:rPr>
            <w:noProof/>
            <w:webHidden/>
          </w:rPr>
          <w:tab/>
        </w:r>
        <w:r w:rsidR="00F629E0">
          <w:rPr>
            <w:noProof/>
            <w:webHidden/>
          </w:rPr>
          <w:fldChar w:fldCharType="begin"/>
        </w:r>
        <w:r w:rsidR="00F629E0">
          <w:rPr>
            <w:noProof/>
            <w:webHidden/>
          </w:rPr>
          <w:instrText xml:space="preserve"> PAGEREF _Toc515983743 \h </w:instrText>
        </w:r>
        <w:r w:rsidR="00F629E0">
          <w:rPr>
            <w:noProof/>
            <w:webHidden/>
          </w:rPr>
        </w:r>
        <w:r w:rsidR="00F629E0">
          <w:rPr>
            <w:noProof/>
            <w:webHidden/>
          </w:rPr>
          <w:fldChar w:fldCharType="separate"/>
        </w:r>
        <w:r w:rsidR="00F629E0">
          <w:rPr>
            <w:noProof/>
            <w:webHidden/>
          </w:rPr>
          <w:t>5</w:t>
        </w:r>
        <w:r w:rsidR="00F629E0">
          <w:rPr>
            <w:noProof/>
            <w:webHidden/>
          </w:rPr>
          <w:fldChar w:fldCharType="end"/>
        </w:r>
      </w:hyperlink>
    </w:p>
    <w:p w14:paraId="0A9D5DF5" w14:textId="26C9FEF3" w:rsidR="00F629E0" w:rsidRDefault="005F672A">
      <w:pPr>
        <w:pStyle w:val="TableofFigures"/>
        <w:tabs>
          <w:tab w:val="right" w:leader="dot" w:pos="9350"/>
        </w:tabs>
        <w:rPr>
          <w:noProof/>
        </w:rPr>
      </w:pPr>
      <w:hyperlink w:anchor="_Toc515983744" w:history="1">
        <w:r w:rsidR="00F629E0" w:rsidRPr="004C3451">
          <w:rPr>
            <w:rStyle w:val="Hyperlink"/>
            <w:rFonts w:ascii="Avenir Roman" w:hAnsi="Avenir Roman"/>
            <w:noProof/>
          </w:rPr>
          <w:t>Figure 3: LM35 sensor</w:t>
        </w:r>
        <w:r w:rsidR="00F629E0">
          <w:rPr>
            <w:noProof/>
            <w:webHidden/>
          </w:rPr>
          <w:tab/>
        </w:r>
        <w:r w:rsidR="00F629E0">
          <w:rPr>
            <w:noProof/>
            <w:webHidden/>
          </w:rPr>
          <w:fldChar w:fldCharType="begin"/>
        </w:r>
        <w:r w:rsidR="00F629E0">
          <w:rPr>
            <w:noProof/>
            <w:webHidden/>
          </w:rPr>
          <w:instrText xml:space="preserve"> PAGEREF _Toc515983744 \h </w:instrText>
        </w:r>
        <w:r w:rsidR="00F629E0">
          <w:rPr>
            <w:noProof/>
            <w:webHidden/>
          </w:rPr>
        </w:r>
        <w:r w:rsidR="00F629E0">
          <w:rPr>
            <w:noProof/>
            <w:webHidden/>
          </w:rPr>
          <w:fldChar w:fldCharType="separate"/>
        </w:r>
        <w:r w:rsidR="00F629E0">
          <w:rPr>
            <w:noProof/>
            <w:webHidden/>
          </w:rPr>
          <w:t>6</w:t>
        </w:r>
        <w:r w:rsidR="00F629E0">
          <w:rPr>
            <w:noProof/>
            <w:webHidden/>
          </w:rPr>
          <w:fldChar w:fldCharType="end"/>
        </w:r>
      </w:hyperlink>
    </w:p>
    <w:p w14:paraId="522A3AAC" w14:textId="6B37975D" w:rsidR="00F629E0" w:rsidRDefault="005F672A">
      <w:pPr>
        <w:pStyle w:val="TableofFigures"/>
        <w:tabs>
          <w:tab w:val="right" w:leader="dot" w:pos="9350"/>
        </w:tabs>
        <w:rPr>
          <w:noProof/>
        </w:rPr>
      </w:pPr>
      <w:hyperlink w:anchor="_Toc515983745" w:history="1">
        <w:r w:rsidR="00F629E0" w:rsidRPr="004C3451">
          <w:rPr>
            <w:rStyle w:val="Hyperlink"/>
            <w:rFonts w:ascii="Avenir Roman" w:hAnsi="Avenir Roman"/>
            <w:noProof/>
          </w:rPr>
          <w:t>Figure 4: SPO2 sensor</w:t>
        </w:r>
        <w:r w:rsidR="00F629E0">
          <w:rPr>
            <w:noProof/>
            <w:webHidden/>
          </w:rPr>
          <w:tab/>
        </w:r>
        <w:r w:rsidR="00F629E0">
          <w:rPr>
            <w:noProof/>
            <w:webHidden/>
          </w:rPr>
          <w:fldChar w:fldCharType="begin"/>
        </w:r>
        <w:r w:rsidR="00F629E0">
          <w:rPr>
            <w:noProof/>
            <w:webHidden/>
          </w:rPr>
          <w:instrText xml:space="preserve"> PAGEREF _Toc515983745 \h </w:instrText>
        </w:r>
        <w:r w:rsidR="00F629E0">
          <w:rPr>
            <w:noProof/>
            <w:webHidden/>
          </w:rPr>
        </w:r>
        <w:r w:rsidR="00F629E0">
          <w:rPr>
            <w:noProof/>
            <w:webHidden/>
          </w:rPr>
          <w:fldChar w:fldCharType="separate"/>
        </w:r>
        <w:r w:rsidR="00F629E0">
          <w:rPr>
            <w:noProof/>
            <w:webHidden/>
          </w:rPr>
          <w:t>6</w:t>
        </w:r>
        <w:r w:rsidR="00F629E0">
          <w:rPr>
            <w:noProof/>
            <w:webHidden/>
          </w:rPr>
          <w:fldChar w:fldCharType="end"/>
        </w:r>
      </w:hyperlink>
    </w:p>
    <w:p w14:paraId="3919BAF1" w14:textId="57C16F7A" w:rsidR="00F629E0" w:rsidRDefault="005F672A">
      <w:pPr>
        <w:pStyle w:val="TableofFigures"/>
        <w:tabs>
          <w:tab w:val="right" w:leader="dot" w:pos="9350"/>
        </w:tabs>
        <w:rPr>
          <w:noProof/>
        </w:rPr>
      </w:pPr>
      <w:hyperlink w:anchor="_Toc515983746" w:history="1">
        <w:r w:rsidR="00F629E0" w:rsidRPr="004C3451">
          <w:rPr>
            <w:rStyle w:val="Hyperlink"/>
            <w:rFonts w:ascii="Avenir Roman" w:hAnsi="Avenir Roman"/>
            <w:noProof/>
          </w:rPr>
          <w:t>Figure 5: Body Temperature sensor</w:t>
        </w:r>
        <w:r w:rsidR="00F629E0">
          <w:rPr>
            <w:noProof/>
            <w:webHidden/>
          </w:rPr>
          <w:tab/>
        </w:r>
        <w:r w:rsidR="00F629E0">
          <w:rPr>
            <w:noProof/>
            <w:webHidden/>
          </w:rPr>
          <w:fldChar w:fldCharType="begin"/>
        </w:r>
        <w:r w:rsidR="00F629E0">
          <w:rPr>
            <w:noProof/>
            <w:webHidden/>
          </w:rPr>
          <w:instrText xml:space="preserve"> PAGEREF _Toc515983746 \h </w:instrText>
        </w:r>
        <w:r w:rsidR="00F629E0">
          <w:rPr>
            <w:noProof/>
            <w:webHidden/>
          </w:rPr>
        </w:r>
        <w:r w:rsidR="00F629E0">
          <w:rPr>
            <w:noProof/>
            <w:webHidden/>
          </w:rPr>
          <w:fldChar w:fldCharType="separate"/>
        </w:r>
        <w:r w:rsidR="00F629E0">
          <w:rPr>
            <w:noProof/>
            <w:webHidden/>
          </w:rPr>
          <w:t>7</w:t>
        </w:r>
        <w:r w:rsidR="00F629E0">
          <w:rPr>
            <w:noProof/>
            <w:webHidden/>
          </w:rPr>
          <w:fldChar w:fldCharType="end"/>
        </w:r>
      </w:hyperlink>
    </w:p>
    <w:p w14:paraId="2B257CF4" w14:textId="1862D225" w:rsidR="00F629E0" w:rsidRDefault="005F672A">
      <w:pPr>
        <w:pStyle w:val="TableofFigures"/>
        <w:tabs>
          <w:tab w:val="right" w:leader="dot" w:pos="9350"/>
        </w:tabs>
        <w:rPr>
          <w:noProof/>
        </w:rPr>
      </w:pPr>
      <w:hyperlink w:anchor="_Toc515983747" w:history="1">
        <w:r w:rsidR="00F629E0" w:rsidRPr="004C3451">
          <w:rPr>
            <w:rStyle w:val="Hyperlink"/>
            <w:rFonts w:ascii="Avenir Roman" w:hAnsi="Avenir Roman"/>
            <w:noProof/>
          </w:rPr>
          <w:t>Figure 6: Breathing sensor</w:t>
        </w:r>
        <w:r w:rsidR="00F629E0">
          <w:rPr>
            <w:noProof/>
            <w:webHidden/>
          </w:rPr>
          <w:tab/>
        </w:r>
        <w:r w:rsidR="00F629E0">
          <w:rPr>
            <w:noProof/>
            <w:webHidden/>
          </w:rPr>
          <w:fldChar w:fldCharType="begin"/>
        </w:r>
        <w:r w:rsidR="00F629E0">
          <w:rPr>
            <w:noProof/>
            <w:webHidden/>
          </w:rPr>
          <w:instrText xml:space="preserve"> PAGEREF _Toc515983747 \h </w:instrText>
        </w:r>
        <w:r w:rsidR="00F629E0">
          <w:rPr>
            <w:noProof/>
            <w:webHidden/>
          </w:rPr>
        </w:r>
        <w:r w:rsidR="00F629E0">
          <w:rPr>
            <w:noProof/>
            <w:webHidden/>
          </w:rPr>
          <w:fldChar w:fldCharType="separate"/>
        </w:r>
        <w:r w:rsidR="00F629E0">
          <w:rPr>
            <w:noProof/>
            <w:webHidden/>
          </w:rPr>
          <w:t>7</w:t>
        </w:r>
        <w:r w:rsidR="00F629E0">
          <w:rPr>
            <w:noProof/>
            <w:webHidden/>
          </w:rPr>
          <w:fldChar w:fldCharType="end"/>
        </w:r>
      </w:hyperlink>
    </w:p>
    <w:p w14:paraId="58376878" w14:textId="58747750" w:rsidR="00F629E0" w:rsidRDefault="005F672A">
      <w:pPr>
        <w:pStyle w:val="TableofFigures"/>
        <w:tabs>
          <w:tab w:val="right" w:leader="dot" w:pos="9350"/>
        </w:tabs>
        <w:rPr>
          <w:noProof/>
        </w:rPr>
      </w:pPr>
      <w:hyperlink w:anchor="_Toc515983748" w:history="1">
        <w:r w:rsidR="00F629E0" w:rsidRPr="004C3451">
          <w:rPr>
            <w:rStyle w:val="Hyperlink"/>
            <w:rFonts w:ascii="Avenir Roman" w:hAnsi="Avenir Roman"/>
            <w:noProof/>
          </w:rPr>
          <w:t>Figure 7: ECG sensor</w:t>
        </w:r>
        <w:r w:rsidR="00F629E0">
          <w:rPr>
            <w:noProof/>
            <w:webHidden/>
          </w:rPr>
          <w:tab/>
        </w:r>
        <w:r w:rsidR="00F629E0">
          <w:rPr>
            <w:noProof/>
            <w:webHidden/>
          </w:rPr>
          <w:fldChar w:fldCharType="begin"/>
        </w:r>
        <w:r w:rsidR="00F629E0">
          <w:rPr>
            <w:noProof/>
            <w:webHidden/>
          </w:rPr>
          <w:instrText xml:space="preserve"> PAGEREF _Toc515983748 \h </w:instrText>
        </w:r>
        <w:r w:rsidR="00F629E0">
          <w:rPr>
            <w:noProof/>
            <w:webHidden/>
          </w:rPr>
        </w:r>
        <w:r w:rsidR="00F629E0">
          <w:rPr>
            <w:noProof/>
            <w:webHidden/>
          </w:rPr>
          <w:fldChar w:fldCharType="separate"/>
        </w:r>
        <w:r w:rsidR="00F629E0">
          <w:rPr>
            <w:noProof/>
            <w:webHidden/>
          </w:rPr>
          <w:t>8</w:t>
        </w:r>
        <w:r w:rsidR="00F629E0">
          <w:rPr>
            <w:noProof/>
            <w:webHidden/>
          </w:rPr>
          <w:fldChar w:fldCharType="end"/>
        </w:r>
      </w:hyperlink>
    </w:p>
    <w:p w14:paraId="60AF968A" w14:textId="60989979" w:rsidR="00F629E0" w:rsidRDefault="005F672A">
      <w:pPr>
        <w:pStyle w:val="TableofFigures"/>
        <w:tabs>
          <w:tab w:val="right" w:leader="dot" w:pos="9350"/>
        </w:tabs>
        <w:rPr>
          <w:noProof/>
        </w:rPr>
      </w:pPr>
      <w:hyperlink r:id="rId10" w:anchor="_Toc515983749" w:history="1">
        <w:r w:rsidR="00F629E0" w:rsidRPr="004C3451">
          <w:rPr>
            <w:rStyle w:val="Hyperlink"/>
            <w:noProof/>
          </w:rPr>
          <w:t>Figure 8 : Rasha and Talal’s research papers hight-level architecture</w:t>
        </w:r>
        <w:r w:rsidR="00F629E0">
          <w:rPr>
            <w:noProof/>
            <w:webHidden/>
          </w:rPr>
          <w:tab/>
        </w:r>
        <w:r w:rsidR="00F629E0">
          <w:rPr>
            <w:noProof/>
            <w:webHidden/>
          </w:rPr>
          <w:fldChar w:fldCharType="begin"/>
        </w:r>
        <w:r w:rsidR="00F629E0">
          <w:rPr>
            <w:noProof/>
            <w:webHidden/>
          </w:rPr>
          <w:instrText xml:space="preserve"> PAGEREF _Toc515983749 \h </w:instrText>
        </w:r>
        <w:r w:rsidR="00F629E0">
          <w:rPr>
            <w:noProof/>
            <w:webHidden/>
          </w:rPr>
        </w:r>
        <w:r w:rsidR="00F629E0">
          <w:rPr>
            <w:noProof/>
            <w:webHidden/>
          </w:rPr>
          <w:fldChar w:fldCharType="separate"/>
        </w:r>
        <w:r w:rsidR="00F629E0">
          <w:rPr>
            <w:noProof/>
            <w:webHidden/>
          </w:rPr>
          <w:t>12</w:t>
        </w:r>
        <w:r w:rsidR="00F629E0">
          <w:rPr>
            <w:noProof/>
            <w:webHidden/>
          </w:rPr>
          <w:fldChar w:fldCharType="end"/>
        </w:r>
      </w:hyperlink>
    </w:p>
    <w:p w14:paraId="4B2F08E5" w14:textId="3C123807" w:rsidR="00F629E0" w:rsidRDefault="005F672A">
      <w:pPr>
        <w:pStyle w:val="TableofFigures"/>
        <w:tabs>
          <w:tab w:val="right" w:leader="dot" w:pos="9350"/>
        </w:tabs>
        <w:rPr>
          <w:noProof/>
        </w:rPr>
      </w:pPr>
      <w:hyperlink r:id="rId11" w:anchor="_Toc515983750" w:history="1">
        <w:r w:rsidR="00F629E0" w:rsidRPr="004C3451">
          <w:rPr>
            <w:rStyle w:val="Hyperlink"/>
            <w:noProof/>
          </w:rPr>
          <w:t>Figure 9 : Kakria and Kitipaqang research paper high-level architecture</w:t>
        </w:r>
        <w:r w:rsidR="00F629E0">
          <w:rPr>
            <w:noProof/>
            <w:webHidden/>
          </w:rPr>
          <w:tab/>
        </w:r>
        <w:r w:rsidR="00F629E0">
          <w:rPr>
            <w:noProof/>
            <w:webHidden/>
          </w:rPr>
          <w:fldChar w:fldCharType="begin"/>
        </w:r>
        <w:r w:rsidR="00F629E0">
          <w:rPr>
            <w:noProof/>
            <w:webHidden/>
          </w:rPr>
          <w:instrText xml:space="preserve"> PAGEREF _Toc515983750 \h </w:instrText>
        </w:r>
        <w:r w:rsidR="00F629E0">
          <w:rPr>
            <w:noProof/>
            <w:webHidden/>
          </w:rPr>
        </w:r>
        <w:r w:rsidR="00F629E0">
          <w:rPr>
            <w:noProof/>
            <w:webHidden/>
          </w:rPr>
          <w:fldChar w:fldCharType="separate"/>
        </w:r>
        <w:r w:rsidR="00F629E0">
          <w:rPr>
            <w:noProof/>
            <w:webHidden/>
          </w:rPr>
          <w:t>13</w:t>
        </w:r>
        <w:r w:rsidR="00F629E0">
          <w:rPr>
            <w:noProof/>
            <w:webHidden/>
          </w:rPr>
          <w:fldChar w:fldCharType="end"/>
        </w:r>
      </w:hyperlink>
    </w:p>
    <w:p w14:paraId="66750E15" w14:textId="254E755F" w:rsidR="00F629E0" w:rsidRDefault="005F672A">
      <w:pPr>
        <w:pStyle w:val="TableofFigures"/>
        <w:tabs>
          <w:tab w:val="right" w:leader="dot" w:pos="9350"/>
        </w:tabs>
        <w:rPr>
          <w:noProof/>
        </w:rPr>
      </w:pPr>
      <w:hyperlink r:id="rId12" w:anchor="_Toc515983751" w:history="1">
        <w:r w:rsidR="00F629E0" w:rsidRPr="004C3451">
          <w:rPr>
            <w:rStyle w:val="Hyperlink"/>
            <w:noProof/>
          </w:rPr>
          <w:t>Figure 10 : BSN high-level architecture</w:t>
        </w:r>
        <w:r w:rsidR="00F629E0">
          <w:rPr>
            <w:noProof/>
            <w:webHidden/>
          </w:rPr>
          <w:tab/>
        </w:r>
        <w:r w:rsidR="00F629E0">
          <w:rPr>
            <w:noProof/>
            <w:webHidden/>
          </w:rPr>
          <w:fldChar w:fldCharType="begin"/>
        </w:r>
        <w:r w:rsidR="00F629E0">
          <w:rPr>
            <w:noProof/>
            <w:webHidden/>
          </w:rPr>
          <w:instrText xml:space="preserve"> PAGEREF _Toc515983751 \h </w:instrText>
        </w:r>
        <w:r w:rsidR="00F629E0">
          <w:rPr>
            <w:noProof/>
            <w:webHidden/>
          </w:rPr>
        </w:r>
        <w:r w:rsidR="00F629E0">
          <w:rPr>
            <w:noProof/>
            <w:webHidden/>
          </w:rPr>
          <w:fldChar w:fldCharType="separate"/>
        </w:r>
        <w:r w:rsidR="00F629E0">
          <w:rPr>
            <w:noProof/>
            <w:webHidden/>
          </w:rPr>
          <w:t>14</w:t>
        </w:r>
        <w:r w:rsidR="00F629E0">
          <w:rPr>
            <w:noProof/>
            <w:webHidden/>
          </w:rPr>
          <w:fldChar w:fldCharType="end"/>
        </w:r>
      </w:hyperlink>
    </w:p>
    <w:p w14:paraId="33AA341D" w14:textId="7B923831" w:rsidR="00F629E0" w:rsidRDefault="005F672A">
      <w:pPr>
        <w:pStyle w:val="TableofFigures"/>
        <w:tabs>
          <w:tab w:val="right" w:leader="dot" w:pos="9350"/>
        </w:tabs>
        <w:rPr>
          <w:noProof/>
        </w:rPr>
      </w:pPr>
      <w:hyperlink r:id="rId13" w:anchor="_Toc515983752" w:history="1">
        <w:r w:rsidR="00F629E0" w:rsidRPr="004C3451">
          <w:rPr>
            <w:rStyle w:val="Hyperlink"/>
            <w:noProof/>
          </w:rPr>
          <w:t>Figure 11 : Chralampos and Ilias’s research paper high-level architecture</w:t>
        </w:r>
        <w:r w:rsidR="00F629E0">
          <w:rPr>
            <w:noProof/>
            <w:webHidden/>
          </w:rPr>
          <w:tab/>
        </w:r>
        <w:r w:rsidR="00F629E0">
          <w:rPr>
            <w:noProof/>
            <w:webHidden/>
          </w:rPr>
          <w:fldChar w:fldCharType="begin"/>
        </w:r>
        <w:r w:rsidR="00F629E0">
          <w:rPr>
            <w:noProof/>
            <w:webHidden/>
          </w:rPr>
          <w:instrText xml:space="preserve"> PAGEREF _Toc515983752 \h </w:instrText>
        </w:r>
        <w:r w:rsidR="00F629E0">
          <w:rPr>
            <w:noProof/>
            <w:webHidden/>
          </w:rPr>
        </w:r>
        <w:r w:rsidR="00F629E0">
          <w:rPr>
            <w:noProof/>
            <w:webHidden/>
          </w:rPr>
          <w:fldChar w:fldCharType="separate"/>
        </w:r>
        <w:r w:rsidR="00F629E0">
          <w:rPr>
            <w:noProof/>
            <w:webHidden/>
          </w:rPr>
          <w:t>15</w:t>
        </w:r>
        <w:r w:rsidR="00F629E0">
          <w:rPr>
            <w:noProof/>
            <w:webHidden/>
          </w:rPr>
          <w:fldChar w:fldCharType="end"/>
        </w:r>
      </w:hyperlink>
    </w:p>
    <w:p w14:paraId="239E1960" w14:textId="0D1ABB46" w:rsidR="00F629E0" w:rsidRDefault="005F672A">
      <w:pPr>
        <w:pStyle w:val="TableofFigures"/>
        <w:tabs>
          <w:tab w:val="right" w:leader="dot" w:pos="9350"/>
        </w:tabs>
        <w:rPr>
          <w:noProof/>
        </w:rPr>
      </w:pPr>
      <w:hyperlink w:anchor="_Toc515983753" w:history="1">
        <w:r w:rsidR="00F629E0" w:rsidRPr="004C3451">
          <w:rPr>
            <w:rStyle w:val="Hyperlink"/>
            <w:rFonts w:ascii="Avenir Roman" w:hAnsi="Avenir Roman"/>
            <w:noProof/>
          </w:rPr>
          <w:t>Figure 12 : Marcel research paper high-level architecture</w:t>
        </w:r>
        <w:r w:rsidR="00F629E0">
          <w:rPr>
            <w:noProof/>
            <w:webHidden/>
          </w:rPr>
          <w:tab/>
        </w:r>
        <w:r w:rsidR="00F629E0">
          <w:rPr>
            <w:noProof/>
            <w:webHidden/>
          </w:rPr>
          <w:fldChar w:fldCharType="begin"/>
        </w:r>
        <w:r w:rsidR="00F629E0">
          <w:rPr>
            <w:noProof/>
            <w:webHidden/>
          </w:rPr>
          <w:instrText xml:space="preserve"> PAGEREF _Toc515983753 \h </w:instrText>
        </w:r>
        <w:r w:rsidR="00F629E0">
          <w:rPr>
            <w:noProof/>
            <w:webHidden/>
          </w:rPr>
        </w:r>
        <w:r w:rsidR="00F629E0">
          <w:rPr>
            <w:noProof/>
            <w:webHidden/>
          </w:rPr>
          <w:fldChar w:fldCharType="separate"/>
        </w:r>
        <w:r w:rsidR="00F629E0">
          <w:rPr>
            <w:noProof/>
            <w:webHidden/>
          </w:rPr>
          <w:t>16</w:t>
        </w:r>
        <w:r w:rsidR="00F629E0">
          <w:rPr>
            <w:noProof/>
            <w:webHidden/>
          </w:rPr>
          <w:fldChar w:fldCharType="end"/>
        </w:r>
      </w:hyperlink>
    </w:p>
    <w:p w14:paraId="03402D61" w14:textId="2006533A" w:rsidR="00F629E0" w:rsidRDefault="005F672A">
      <w:pPr>
        <w:pStyle w:val="TableofFigures"/>
        <w:tabs>
          <w:tab w:val="right" w:leader="dot" w:pos="9350"/>
        </w:tabs>
        <w:rPr>
          <w:noProof/>
        </w:rPr>
      </w:pPr>
      <w:hyperlink r:id="rId14" w:anchor="_Toc515983754" w:history="1">
        <w:r w:rsidR="00F629E0" w:rsidRPr="004C3451">
          <w:rPr>
            <w:rStyle w:val="Hyperlink"/>
            <w:noProof/>
          </w:rPr>
          <w:t>Figure 13 : Salomi’s research paper high-level architecture</w:t>
        </w:r>
        <w:r w:rsidR="00F629E0">
          <w:rPr>
            <w:noProof/>
            <w:webHidden/>
          </w:rPr>
          <w:tab/>
        </w:r>
        <w:r w:rsidR="00F629E0">
          <w:rPr>
            <w:noProof/>
            <w:webHidden/>
          </w:rPr>
          <w:fldChar w:fldCharType="begin"/>
        </w:r>
        <w:r w:rsidR="00F629E0">
          <w:rPr>
            <w:noProof/>
            <w:webHidden/>
          </w:rPr>
          <w:instrText xml:space="preserve"> PAGEREF _Toc515983754 \h </w:instrText>
        </w:r>
        <w:r w:rsidR="00F629E0">
          <w:rPr>
            <w:noProof/>
            <w:webHidden/>
          </w:rPr>
        </w:r>
        <w:r w:rsidR="00F629E0">
          <w:rPr>
            <w:noProof/>
            <w:webHidden/>
          </w:rPr>
          <w:fldChar w:fldCharType="separate"/>
        </w:r>
        <w:r w:rsidR="00F629E0">
          <w:rPr>
            <w:noProof/>
            <w:webHidden/>
          </w:rPr>
          <w:t>17</w:t>
        </w:r>
        <w:r w:rsidR="00F629E0">
          <w:rPr>
            <w:noProof/>
            <w:webHidden/>
          </w:rPr>
          <w:fldChar w:fldCharType="end"/>
        </w:r>
      </w:hyperlink>
    </w:p>
    <w:p w14:paraId="501989E0" w14:textId="3D687C8B" w:rsidR="00F629E0" w:rsidRDefault="005F672A">
      <w:pPr>
        <w:pStyle w:val="TableofFigures"/>
        <w:tabs>
          <w:tab w:val="right" w:leader="dot" w:pos="9350"/>
        </w:tabs>
        <w:rPr>
          <w:noProof/>
        </w:rPr>
      </w:pPr>
      <w:hyperlink w:anchor="_Toc515983755" w:history="1">
        <w:r w:rsidR="00F629E0" w:rsidRPr="004C3451">
          <w:rPr>
            <w:rStyle w:val="Hyperlink"/>
            <w:rFonts w:ascii="Avenir Roman" w:hAnsi="Avenir Roman"/>
            <w:noProof/>
          </w:rPr>
          <w:t>Figure 14 : Use-Case Diagram</w:t>
        </w:r>
        <w:r w:rsidR="00F629E0">
          <w:rPr>
            <w:noProof/>
            <w:webHidden/>
          </w:rPr>
          <w:tab/>
        </w:r>
        <w:r w:rsidR="00F629E0">
          <w:rPr>
            <w:noProof/>
            <w:webHidden/>
          </w:rPr>
          <w:fldChar w:fldCharType="begin"/>
        </w:r>
        <w:r w:rsidR="00F629E0">
          <w:rPr>
            <w:noProof/>
            <w:webHidden/>
          </w:rPr>
          <w:instrText xml:space="preserve"> PAGEREF _Toc515983755 \h </w:instrText>
        </w:r>
        <w:r w:rsidR="00F629E0">
          <w:rPr>
            <w:noProof/>
            <w:webHidden/>
          </w:rPr>
        </w:r>
        <w:r w:rsidR="00F629E0">
          <w:rPr>
            <w:noProof/>
            <w:webHidden/>
          </w:rPr>
          <w:fldChar w:fldCharType="separate"/>
        </w:r>
        <w:r w:rsidR="00F629E0">
          <w:rPr>
            <w:noProof/>
            <w:webHidden/>
          </w:rPr>
          <w:t>21</w:t>
        </w:r>
        <w:r w:rsidR="00F629E0">
          <w:rPr>
            <w:noProof/>
            <w:webHidden/>
          </w:rPr>
          <w:fldChar w:fldCharType="end"/>
        </w:r>
      </w:hyperlink>
    </w:p>
    <w:p w14:paraId="7ECB3396" w14:textId="3EF4F0E2" w:rsidR="00F629E0" w:rsidRDefault="005F672A">
      <w:pPr>
        <w:pStyle w:val="TableofFigures"/>
        <w:tabs>
          <w:tab w:val="right" w:leader="dot" w:pos="9350"/>
        </w:tabs>
        <w:rPr>
          <w:noProof/>
        </w:rPr>
      </w:pPr>
      <w:hyperlink w:anchor="_Toc515983756" w:history="1">
        <w:r w:rsidR="00F629E0" w:rsidRPr="004C3451">
          <w:rPr>
            <w:rStyle w:val="Hyperlink"/>
            <w:rFonts w:ascii="Avenir Roman" w:hAnsi="Avenir Roman"/>
            <w:noProof/>
          </w:rPr>
          <w:t>Figure 15 : Waterfall diagram</w:t>
        </w:r>
        <w:r w:rsidR="00F629E0">
          <w:rPr>
            <w:noProof/>
            <w:webHidden/>
          </w:rPr>
          <w:tab/>
        </w:r>
        <w:r w:rsidR="00F629E0">
          <w:rPr>
            <w:noProof/>
            <w:webHidden/>
          </w:rPr>
          <w:fldChar w:fldCharType="begin"/>
        </w:r>
        <w:r w:rsidR="00F629E0">
          <w:rPr>
            <w:noProof/>
            <w:webHidden/>
          </w:rPr>
          <w:instrText xml:space="preserve"> PAGEREF _Toc515983756 \h </w:instrText>
        </w:r>
        <w:r w:rsidR="00F629E0">
          <w:rPr>
            <w:noProof/>
            <w:webHidden/>
          </w:rPr>
        </w:r>
        <w:r w:rsidR="00F629E0">
          <w:rPr>
            <w:noProof/>
            <w:webHidden/>
          </w:rPr>
          <w:fldChar w:fldCharType="separate"/>
        </w:r>
        <w:r w:rsidR="00F629E0">
          <w:rPr>
            <w:noProof/>
            <w:webHidden/>
          </w:rPr>
          <w:t>29</w:t>
        </w:r>
        <w:r w:rsidR="00F629E0">
          <w:rPr>
            <w:noProof/>
            <w:webHidden/>
          </w:rPr>
          <w:fldChar w:fldCharType="end"/>
        </w:r>
      </w:hyperlink>
    </w:p>
    <w:p w14:paraId="5486F0D6" w14:textId="621BB225" w:rsidR="00F629E0" w:rsidRDefault="005F672A">
      <w:pPr>
        <w:pStyle w:val="TableofFigures"/>
        <w:tabs>
          <w:tab w:val="right" w:leader="dot" w:pos="9350"/>
        </w:tabs>
        <w:rPr>
          <w:noProof/>
        </w:rPr>
      </w:pPr>
      <w:hyperlink w:anchor="_Toc515983757" w:history="1">
        <w:r w:rsidR="00F629E0" w:rsidRPr="004C3451">
          <w:rPr>
            <w:rStyle w:val="Hyperlink"/>
            <w:noProof/>
          </w:rPr>
          <w:t>Figure 16:</w:t>
        </w:r>
        <w:r w:rsidR="00F629E0" w:rsidRPr="004C3451">
          <w:rPr>
            <w:rStyle w:val="Hyperlink"/>
            <w:rFonts w:ascii="Avenir Roman" w:hAnsi="Avenir Roman"/>
            <w:noProof/>
          </w:rPr>
          <w:t xml:space="preserve"> High Level Architecture</w:t>
        </w:r>
        <w:r w:rsidR="00F629E0">
          <w:rPr>
            <w:noProof/>
            <w:webHidden/>
          </w:rPr>
          <w:tab/>
        </w:r>
        <w:r w:rsidR="00F629E0">
          <w:rPr>
            <w:noProof/>
            <w:webHidden/>
          </w:rPr>
          <w:fldChar w:fldCharType="begin"/>
        </w:r>
        <w:r w:rsidR="00F629E0">
          <w:rPr>
            <w:noProof/>
            <w:webHidden/>
          </w:rPr>
          <w:instrText xml:space="preserve"> PAGEREF _Toc515983757 \h </w:instrText>
        </w:r>
        <w:r w:rsidR="00F629E0">
          <w:rPr>
            <w:noProof/>
            <w:webHidden/>
          </w:rPr>
        </w:r>
        <w:r w:rsidR="00F629E0">
          <w:rPr>
            <w:noProof/>
            <w:webHidden/>
          </w:rPr>
          <w:fldChar w:fldCharType="separate"/>
        </w:r>
        <w:r w:rsidR="00F629E0">
          <w:rPr>
            <w:noProof/>
            <w:webHidden/>
          </w:rPr>
          <w:t>31</w:t>
        </w:r>
        <w:r w:rsidR="00F629E0">
          <w:rPr>
            <w:noProof/>
            <w:webHidden/>
          </w:rPr>
          <w:fldChar w:fldCharType="end"/>
        </w:r>
      </w:hyperlink>
    </w:p>
    <w:p w14:paraId="57D21895" w14:textId="5C8ECEF1" w:rsidR="00F629E0" w:rsidRDefault="005F672A">
      <w:pPr>
        <w:pStyle w:val="TableofFigures"/>
        <w:tabs>
          <w:tab w:val="right" w:leader="dot" w:pos="9350"/>
        </w:tabs>
        <w:rPr>
          <w:noProof/>
        </w:rPr>
      </w:pPr>
      <w:hyperlink r:id="rId15" w:anchor="_Toc515983758" w:history="1">
        <w:r w:rsidR="00F629E0" w:rsidRPr="004C3451">
          <w:rPr>
            <w:rStyle w:val="Hyperlink"/>
            <w:noProof/>
          </w:rPr>
          <w:t>Figure 17 : System Circuit Diagram</w:t>
        </w:r>
        <w:r w:rsidR="00F629E0">
          <w:rPr>
            <w:noProof/>
            <w:webHidden/>
          </w:rPr>
          <w:tab/>
        </w:r>
        <w:r w:rsidR="00F629E0">
          <w:rPr>
            <w:noProof/>
            <w:webHidden/>
          </w:rPr>
          <w:fldChar w:fldCharType="begin"/>
        </w:r>
        <w:r w:rsidR="00F629E0">
          <w:rPr>
            <w:noProof/>
            <w:webHidden/>
          </w:rPr>
          <w:instrText xml:space="preserve"> PAGEREF _Toc515983758 \h </w:instrText>
        </w:r>
        <w:r w:rsidR="00F629E0">
          <w:rPr>
            <w:noProof/>
            <w:webHidden/>
          </w:rPr>
        </w:r>
        <w:r w:rsidR="00F629E0">
          <w:rPr>
            <w:noProof/>
            <w:webHidden/>
          </w:rPr>
          <w:fldChar w:fldCharType="separate"/>
        </w:r>
        <w:r w:rsidR="00F629E0">
          <w:rPr>
            <w:noProof/>
            <w:webHidden/>
          </w:rPr>
          <w:t>39</w:t>
        </w:r>
        <w:r w:rsidR="00F629E0">
          <w:rPr>
            <w:noProof/>
            <w:webHidden/>
          </w:rPr>
          <w:fldChar w:fldCharType="end"/>
        </w:r>
      </w:hyperlink>
    </w:p>
    <w:p w14:paraId="3205F9FA" w14:textId="04D6B4DF" w:rsidR="00F629E0" w:rsidRDefault="005F672A">
      <w:pPr>
        <w:pStyle w:val="TableofFigures"/>
        <w:tabs>
          <w:tab w:val="right" w:leader="dot" w:pos="9350"/>
        </w:tabs>
        <w:rPr>
          <w:noProof/>
        </w:rPr>
      </w:pPr>
      <w:hyperlink w:anchor="_Toc515983759" w:history="1">
        <w:r w:rsidR="00F629E0" w:rsidRPr="004C3451">
          <w:rPr>
            <w:rStyle w:val="Hyperlink"/>
            <w:rFonts w:ascii="Avenir Roman" w:hAnsi="Avenir Roman"/>
            <w:noProof/>
          </w:rPr>
          <w:t>Figure 18 : Application Logic Flow Chart</w:t>
        </w:r>
        <w:r w:rsidR="00F629E0">
          <w:rPr>
            <w:noProof/>
            <w:webHidden/>
          </w:rPr>
          <w:tab/>
        </w:r>
        <w:r w:rsidR="00F629E0">
          <w:rPr>
            <w:noProof/>
            <w:webHidden/>
          </w:rPr>
          <w:fldChar w:fldCharType="begin"/>
        </w:r>
        <w:r w:rsidR="00F629E0">
          <w:rPr>
            <w:noProof/>
            <w:webHidden/>
          </w:rPr>
          <w:instrText xml:space="preserve"> PAGEREF _Toc515983759 \h </w:instrText>
        </w:r>
        <w:r w:rsidR="00F629E0">
          <w:rPr>
            <w:noProof/>
            <w:webHidden/>
          </w:rPr>
        </w:r>
        <w:r w:rsidR="00F629E0">
          <w:rPr>
            <w:noProof/>
            <w:webHidden/>
          </w:rPr>
          <w:fldChar w:fldCharType="separate"/>
        </w:r>
        <w:r w:rsidR="00F629E0">
          <w:rPr>
            <w:noProof/>
            <w:webHidden/>
          </w:rPr>
          <w:t>42</w:t>
        </w:r>
        <w:r w:rsidR="00F629E0">
          <w:rPr>
            <w:noProof/>
            <w:webHidden/>
          </w:rPr>
          <w:fldChar w:fldCharType="end"/>
        </w:r>
      </w:hyperlink>
    </w:p>
    <w:p w14:paraId="2A53AA3D" w14:textId="492D52E9" w:rsidR="00F629E0" w:rsidRDefault="005F672A">
      <w:pPr>
        <w:pStyle w:val="TableofFigures"/>
        <w:tabs>
          <w:tab w:val="right" w:leader="dot" w:pos="9350"/>
        </w:tabs>
        <w:rPr>
          <w:noProof/>
        </w:rPr>
      </w:pPr>
      <w:hyperlink w:anchor="_Toc515983760" w:history="1">
        <w:r w:rsidR="00F629E0" w:rsidRPr="004C3451">
          <w:rPr>
            <w:rStyle w:val="Hyperlink"/>
            <w:rFonts w:ascii="Avenir Roman" w:hAnsi="Avenir Roman"/>
            <w:noProof/>
          </w:rPr>
          <w:t>Figure 19 : ESP8266 NodeMCU Flowchart</w:t>
        </w:r>
        <w:r w:rsidR="00F629E0">
          <w:rPr>
            <w:noProof/>
            <w:webHidden/>
          </w:rPr>
          <w:tab/>
        </w:r>
        <w:r w:rsidR="00F629E0">
          <w:rPr>
            <w:noProof/>
            <w:webHidden/>
          </w:rPr>
          <w:fldChar w:fldCharType="begin"/>
        </w:r>
        <w:r w:rsidR="00F629E0">
          <w:rPr>
            <w:noProof/>
            <w:webHidden/>
          </w:rPr>
          <w:instrText xml:space="preserve"> PAGEREF _Toc515983760 \h </w:instrText>
        </w:r>
        <w:r w:rsidR="00F629E0">
          <w:rPr>
            <w:noProof/>
            <w:webHidden/>
          </w:rPr>
        </w:r>
        <w:r w:rsidR="00F629E0">
          <w:rPr>
            <w:noProof/>
            <w:webHidden/>
          </w:rPr>
          <w:fldChar w:fldCharType="separate"/>
        </w:r>
        <w:r w:rsidR="00F629E0">
          <w:rPr>
            <w:noProof/>
            <w:webHidden/>
          </w:rPr>
          <w:t>45</w:t>
        </w:r>
        <w:r w:rsidR="00F629E0">
          <w:rPr>
            <w:noProof/>
            <w:webHidden/>
          </w:rPr>
          <w:fldChar w:fldCharType="end"/>
        </w:r>
      </w:hyperlink>
    </w:p>
    <w:p w14:paraId="66B6A566" w14:textId="37D014C2" w:rsidR="00F629E0" w:rsidRDefault="005F672A">
      <w:pPr>
        <w:pStyle w:val="TableofFigures"/>
        <w:tabs>
          <w:tab w:val="right" w:leader="dot" w:pos="9350"/>
        </w:tabs>
        <w:rPr>
          <w:noProof/>
        </w:rPr>
      </w:pPr>
      <w:hyperlink w:anchor="_Toc515983761" w:history="1">
        <w:r w:rsidR="00F629E0" w:rsidRPr="004C3451">
          <w:rPr>
            <w:rStyle w:val="Hyperlink"/>
            <w:rFonts w:ascii="Avenir Roman" w:hAnsi="Avenir Roman"/>
            <w:noProof/>
          </w:rPr>
          <w:t>Figure 20 : Arduino Uno Flowchart</w:t>
        </w:r>
        <w:r w:rsidR="00F629E0">
          <w:rPr>
            <w:noProof/>
            <w:webHidden/>
          </w:rPr>
          <w:tab/>
        </w:r>
        <w:r w:rsidR="00F629E0">
          <w:rPr>
            <w:noProof/>
            <w:webHidden/>
          </w:rPr>
          <w:fldChar w:fldCharType="begin"/>
        </w:r>
        <w:r w:rsidR="00F629E0">
          <w:rPr>
            <w:noProof/>
            <w:webHidden/>
          </w:rPr>
          <w:instrText xml:space="preserve"> PAGEREF _Toc515983761 \h </w:instrText>
        </w:r>
        <w:r w:rsidR="00F629E0">
          <w:rPr>
            <w:noProof/>
            <w:webHidden/>
          </w:rPr>
        </w:r>
        <w:r w:rsidR="00F629E0">
          <w:rPr>
            <w:noProof/>
            <w:webHidden/>
          </w:rPr>
          <w:fldChar w:fldCharType="separate"/>
        </w:r>
        <w:r w:rsidR="00F629E0">
          <w:rPr>
            <w:noProof/>
            <w:webHidden/>
          </w:rPr>
          <w:t>47</w:t>
        </w:r>
        <w:r w:rsidR="00F629E0">
          <w:rPr>
            <w:noProof/>
            <w:webHidden/>
          </w:rPr>
          <w:fldChar w:fldCharType="end"/>
        </w:r>
      </w:hyperlink>
    </w:p>
    <w:p w14:paraId="07F41F96" w14:textId="06148871" w:rsidR="00F629E0" w:rsidRDefault="005F672A">
      <w:pPr>
        <w:pStyle w:val="TableofFigures"/>
        <w:tabs>
          <w:tab w:val="right" w:leader="dot" w:pos="9350"/>
        </w:tabs>
        <w:rPr>
          <w:noProof/>
        </w:rPr>
      </w:pPr>
      <w:hyperlink w:anchor="_Toc515983762" w:history="1">
        <w:r w:rsidR="00F629E0" w:rsidRPr="004C3451">
          <w:rPr>
            <w:rStyle w:val="Hyperlink"/>
            <w:rFonts w:ascii="Avenir Roman" w:hAnsi="Avenir Roman"/>
            <w:noProof/>
          </w:rPr>
          <w:t>Figure 21 : doctors DB</w:t>
        </w:r>
        <w:r w:rsidR="00F629E0">
          <w:rPr>
            <w:noProof/>
            <w:webHidden/>
          </w:rPr>
          <w:tab/>
        </w:r>
        <w:r w:rsidR="00F629E0">
          <w:rPr>
            <w:noProof/>
            <w:webHidden/>
          </w:rPr>
          <w:fldChar w:fldCharType="begin"/>
        </w:r>
        <w:r w:rsidR="00F629E0">
          <w:rPr>
            <w:noProof/>
            <w:webHidden/>
          </w:rPr>
          <w:instrText xml:space="preserve"> PAGEREF _Toc515983762 \h </w:instrText>
        </w:r>
        <w:r w:rsidR="00F629E0">
          <w:rPr>
            <w:noProof/>
            <w:webHidden/>
          </w:rPr>
        </w:r>
        <w:r w:rsidR="00F629E0">
          <w:rPr>
            <w:noProof/>
            <w:webHidden/>
          </w:rPr>
          <w:fldChar w:fldCharType="separate"/>
        </w:r>
        <w:r w:rsidR="00F629E0">
          <w:rPr>
            <w:noProof/>
            <w:webHidden/>
          </w:rPr>
          <w:t>48</w:t>
        </w:r>
        <w:r w:rsidR="00F629E0">
          <w:rPr>
            <w:noProof/>
            <w:webHidden/>
          </w:rPr>
          <w:fldChar w:fldCharType="end"/>
        </w:r>
      </w:hyperlink>
    </w:p>
    <w:p w14:paraId="3B6C75B0" w14:textId="13F9DDB0" w:rsidR="00F629E0" w:rsidRDefault="005F672A">
      <w:pPr>
        <w:pStyle w:val="TableofFigures"/>
        <w:tabs>
          <w:tab w:val="right" w:leader="dot" w:pos="9350"/>
        </w:tabs>
        <w:rPr>
          <w:noProof/>
        </w:rPr>
      </w:pPr>
      <w:hyperlink w:anchor="_Toc515983763" w:history="1">
        <w:r w:rsidR="00F629E0" w:rsidRPr="004C3451">
          <w:rPr>
            <w:rStyle w:val="Hyperlink"/>
            <w:rFonts w:ascii="Avenir Roman" w:hAnsi="Avenir Roman"/>
            <w:noProof/>
          </w:rPr>
          <w:t>Figure 22 : Sensors Readings DB</w:t>
        </w:r>
        <w:r w:rsidR="00F629E0">
          <w:rPr>
            <w:noProof/>
            <w:webHidden/>
          </w:rPr>
          <w:tab/>
        </w:r>
        <w:r w:rsidR="00F629E0">
          <w:rPr>
            <w:noProof/>
            <w:webHidden/>
          </w:rPr>
          <w:fldChar w:fldCharType="begin"/>
        </w:r>
        <w:r w:rsidR="00F629E0">
          <w:rPr>
            <w:noProof/>
            <w:webHidden/>
          </w:rPr>
          <w:instrText xml:space="preserve"> PAGEREF _Toc515983763 \h </w:instrText>
        </w:r>
        <w:r w:rsidR="00F629E0">
          <w:rPr>
            <w:noProof/>
            <w:webHidden/>
          </w:rPr>
        </w:r>
        <w:r w:rsidR="00F629E0">
          <w:rPr>
            <w:noProof/>
            <w:webHidden/>
          </w:rPr>
          <w:fldChar w:fldCharType="separate"/>
        </w:r>
        <w:r w:rsidR="00F629E0">
          <w:rPr>
            <w:noProof/>
            <w:webHidden/>
          </w:rPr>
          <w:t>49</w:t>
        </w:r>
        <w:r w:rsidR="00F629E0">
          <w:rPr>
            <w:noProof/>
            <w:webHidden/>
          </w:rPr>
          <w:fldChar w:fldCharType="end"/>
        </w:r>
      </w:hyperlink>
    </w:p>
    <w:p w14:paraId="4AEBC39E" w14:textId="6BE8B5B2" w:rsidR="00F629E0" w:rsidRDefault="005F672A">
      <w:pPr>
        <w:pStyle w:val="TableofFigures"/>
        <w:tabs>
          <w:tab w:val="right" w:leader="dot" w:pos="9350"/>
        </w:tabs>
        <w:rPr>
          <w:noProof/>
        </w:rPr>
      </w:pPr>
      <w:hyperlink w:anchor="_Toc515983764" w:history="1">
        <w:r w:rsidR="00F629E0" w:rsidRPr="004C3451">
          <w:rPr>
            <w:rStyle w:val="Hyperlink"/>
            <w:rFonts w:ascii="Avenir Roman" w:hAnsi="Avenir Roman"/>
            <w:noProof/>
          </w:rPr>
          <w:t>Figure 23 : Temperature sensor node (node ’1’) and the child nodes under</w:t>
        </w:r>
        <w:r w:rsidR="00F629E0">
          <w:rPr>
            <w:noProof/>
            <w:webHidden/>
          </w:rPr>
          <w:tab/>
        </w:r>
        <w:r w:rsidR="00F629E0">
          <w:rPr>
            <w:noProof/>
            <w:webHidden/>
          </w:rPr>
          <w:fldChar w:fldCharType="begin"/>
        </w:r>
        <w:r w:rsidR="00F629E0">
          <w:rPr>
            <w:noProof/>
            <w:webHidden/>
          </w:rPr>
          <w:instrText xml:space="preserve"> PAGEREF _Toc515983764 \h </w:instrText>
        </w:r>
        <w:r w:rsidR="00F629E0">
          <w:rPr>
            <w:noProof/>
            <w:webHidden/>
          </w:rPr>
        </w:r>
        <w:r w:rsidR="00F629E0">
          <w:rPr>
            <w:noProof/>
            <w:webHidden/>
          </w:rPr>
          <w:fldChar w:fldCharType="separate"/>
        </w:r>
        <w:r w:rsidR="00F629E0">
          <w:rPr>
            <w:noProof/>
            <w:webHidden/>
          </w:rPr>
          <w:t>49</w:t>
        </w:r>
        <w:r w:rsidR="00F629E0">
          <w:rPr>
            <w:noProof/>
            <w:webHidden/>
          </w:rPr>
          <w:fldChar w:fldCharType="end"/>
        </w:r>
      </w:hyperlink>
    </w:p>
    <w:p w14:paraId="51BC66B4" w14:textId="521850A2" w:rsidR="00F629E0" w:rsidRDefault="005F672A">
      <w:pPr>
        <w:pStyle w:val="TableofFigures"/>
        <w:tabs>
          <w:tab w:val="right" w:leader="dot" w:pos="9350"/>
        </w:tabs>
        <w:rPr>
          <w:noProof/>
        </w:rPr>
      </w:pPr>
      <w:hyperlink w:anchor="_Toc515983765" w:history="1">
        <w:r w:rsidR="00F629E0" w:rsidRPr="004C3451">
          <w:rPr>
            <w:rStyle w:val="Hyperlink"/>
            <w:rFonts w:ascii="Avenir Roman" w:hAnsi="Avenir Roman"/>
            <w:noProof/>
          </w:rPr>
          <w:t>Figure 24 : Temperature sensor single reading information</w:t>
        </w:r>
        <w:r w:rsidR="00F629E0">
          <w:rPr>
            <w:noProof/>
            <w:webHidden/>
          </w:rPr>
          <w:tab/>
        </w:r>
        <w:r w:rsidR="00F629E0">
          <w:rPr>
            <w:noProof/>
            <w:webHidden/>
          </w:rPr>
          <w:fldChar w:fldCharType="begin"/>
        </w:r>
        <w:r w:rsidR="00F629E0">
          <w:rPr>
            <w:noProof/>
            <w:webHidden/>
          </w:rPr>
          <w:instrText xml:space="preserve"> PAGEREF _Toc515983765 \h </w:instrText>
        </w:r>
        <w:r w:rsidR="00F629E0">
          <w:rPr>
            <w:noProof/>
            <w:webHidden/>
          </w:rPr>
        </w:r>
        <w:r w:rsidR="00F629E0">
          <w:rPr>
            <w:noProof/>
            <w:webHidden/>
          </w:rPr>
          <w:fldChar w:fldCharType="separate"/>
        </w:r>
        <w:r w:rsidR="00F629E0">
          <w:rPr>
            <w:noProof/>
            <w:webHidden/>
          </w:rPr>
          <w:t>50</w:t>
        </w:r>
        <w:r w:rsidR="00F629E0">
          <w:rPr>
            <w:noProof/>
            <w:webHidden/>
          </w:rPr>
          <w:fldChar w:fldCharType="end"/>
        </w:r>
      </w:hyperlink>
    </w:p>
    <w:p w14:paraId="43BCED38" w14:textId="13D3C976" w:rsidR="00F629E0" w:rsidRDefault="005F672A">
      <w:pPr>
        <w:pStyle w:val="TableofFigures"/>
        <w:tabs>
          <w:tab w:val="right" w:leader="dot" w:pos="9350"/>
        </w:tabs>
        <w:rPr>
          <w:noProof/>
        </w:rPr>
      </w:pPr>
      <w:hyperlink w:anchor="_Toc515983766" w:history="1">
        <w:r w:rsidR="00F629E0" w:rsidRPr="004C3451">
          <w:rPr>
            <w:rStyle w:val="Hyperlink"/>
            <w:rFonts w:ascii="Avenir Roman" w:hAnsi="Avenir Roman"/>
            <w:noProof/>
          </w:rPr>
          <w:t>Figure 25 : ‘users’ DB and child nodes</w:t>
        </w:r>
        <w:r w:rsidR="00F629E0">
          <w:rPr>
            <w:noProof/>
            <w:webHidden/>
          </w:rPr>
          <w:tab/>
        </w:r>
        <w:r w:rsidR="00F629E0">
          <w:rPr>
            <w:noProof/>
            <w:webHidden/>
          </w:rPr>
          <w:fldChar w:fldCharType="begin"/>
        </w:r>
        <w:r w:rsidR="00F629E0">
          <w:rPr>
            <w:noProof/>
            <w:webHidden/>
          </w:rPr>
          <w:instrText xml:space="preserve"> PAGEREF _Toc515983766 \h </w:instrText>
        </w:r>
        <w:r w:rsidR="00F629E0">
          <w:rPr>
            <w:noProof/>
            <w:webHidden/>
          </w:rPr>
        </w:r>
        <w:r w:rsidR="00F629E0">
          <w:rPr>
            <w:noProof/>
            <w:webHidden/>
          </w:rPr>
          <w:fldChar w:fldCharType="separate"/>
        </w:r>
        <w:r w:rsidR="00F629E0">
          <w:rPr>
            <w:noProof/>
            <w:webHidden/>
          </w:rPr>
          <w:t>51</w:t>
        </w:r>
        <w:r w:rsidR="00F629E0">
          <w:rPr>
            <w:noProof/>
            <w:webHidden/>
          </w:rPr>
          <w:fldChar w:fldCharType="end"/>
        </w:r>
      </w:hyperlink>
    </w:p>
    <w:p w14:paraId="41E5516A" w14:textId="089A6A8D" w:rsidR="00F629E0" w:rsidRDefault="005F672A">
      <w:pPr>
        <w:pStyle w:val="TableofFigures"/>
        <w:tabs>
          <w:tab w:val="right" w:leader="dot" w:pos="9350"/>
        </w:tabs>
        <w:rPr>
          <w:noProof/>
        </w:rPr>
      </w:pPr>
      <w:hyperlink w:anchor="_Toc515983767" w:history="1">
        <w:r w:rsidR="00F629E0" w:rsidRPr="004C3451">
          <w:rPr>
            <w:rStyle w:val="Hyperlink"/>
            <w:rFonts w:ascii="Avenir Roman" w:hAnsi="Avenir Roman"/>
            <w:noProof/>
          </w:rPr>
          <w:t>Figure 26 : Single user node information</w:t>
        </w:r>
        <w:r w:rsidR="00F629E0">
          <w:rPr>
            <w:noProof/>
            <w:webHidden/>
          </w:rPr>
          <w:tab/>
        </w:r>
        <w:r w:rsidR="00F629E0">
          <w:rPr>
            <w:noProof/>
            <w:webHidden/>
          </w:rPr>
          <w:fldChar w:fldCharType="begin"/>
        </w:r>
        <w:r w:rsidR="00F629E0">
          <w:rPr>
            <w:noProof/>
            <w:webHidden/>
          </w:rPr>
          <w:instrText xml:space="preserve"> PAGEREF _Toc515983767 \h </w:instrText>
        </w:r>
        <w:r w:rsidR="00F629E0">
          <w:rPr>
            <w:noProof/>
            <w:webHidden/>
          </w:rPr>
        </w:r>
        <w:r w:rsidR="00F629E0">
          <w:rPr>
            <w:noProof/>
            <w:webHidden/>
          </w:rPr>
          <w:fldChar w:fldCharType="separate"/>
        </w:r>
        <w:r w:rsidR="00F629E0">
          <w:rPr>
            <w:noProof/>
            <w:webHidden/>
          </w:rPr>
          <w:t>51</w:t>
        </w:r>
        <w:r w:rsidR="00F629E0">
          <w:rPr>
            <w:noProof/>
            <w:webHidden/>
          </w:rPr>
          <w:fldChar w:fldCharType="end"/>
        </w:r>
      </w:hyperlink>
    </w:p>
    <w:p w14:paraId="157121B5" w14:textId="47A9F2B6" w:rsidR="00F629E0" w:rsidRDefault="005F672A">
      <w:pPr>
        <w:pStyle w:val="TableofFigures"/>
        <w:tabs>
          <w:tab w:val="right" w:leader="dot" w:pos="9350"/>
        </w:tabs>
        <w:rPr>
          <w:noProof/>
        </w:rPr>
      </w:pPr>
      <w:hyperlink w:anchor="_Toc515983768" w:history="1">
        <w:r w:rsidR="00F629E0" w:rsidRPr="004C3451">
          <w:rPr>
            <w:rStyle w:val="Hyperlink"/>
            <w:rFonts w:ascii="Avenir Roman" w:hAnsi="Avenir Roman"/>
            <w:noProof/>
          </w:rPr>
          <w:t>Figure 27 : Dependencies added in build.gradle file in Android</w:t>
        </w:r>
        <w:r w:rsidR="00F629E0">
          <w:rPr>
            <w:noProof/>
            <w:webHidden/>
          </w:rPr>
          <w:tab/>
        </w:r>
        <w:r w:rsidR="00F629E0">
          <w:rPr>
            <w:noProof/>
            <w:webHidden/>
          </w:rPr>
          <w:fldChar w:fldCharType="begin"/>
        </w:r>
        <w:r w:rsidR="00F629E0">
          <w:rPr>
            <w:noProof/>
            <w:webHidden/>
          </w:rPr>
          <w:instrText xml:space="preserve"> PAGEREF _Toc515983768 \h </w:instrText>
        </w:r>
        <w:r w:rsidR="00F629E0">
          <w:rPr>
            <w:noProof/>
            <w:webHidden/>
          </w:rPr>
        </w:r>
        <w:r w:rsidR="00F629E0">
          <w:rPr>
            <w:noProof/>
            <w:webHidden/>
          </w:rPr>
          <w:fldChar w:fldCharType="separate"/>
        </w:r>
        <w:r w:rsidR="00F629E0">
          <w:rPr>
            <w:noProof/>
            <w:webHidden/>
          </w:rPr>
          <w:t>55</w:t>
        </w:r>
        <w:r w:rsidR="00F629E0">
          <w:rPr>
            <w:noProof/>
            <w:webHidden/>
          </w:rPr>
          <w:fldChar w:fldCharType="end"/>
        </w:r>
      </w:hyperlink>
    </w:p>
    <w:p w14:paraId="3026DA32" w14:textId="107F1ACE" w:rsidR="00F629E0" w:rsidRDefault="005F672A">
      <w:pPr>
        <w:pStyle w:val="TableofFigures"/>
        <w:tabs>
          <w:tab w:val="right" w:leader="dot" w:pos="9350"/>
        </w:tabs>
        <w:rPr>
          <w:noProof/>
        </w:rPr>
      </w:pPr>
      <w:hyperlink r:id="rId16" w:anchor="_Toc515983769" w:history="1">
        <w:r w:rsidR="00F629E0" w:rsidRPr="004C3451">
          <w:rPr>
            <w:rStyle w:val="Hyperlink"/>
            <w:noProof/>
          </w:rPr>
          <w:t>Figure 28 : userID chlild under users parent node</w:t>
        </w:r>
        <w:r w:rsidR="00F629E0">
          <w:rPr>
            <w:noProof/>
            <w:webHidden/>
          </w:rPr>
          <w:tab/>
        </w:r>
        <w:r w:rsidR="00F629E0">
          <w:rPr>
            <w:noProof/>
            <w:webHidden/>
          </w:rPr>
          <w:fldChar w:fldCharType="begin"/>
        </w:r>
        <w:r w:rsidR="00F629E0">
          <w:rPr>
            <w:noProof/>
            <w:webHidden/>
          </w:rPr>
          <w:instrText xml:space="preserve"> PAGEREF _Toc515983769 \h </w:instrText>
        </w:r>
        <w:r w:rsidR="00F629E0">
          <w:rPr>
            <w:noProof/>
            <w:webHidden/>
          </w:rPr>
        </w:r>
        <w:r w:rsidR="00F629E0">
          <w:rPr>
            <w:noProof/>
            <w:webHidden/>
          </w:rPr>
          <w:fldChar w:fldCharType="separate"/>
        </w:r>
        <w:r w:rsidR="00F629E0">
          <w:rPr>
            <w:noProof/>
            <w:webHidden/>
          </w:rPr>
          <w:t>56</w:t>
        </w:r>
        <w:r w:rsidR="00F629E0">
          <w:rPr>
            <w:noProof/>
            <w:webHidden/>
          </w:rPr>
          <w:fldChar w:fldCharType="end"/>
        </w:r>
      </w:hyperlink>
    </w:p>
    <w:p w14:paraId="5D8D87E7" w14:textId="14928AD0" w:rsidR="00F629E0" w:rsidRDefault="005F672A">
      <w:pPr>
        <w:pStyle w:val="TableofFigures"/>
        <w:tabs>
          <w:tab w:val="right" w:leader="dot" w:pos="9350"/>
        </w:tabs>
        <w:rPr>
          <w:noProof/>
        </w:rPr>
      </w:pPr>
      <w:hyperlink w:anchor="_Toc515983770" w:history="1">
        <w:r w:rsidR="00F629E0" w:rsidRPr="004C3451">
          <w:rPr>
            <w:rStyle w:val="Hyperlink"/>
            <w:rFonts w:ascii="Avenir Roman" w:hAnsi="Avenir Roman"/>
            <w:noProof/>
          </w:rPr>
          <w:t>Figure 29 : NodeMCU with 4x4 keypad and 16x2 LCD</w:t>
        </w:r>
        <w:r w:rsidR="00F629E0">
          <w:rPr>
            <w:noProof/>
            <w:webHidden/>
          </w:rPr>
          <w:tab/>
        </w:r>
        <w:r w:rsidR="00F629E0">
          <w:rPr>
            <w:noProof/>
            <w:webHidden/>
          </w:rPr>
          <w:fldChar w:fldCharType="begin"/>
        </w:r>
        <w:r w:rsidR="00F629E0">
          <w:rPr>
            <w:noProof/>
            <w:webHidden/>
          </w:rPr>
          <w:instrText xml:space="preserve"> PAGEREF _Toc515983770 \h </w:instrText>
        </w:r>
        <w:r w:rsidR="00F629E0">
          <w:rPr>
            <w:noProof/>
            <w:webHidden/>
          </w:rPr>
        </w:r>
        <w:r w:rsidR="00F629E0">
          <w:rPr>
            <w:noProof/>
            <w:webHidden/>
          </w:rPr>
          <w:fldChar w:fldCharType="separate"/>
        </w:r>
        <w:r w:rsidR="00F629E0">
          <w:rPr>
            <w:noProof/>
            <w:webHidden/>
          </w:rPr>
          <w:t>59</w:t>
        </w:r>
        <w:r w:rsidR="00F629E0">
          <w:rPr>
            <w:noProof/>
            <w:webHidden/>
          </w:rPr>
          <w:fldChar w:fldCharType="end"/>
        </w:r>
      </w:hyperlink>
    </w:p>
    <w:p w14:paraId="19A39DA9" w14:textId="76BFA93B" w:rsidR="00F629E0" w:rsidRDefault="005F672A">
      <w:pPr>
        <w:pStyle w:val="TableofFigures"/>
        <w:tabs>
          <w:tab w:val="right" w:leader="dot" w:pos="9350"/>
        </w:tabs>
        <w:rPr>
          <w:noProof/>
        </w:rPr>
      </w:pPr>
      <w:hyperlink w:anchor="_Toc515983771" w:history="1">
        <w:r w:rsidR="00F629E0" w:rsidRPr="004C3451">
          <w:rPr>
            <w:rStyle w:val="Hyperlink"/>
            <w:rFonts w:ascii="Avenir Roman" w:hAnsi="Avenir Roman"/>
            <w:noProof/>
          </w:rPr>
          <w:t>Figure 30 : My-signals shield above Arduino Uno</w:t>
        </w:r>
        <w:r w:rsidR="00F629E0">
          <w:rPr>
            <w:noProof/>
            <w:webHidden/>
          </w:rPr>
          <w:tab/>
        </w:r>
        <w:r w:rsidR="00F629E0">
          <w:rPr>
            <w:noProof/>
            <w:webHidden/>
          </w:rPr>
          <w:fldChar w:fldCharType="begin"/>
        </w:r>
        <w:r w:rsidR="00F629E0">
          <w:rPr>
            <w:noProof/>
            <w:webHidden/>
          </w:rPr>
          <w:instrText xml:space="preserve"> PAGEREF _Toc515983771 \h </w:instrText>
        </w:r>
        <w:r w:rsidR="00F629E0">
          <w:rPr>
            <w:noProof/>
            <w:webHidden/>
          </w:rPr>
        </w:r>
        <w:r w:rsidR="00F629E0">
          <w:rPr>
            <w:noProof/>
            <w:webHidden/>
          </w:rPr>
          <w:fldChar w:fldCharType="separate"/>
        </w:r>
        <w:r w:rsidR="00F629E0">
          <w:rPr>
            <w:noProof/>
            <w:webHidden/>
          </w:rPr>
          <w:t>60</w:t>
        </w:r>
        <w:r w:rsidR="00F629E0">
          <w:rPr>
            <w:noProof/>
            <w:webHidden/>
          </w:rPr>
          <w:fldChar w:fldCharType="end"/>
        </w:r>
      </w:hyperlink>
    </w:p>
    <w:p w14:paraId="34E40FB9" w14:textId="19439D0B" w:rsidR="00F629E0" w:rsidRDefault="005F672A">
      <w:pPr>
        <w:pStyle w:val="TableofFigures"/>
        <w:tabs>
          <w:tab w:val="right" w:leader="dot" w:pos="9350"/>
        </w:tabs>
        <w:rPr>
          <w:noProof/>
        </w:rPr>
      </w:pPr>
      <w:hyperlink w:anchor="_Toc515983772" w:history="1">
        <w:r w:rsidR="00F629E0" w:rsidRPr="004C3451">
          <w:rPr>
            <w:rStyle w:val="Hyperlink"/>
            <w:rFonts w:ascii="Avenir Roman" w:hAnsi="Avenir Roman"/>
            <w:noProof/>
          </w:rPr>
          <w:t>Figure 31 : Create Gmail account</w:t>
        </w:r>
        <w:r w:rsidR="00F629E0">
          <w:rPr>
            <w:noProof/>
            <w:webHidden/>
          </w:rPr>
          <w:tab/>
        </w:r>
        <w:r w:rsidR="00F629E0">
          <w:rPr>
            <w:noProof/>
            <w:webHidden/>
          </w:rPr>
          <w:fldChar w:fldCharType="begin"/>
        </w:r>
        <w:r w:rsidR="00F629E0">
          <w:rPr>
            <w:noProof/>
            <w:webHidden/>
          </w:rPr>
          <w:instrText xml:space="preserve"> PAGEREF _Toc515983772 \h </w:instrText>
        </w:r>
        <w:r w:rsidR="00F629E0">
          <w:rPr>
            <w:noProof/>
            <w:webHidden/>
          </w:rPr>
        </w:r>
        <w:r w:rsidR="00F629E0">
          <w:rPr>
            <w:noProof/>
            <w:webHidden/>
          </w:rPr>
          <w:fldChar w:fldCharType="separate"/>
        </w:r>
        <w:r w:rsidR="00F629E0">
          <w:rPr>
            <w:noProof/>
            <w:webHidden/>
          </w:rPr>
          <w:t>61</w:t>
        </w:r>
        <w:r w:rsidR="00F629E0">
          <w:rPr>
            <w:noProof/>
            <w:webHidden/>
          </w:rPr>
          <w:fldChar w:fldCharType="end"/>
        </w:r>
      </w:hyperlink>
    </w:p>
    <w:p w14:paraId="2C3BEFF2" w14:textId="335A8C22" w:rsidR="00F629E0" w:rsidRDefault="005F672A">
      <w:pPr>
        <w:pStyle w:val="TableofFigures"/>
        <w:tabs>
          <w:tab w:val="right" w:leader="dot" w:pos="9350"/>
        </w:tabs>
        <w:rPr>
          <w:noProof/>
        </w:rPr>
      </w:pPr>
      <w:hyperlink w:anchor="_Toc515983773" w:history="1">
        <w:r w:rsidR="00F629E0" w:rsidRPr="004C3451">
          <w:rPr>
            <w:rStyle w:val="Hyperlink"/>
            <w:rFonts w:ascii="Avenir Roman" w:hAnsi="Avenir Roman"/>
            <w:noProof/>
          </w:rPr>
          <w:t>Figure 32 : Create new project in Firebase</w:t>
        </w:r>
        <w:r w:rsidR="00F629E0">
          <w:rPr>
            <w:noProof/>
            <w:webHidden/>
          </w:rPr>
          <w:tab/>
        </w:r>
        <w:r w:rsidR="00F629E0">
          <w:rPr>
            <w:noProof/>
            <w:webHidden/>
          </w:rPr>
          <w:fldChar w:fldCharType="begin"/>
        </w:r>
        <w:r w:rsidR="00F629E0">
          <w:rPr>
            <w:noProof/>
            <w:webHidden/>
          </w:rPr>
          <w:instrText xml:space="preserve"> PAGEREF _Toc515983773 \h </w:instrText>
        </w:r>
        <w:r w:rsidR="00F629E0">
          <w:rPr>
            <w:noProof/>
            <w:webHidden/>
          </w:rPr>
        </w:r>
        <w:r w:rsidR="00F629E0">
          <w:rPr>
            <w:noProof/>
            <w:webHidden/>
          </w:rPr>
          <w:fldChar w:fldCharType="separate"/>
        </w:r>
        <w:r w:rsidR="00F629E0">
          <w:rPr>
            <w:noProof/>
            <w:webHidden/>
          </w:rPr>
          <w:t>61</w:t>
        </w:r>
        <w:r w:rsidR="00F629E0">
          <w:rPr>
            <w:noProof/>
            <w:webHidden/>
          </w:rPr>
          <w:fldChar w:fldCharType="end"/>
        </w:r>
      </w:hyperlink>
    </w:p>
    <w:p w14:paraId="1270D22F" w14:textId="3C2166EE" w:rsidR="00F629E0" w:rsidRDefault="005F672A">
      <w:pPr>
        <w:pStyle w:val="TableofFigures"/>
        <w:tabs>
          <w:tab w:val="right" w:leader="dot" w:pos="9350"/>
        </w:tabs>
        <w:rPr>
          <w:noProof/>
        </w:rPr>
      </w:pPr>
      <w:hyperlink w:anchor="_Toc515983774" w:history="1">
        <w:r w:rsidR="00F629E0" w:rsidRPr="004C3451">
          <w:rPr>
            <w:rStyle w:val="Hyperlink"/>
            <w:rFonts w:ascii="Avenir Roman" w:hAnsi="Avenir Roman"/>
            <w:noProof/>
          </w:rPr>
          <w:t>Figure 33 : Firebase console</w:t>
        </w:r>
        <w:r w:rsidR="00F629E0">
          <w:rPr>
            <w:noProof/>
            <w:webHidden/>
          </w:rPr>
          <w:tab/>
        </w:r>
        <w:r w:rsidR="00F629E0">
          <w:rPr>
            <w:noProof/>
            <w:webHidden/>
          </w:rPr>
          <w:fldChar w:fldCharType="begin"/>
        </w:r>
        <w:r w:rsidR="00F629E0">
          <w:rPr>
            <w:noProof/>
            <w:webHidden/>
          </w:rPr>
          <w:instrText xml:space="preserve"> PAGEREF _Toc515983774 \h </w:instrText>
        </w:r>
        <w:r w:rsidR="00F629E0">
          <w:rPr>
            <w:noProof/>
            <w:webHidden/>
          </w:rPr>
        </w:r>
        <w:r w:rsidR="00F629E0">
          <w:rPr>
            <w:noProof/>
            <w:webHidden/>
          </w:rPr>
          <w:fldChar w:fldCharType="separate"/>
        </w:r>
        <w:r w:rsidR="00F629E0">
          <w:rPr>
            <w:noProof/>
            <w:webHidden/>
          </w:rPr>
          <w:t>62</w:t>
        </w:r>
        <w:r w:rsidR="00F629E0">
          <w:rPr>
            <w:noProof/>
            <w:webHidden/>
          </w:rPr>
          <w:fldChar w:fldCharType="end"/>
        </w:r>
      </w:hyperlink>
    </w:p>
    <w:p w14:paraId="0D3C228E" w14:textId="37FB7505" w:rsidR="00F629E0" w:rsidRDefault="005F672A">
      <w:pPr>
        <w:pStyle w:val="TableofFigures"/>
        <w:tabs>
          <w:tab w:val="right" w:leader="dot" w:pos="9350"/>
        </w:tabs>
        <w:rPr>
          <w:noProof/>
        </w:rPr>
      </w:pPr>
      <w:hyperlink w:anchor="_Toc515983775" w:history="1">
        <w:r w:rsidR="00F629E0" w:rsidRPr="004C3451">
          <w:rPr>
            <w:rStyle w:val="Hyperlink"/>
            <w:rFonts w:ascii="Avenir Roman" w:hAnsi="Avenir Roman"/>
            <w:noProof/>
          </w:rPr>
          <w:t>Figure 34 : Firebase database rules</w:t>
        </w:r>
        <w:r w:rsidR="00F629E0">
          <w:rPr>
            <w:noProof/>
            <w:webHidden/>
          </w:rPr>
          <w:tab/>
        </w:r>
        <w:r w:rsidR="00F629E0">
          <w:rPr>
            <w:noProof/>
            <w:webHidden/>
          </w:rPr>
          <w:fldChar w:fldCharType="begin"/>
        </w:r>
        <w:r w:rsidR="00F629E0">
          <w:rPr>
            <w:noProof/>
            <w:webHidden/>
          </w:rPr>
          <w:instrText xml:space="preserve"> PAGEREF _Toc515983775 \h </w:instrText>
        </w:r>
        <w:r w:rsidR="00F629E0">
          <w:rPr>
            <w:noProof/>
            <w:webHidden/>
          </w:rPr>
        </w:r>
        <w:r w:rsidR="00F629E0">
          <w:rPr>
            <w:noProof/>
            <w:webHidden/>
          </w:rPr>
          <w:fldChar w:fldCharType="separate"/>
        </w:r>
        <w:r w:rsidR="00F629E0">
          <w:rPr>
            <w:noProof/>
            <w:webHidden/>
          </w:rPr>
          <w:t>62</w:t>
        </w:r>
        <w:r w:rsidR="00F629E0">
          <w:rPr>
            <w:noProof/>
            <w:webHidden/>
          </w:rPr>
          <w:fldChar w:fldCharType="end"/>
        </w:r>
      </w:hyperlink>
    </w:p>
    <w:p w14:paraId="57064E04" w14:textId="37A03C2D" w:rsidR="00F629E0" w:rsidRDefault="005F672A">
      <w:pPr>
        <w:pStyle w:val="TableofFigures"/>
        <w:tabs>
          <w:tab w:val="right" w:leader="dot" w:pos="9350"/>
        </w:tabs>
        <w:rPr>
          <w:noProof/>
        </w:rPr>
      </w:pPr>
      <w:hyperlink w:anchor="_Toc515983776" w:history="1">
        <w:r w:rsidR="00F629E0" w:rsidRPr="004C3451">
          <w:rPr>
            <w:rStyle w:val="Hyperlink"/>
            <w:rFonts w:ascii="Avenir Roman" w:hAnsi="Avenir Roman"/>
            <w:noProof/>
          </w:rPr>
          <w:t>Figure 35 : Firebase database structure</w:t>
        </w:r>
        <w:r w:rsidR="00F629E0">
          <w:rPr>
            <w:noProof/>
            <w:webHidden/>
          </w:rPr>
          <w:tab/>
        </w:r>
        <w:r w:rsidR="00F629E0">
          <w:rPr>
            <w:noProof/>
            <w:webHidden/>
          </w:rPr>
          <w:fldChar w:fldCharType="begin"/>
        </w:r>
        <w:r w:rsidR="00F629E0">
          <w:rPr>
            <w:noProof/>
            <w:webHidden/>
          </w:rPr>
          <w:instrText xml:space="preserve"> PAGEREF _Toc515983776 \h </w:instrText>
        </w:r>
        <w:r w:rsidR="00F629E0">
          <w:rPr>
            <w:noProof/>
            <w:webHidden/>
          </w:rPr>
        </w:r>
        <w:r w:rsidR="00F629E0">
          <w:rPr>
            <w:noProof/>
            <w:webHidden/>
          </w:rPr>
          <w:fldChar w:fldCharType="separate"/>
        </w:r>
        <w:r w:rsidR="00F629E0">
          <w:rPr>
            <w:noProof/>
            <w:webHidden/>
          </w:rPr>
          <w:t>63</w:t>
        </w:r>
        <w:r w:rsidR="00F629E0">
          <w:rPr>
            <w:noProof/>
            <w:webHidden/>
          </w:rPr>
          <w:fldChar w:fldCharType="end"/>
        </w:r>
      </w:hyperlink>
    </w:p>
    <w:p w14:paraId="27EBE4A5" w14:textId="182248FD" w:rsidR="00F629E0" w:rsidRDefault="005F672A">
      <w:pPr>
        <w:pStyle w:val="TableofFigures"/>
        <w:tabs>
          <w:tab w:val="right" w:leader="dot" w:pos="9350"/>
        </w:tabs>
        <w:rPr>
          <w:noProof/>
        </w:rPr>
      </w:pPr>
      <w:hyperlink w:anchor="_Toc515983777" w:history="1">
        <w:r w:rsidR="00F629E0" w:rsidRPr="004C3451">
          <w:rPr>
            <w:rStyle w:val="Hyperlink"/>
            <w:rFonts w:ascii="Avenir Roman" w:hAnsi="Avenir Roman"/>
            <w:noProof/>
          </w:rPr>
          <w:t>Figure 36 : Firebase installation command</w:t>
        </w:r>
        <w:r w:rsidR="00F629E0">
          <w:rPr>
            <w:noProof/>
            <w:webHidden/>
          </w:rPr>
          <w:tab/>
        </w:r>
        <w:r w:rsidR="00F629E0">
          <w:rPr>
            <w:noProof/>
            <w:webHidden/>
          </w:rPr>
          <w:fldChar w:fldCharType="begin"/>
        </w:r>
        <w:r w:rsidR="00F629E0">
          <w:rPr>
            <w:noProof/>
            <w:webHidden/>
          </w:rPr>
          <w:instrText xml:space="preserve"> PAGEREF _Toc515983777 \h </w:instrText>
        </w:r>
        <w:r w:rsidR="00F629E0">
          <w:rPr>
            <w:noProof/>
            <w:webHidden/>
          </w:rPr>
        </w:r>
        <w:r w:rsidR="00F629E0">
          <w:rPr>
            <w:noProof/>
            <w:webHidden/>
          </w:rPr>
          <w:fldChar w:fldCharType="separate"/>
        </w:r>
        <w:r w:rsidR="00F629E0">
          <w:rPr>
            <w:noProof/>
            <w:webHidden/>
          </w:rPr>
          <w:t>63</w:t>
        </w:r>
        <w:r w:rsidR="00F629E0">
          <w:rPr>
            <w:noProof/>
            <w:webHidden/>
          </w:rPr>
          <w:fldChar w:fldCharType="end"/>
        </w:r>
      </w:hyperlink>
    </w:p>
    <w:p w14:paraId="1FAF44B7" w14:textId="521D6B98" w:rsidR="00F629E0" w:rsidRDefault="005F672A">
      <w:pPr>
        <w:pStyle w:val="TableofFigures"/>
        <w:tabs>
          <w:tab w:val="right" w:leader="dot" w:pos="9350"/>
        </w:tabs>
        <w:rPr>
          <w:noProof/>
        </w:rPr>
      </w:pPr>
      <w:hyperlink w:anchor="_Toc515983778" w:history="1">
        <w:r w:rsidR="00F629E0" w:rsidRPr="004C3451">
          <w:rPr>
            <w:rStyle w:val="Hyperlink"/>
            <w:rFonts w:ascii="Avenir Roman" w:hAnsi="Avenir Roman"/>
            <w:noProof/>
          </w:rPr>
          <w:t>Figure 37 : SPO2 database structure</w:t>
        </w:r>
        <w:r w:rsidR="00F629E0">
          <w:rPr>
            <w:noProof/>
            <w:webHidden/>
          </w:rPr>
          <w:tab/>
        </w:r>
        <w:r w:rsidR="00F629E0">
          <w:rPr>
            <w:noProof/>
            <w:webHidden/>
          </w:rPr>
          <w:fldChar w:fldCharType="begin"/>
        </w:r>
        <w:r w:rsidR="00F629E0">
          <w:rPr>
            <w:noProof/>
            <w:webHidden/>
          </w:rPr>
          <w:instrText xml:space="preserve"> PAGEREF _Toc515983778 \h </w:instrText>
        </w:r>
        <w:r w:rsidR="00F629E0">
          <w:rPr>
            <w:noProof/>
            <w:webHidden/>
          </w:rPr>
        </w:r>
        <w:r w:rsidR="00F629E0">
          <w:rPr>
            <w:noProof/>
            <w:webHidden/>
          </w:rPr>
          <w:fldChar w:fldCharType="separate"/>
        </w:r>
        <w:r w:rsidR="00F629E0">
          <w:rPr>
            <w:noProof/>
            <w:webHidden/>
          </w:rPr>
          <w:t>64</w:t>
        </w:r>
        <w:r w:rsidR="00F629E0">
          <w:rPr>
            <w:noProof/>
            <w:webHidden/>
          </w:rPr>
          <w:fldChar w:fldCharType="end"/>
        </w:r>
      </w:hyperlink>
    </w:p>
    <w:p w14:paraId="21EBF1DB" w14:textId="53F05D97" w:rsidR="00F629E0" w:rsidRDefault="005F672A">
      <w:pPr>
        <w:pStyle w:val="TableofFigures"/>
        <w:tabs>
          <w:tab w:val="right" w:leader="dot" w:pos="9350"/>
        </w:tabs>
        <w:rPr>
          <w:noProof/>
        </w:rPr>
      </w:pPr>
      <w:hyperlink w:anchor="_Toc515983779" w:history="1">
        <w:r w:rsidR="00F629E0" w:rsidRPr="004C3451">
          <w:rPr>
            <w:rStyle w:val="Hyperlink"/>
            <w:rFonts w:ascii="Avenir Roman" w:hAnsi="Avenir Roman"/>
            <w:noProof/>
          </w:rPr>
          <w:t>Figure 38 : Weight database structure</w:t>
        </w:r>
        <w:r w:rsidR="00F629E0">
          <w:rPr>
            <w:noProof/>
            <w:webHidden/>
          </w:rPr>
          <w:tab/>
        </w:r>
        <w:r w:rsidR="00F629E0">
          <w:rPr>
            <w:noProof/>
            <w:webHidden/>
          </w:rPr>
          <w:fldChar w:fldCharType="begin"/>
        </w:r>
        <w:r w:rsidR="00F629E0">
          <w:rPr>
            <w:noProof/>
            <w:webHidden/>
          </w:rPr>
          <w:instrText xml:space="preserve"> PAGEREF _Toc515983779 \h </w:instrText>
        </w:r>
        <w:r w:rsidR="00F629E0">
          <w:rPr>
            <w:noProof/>
            <w:webHidden/>
          </w:rPr>
        </w:r>
        <w:r w:rsidR="00F629E0">
          <w:rPr>
            <w:noProof/>
            <w:webHidden/>
          </w:rPr>
          <w:fldChar w:fldCharType="separate"/>
        </w:r>
        <w:r w:rsidR="00F629E0">
          <w:rPr>
            <w:noProof/>
            <w:webHidden/>
          </w:rPr>
          <w:t>65</w:t>
        </w:r>
        <w:r w:rsidR="00F629E0">
          <w:rPr>
            <w:noProof/>
            <w:webHidden/>
          </w:rPr>
          <w:fldChar w:fldCharType="end"/>
        </w:r>
      </w:hyperlink>
    </w:p>
    <w:p w14:paraId="73AA1C12" w14:textId="0806CC5E" w:rsidR="00F629E0" w:rsidRDefault="005F672A">
      <w:pPr>
        <w:pStyle w:val="TableofFigures"/>
        <w:tabs>
          <w:tab w:val="right" w:leader="dot" w:pos="9350"/>
        </w:tabs>
        <w:rPr>
          <w:noProof/>
        </w:rPr>
      </w:pPr>
      <w:hyperlink w:anchor="_Toc515983780" w:history="1">
        <w:r w:rsidR="00F629E0" w:rsidRPr="004C3451">
          <w:rPr>
            <w:rStyle w:val="Hyperlink"/>
            <w:rFonts w:ascii="Avenir Roman" w:hAnsi="Avenir Roman"/>
            <w:noProof/>
          </w:rPr>
          <w:t>Figure 39 : Doctor Notification</w:t>
        </w:r>
        <w:r w:rsidR="00F629E0">
          <w:rPr>
            <w:noProof/>
            <w:webHidden/>
          </w:rPr>
          <w:tab/>
        </w:r>
        <w:r w:rsidR="00F629E0">
          <w:rPr>
            <w:noProof/>
            <w:webHidden/>
          </w:rPr>
          <w:fldChar w:fldCharType="begin"/>
        </w:r>
        <w:r w:rsidR="00F629E0">
          <w:rPr>
            <w:noProof/>
            <w:webHidden/>
          </w:rPr>
          <w:instrText xml:space="preserve"> PAGEREF _Toc515983780 \h </w:instrText>
        </w:r>
        <w:r w:rsidR="00F629E0">
          <w:rPr>
            <w:noProof/>
            <w:webHidden/>
          </w:rPr>
        </w:r>
        <w:r w:rsidR="00F629E0">
          <w:rPr>
            <w:noProof/>
            <w:webHidden/>
          </w:rPr>
          <w:fldChar w:fldCharType="separate"/>
        </w:r>
        <w:r w:rsidR="00F629E0">
          <w:rPr>
            <w:noProof/>
            <w:webHidden/>
          </w:rPr>
          <w:t>65</w:t>
        </w:r>
        <w:r w:rsidR="00F629E0">
          <w:rPr>
            <w:noProof/>
            <w:webHidden/>
          </w:rPr>
          <w:fldChar w:fldCharType="end"/>
        </w:r>
      </w:hyperlink>
    </w:p>
    <w:p w14:paraId="6003E39C" w14:textId="0B5F12FB" w:rsidR="00F629E0" w:rsidRDefault="005F672A">
      <w:pPr>
        <w:pStyle w:val="TableofFigures"/>
        <w:tabs>
          <w:tab w:val="right" w:leader="dot" w:pos="9350"/>
        </w:tabs>
        <w:rPr>
          <w:noProof/>
        </w:rPr>
      </w:pPr>
      <w:hyperlink w:anchor="_Toc515983781" w:history="1">
        <w:r w:rsidR="00F629E0" w:rsidRPr="004C3451">
          <w:rPr>
            <w:rStyle w:val="Hyperlink"/>
            <w:rFonts w:ascii="Avenir Roman" w:hAnsi="Avenir Roman"/>
            <w:noProof/>
          </w:rPr>
          <w:t>Figure 40 : Firebase Cloud Functions Flowchart Diagram</w:t>
        </w:r>
        <w:r w:rsidR="00F629E0">
          <w:rPr>
            <w:noProof/>
            <w:webHidden/>
          </w:rPr>
          <w:tab/>
        </w:r>
        <w:r w:rsidR="00F629E0">
          <w:rPr>
            <w:noProof/>
            <w:webHidden/>
          </w:rPr>
          <w:fldChar w:fldCharType="begin"/>
        </w:r>
        <w:r w:rsidR="00F629E0">
          <w:rPr>
            <w:noProof/>
            <w:webHidden/>
          </w:rPr>
          <w:instrText xml:space="preserve"> PAGEREF _Toc515983781 \h </w:instrText>
        </w:r>
        <w:r w:rsidR="00F629E0">
          <w:rPr>
            <w:noProof/>
            <w:webHidden/>
          </w:rPr>
        </w:r>
        <w:r w:rsidR="00F629E0">
          <w:rPr>
            <w:noProof/>
            <w:webHidden/>
          </w:rPr>
          <w:fldChar w:fldCharType="separate"/>
        </w:r>
        <w:r w:rsidR="00F629E0">
          <w:rPr>
            <w:noProof/>
            <w:webHidden/>
          </w:rPr>
          <w:t>66</w:t>
        </w:r>
        <w:r w:rsidR="00F629E0">
          <w:rPr>
            <w:noProof/>
            <w:webHidden/>
          </w:rPr>
          <w:fldChar w:fldCharType="end"/>
        </w:r>
      </w:hyperlink>
    </w:p>
    <w:p w14:paraId="103FC84B" w14:textId="79AB9CDA" w:rsidR="00F629E0" w:rsidRDefault="005F672A">
      <w:pPr>
        <w:pStyle w:val="TableofFigures"/>
        <w:tabs>
          <w:tab w:val="right" w:leader="dot" w:pos="9350"/>
        </w:tabs>
        <w:rPr>
          <w:noProof/>
        </w:rPr>
      </w:pPr>
      <w:hyperlink w:anchor="_Toc515983782" w:history="1">
        <w:r w:rsidR="00F629E0" w:rsidRPr="004C3451">
          <w:rPr>
            <w:rStyle w:val="Hyperlink"/>
            <w:rFonts w:ascii="Avenir Roman" w:hAnsi="Avenir Roman"/>
            <w:noProof/>
          </w:rPr>
          <w:t>Figure 41 : Before connecting to network</w:t>
        </w:r>
        <w:r w:rsidR="00F629E0">
          <w:rPr>
            <w:noProof/>
            <w:webHidden/>
          </w:rPr>
          <w:tab/>
        </w:r>
        <w:r w:rsidR="00F629E0">
          <w:rPr>
            <w:noProof/>
            <w:webHidden/>
          </w:rPr>
          <w:fldChar w:fldCharType="begin"/>
        </w:r>
        <w:r w:rsidR="00F629E0">
          <w:rPr>
            <w:noProof/>
            <w:webHidden/>
          </w:rPr>
          <w:instrText xml:space="preserve"> PAGEREF _Toc515983782 \h </w:instrText>
        </w:r>
        <w:r w:rsidR="00F629E0">
          <w:rPr>
            <w:noProof/>
            <w:webHidden/>
          </w:rPr>
        </w:r>
        <w:r w:rsidR="00F629E0">
          <w:rPr>
            <w:noProof/>
            <w:webHidden/>
          </w:rPr>
          <w:fldChar w:fldCharType="separate"/>
        </w:r>
        <w:r w:rsidR="00F629E0">
          <w:rPr>
            <w:noProof/>
            <w:webHidden/>
          </w:rPr>
          <w:t>67</w:t>
        </w:r>
        <w:r w:rsidR="00F629E0">
          <w:rPr>
            <w:noProof/>
            <w:webHidden/>
          </w:rPr>
          <w:fldChar w:fldCharType="end"/>
        </w:r>
      </w:hyperlink>
    </w:p>
    <w:p w14:paraId="79F398F2" w14:textId="58576CDD" w:rsidR="00F629E0" w:rsidRDefault="005F672A">
      <w:pPr>
        <w:pStyle w:val="TableofFigures"/>
        <w:tabs>
          <w:tab w:val="right" w:leader="dot" w:pos="9350"/>
        </w:tabs>
        <w:rPr>
          <w:noProof/>
        </w:rPr>
      </w:pPr>
      <w:hyperlink w:anchor="_Toc515983783" w:history="1">
        <w:r w:rsidR="00F629E0" w:rsidRPr="004C3451">
          <w:rPr>
            <w:rStyle w:val="Hyperlink"/>
            <w:rFonts w:ascii="Avenir Roman" w:hAnsi="Avenir Roman"/>
            <w:noProof/>
          </w:rPr>
          <w:t>Figure 42 : After connecting to the network</w:t>
        </w:r>
        <w:r w:rsidR="00F629E0">
          <w:rPr>
            <w:noProof/>
            <w:webHidden/>
          </w:rPr>
          <w:tab/>
        </w:r>
        <w:r w:rsidR="00F629E0">
          <w:rPr>
            <w:noProof/>
            <w:webHidden/>
          </w:rPr>
          <w:fldChar w:fldCharType="begin"/>
        </w:r>
        <w:r w:rsidR="00F629E0">
          <w:rPr>
            <w:noProof/>
            <w:webHidden/>
          </w:rPr>
          <w:instrText xml:space="preserve"> PAGEREF _Toc515983783 \h </w:instrText>
        </w:r>
        <w:r w:rsidR="00F629E0">
          <w:rPr>
            <w:noProof/>
            <w:webHidden/>
          </w:rPr>
        </w:r>
        <w:r w:rsidR="00F629E0">
          <w:rPr>
            <w:noProof/>
            <w:webHidden/>
          </w:rPr>
          <w:fldChar w:fldCharType="separate"/>
        </w:r>
        <w:r w:rsidR="00F629E0">
          <w:rPr>
            <w:noProof/>
            <w:webHidden/>
          </w:rPr>
          <w:t>67</w:t>
        </w:r>
        <w:r w:rsidR="00F629E0">
          <w:rPr>
            <w:noProof/>
            <w:webHidden/>
          </w:rPr>
          <w:fldChar w:fldCharType="end"/>
        </w:r>
      </w:hyperlink>
    </w:p>
    <w:p w14:paraId="113F627E" w14:textId="1C7B7409" w:rsidR="00F629E0" w:rsidRDefault="005F672A">
      <w:pPr>
        <w:pStyle w:val="TableofFigures"/>
        <w:tabs>
          <w:tab w:val="right" w:leader="dot" w:pos="9350"/>
        </w:tabs>
        <w:rPr>
          <w:noProof/>
        </w:rPr>
      </w:pPr>
      <w:hyperlink r:id="rId17" w:anchor="_Toc515983784" w:history="1">
        <w:r w:rsidR="00F629E0" w:rsidRPr="004C3451">
          <w:rPr>
            <w:rStyle w:val="Hyperlink"/>
            <w:noProof/>
          </w:rPr>
          <w:t>Figure 43 : Connection to firebase</w:t>
        </w:r>
        <w:r w:rsidR="00F629E0">
          <w:rPr>
            <w:noProof/>
            <w:webHidden/>
          </w:rPr>
          <w:tab/>
        </w:r>
        <w:r w:rsidR="00F629E0">
          <w:rPr>
            <w:noProof/>
            <w:webHidden/>
          </w:rPr>
          <w:fldChar w:fldCharType="begin"/>
        </w:r>
        <w:r w:rsidR="00F629E0">
          <w:rPr>
            <w:noProof/>
            <w:webHidden/>
          </w:rPr>
          <w:instrText xml:space="preserve"> PAGEREF _Toc515983784 \h </w:instrText>
        </w:r>
        <w:r w:rsidR="00F629E0">
          <w:rPr>
            <w:noProof/>
            <w:webHidden/>
          </w:rPr>
        </w:r>
        <w:r w:rsidR="00F629E0">
          <w:rPr>
            <w:noProof/>
            <w:webHidden/>
          </w:rPr>
          <w:fldChar w:fldCharType="separate"/>
        </w:r>
        <w:r w:rsidR="00F629E0">
          <w:rPr>
            <w:noProof/>
            <w:webHidden/>
          </w:rPr>
          <w:t>68</w:t>
        </w:r>
        <w:r w:rsidR="00F629E0">
          <w:rPr>
            <w:noProof/>
            <w:webHidden/>
          </w:rPr>
          <w:fldChar w:fldCharType="end"/>
        </w:r>
      </w:hyperlink>
    </w:p>
    <w:p w14:paraId="47B248E0" w14:textId="12E8AB17" w:rsidR="00F629E0" w:rsidRDefault="005F672A">
      <w:pPr>
        <w:pStyle w:val="TableofFigures"/>
        <w:tabs>
          <w:tab w:val="right" w:leader="dot" w:pos="9350"/>
        </w:tabs>
        <w:rPr>
          <w:noProof/>
        </w:rPr>
      </w:pPr>
      <w:hyperlink w:anchor="_Toc515983785" w:history="1">
        <w:r w:rsidR="00F629E0" w:rsidRPr="004C3451">
          <w:rPr>
            <w:rStyle w:val="Hyperlink"/>
            <w:rFonts w:ascii="Avenir Roman" w:hAnsi="Avenir Roman"/>
            <w:noProof/>
          </w:rPr>
          <w:t>Figure 44 : New Device ID added in firebase</w:t>
        </w:r>
        <w:r w:rsidR="00F629E0">
          <w:rPr>
            <w:noProof/>
            <w:webHidden/>
          </w:rPr>
          <w:tab/>
        </w:r>
        <w:r w:rsidR="00F629E0">
          <w:rPr>
            <w:noProof/>
            <w:webHidden/>
          </w:rPr>
          <w:fldChar w:fldCharType="begin"/>
        </w:r>
        <w:r w:rsidR="00F629E0">
          <w:rPr>
            <w:noProof/>
            <w:webHidden/>
          </w:rPr>
          <w:instrText xml:space="preserve"> PAGEREF _Toc515983785 \h </w:instrText>
        </w:r>
        <w:r w:rsidR="00F629E0">
          <w:rPr>
            <w:noProof/>
            <w:webHidden/>
          </w:rPr>
        </w:r>
        <w:r w:rsidR="00F629E0">
          <w:rPr>
            <w:noProof/>
            <w:webHidden/>
          </w:rPr>
          <w:fldChar w:fldCharType="separate"/>
        </w:r>
        <w:r w:rsidR="00F629E0">
          <w:rPr>
            <w:noProof/>
            <w:webHidden/>
          </w:rPr>
          <w:t>68</w:t>
        </w:r>
        <w:r w:rsidR="00F629E0">
          <w:rPr>
            <w:noProof/>
            <w:webHidden/>
          </w:rPr>
          <w:fldChar w:fldCharType="end"/>
        </w:r>
      </w:hyperlink>
    </w:p>
    <w:p w14:paraId="1DA28FB2" w14:textId="0D8EDB00" w:rsidR="00F629E0" w:rsidRDefault="005F672A">
      <w:pPr>
        <w:pStyle w:val="TableofFigures"/>
        <w:tabs>
          <w:tab w:val="right" w:leader="dot" w:pos="9350"/>
        </w:tabs>
        <w:rPr>
          <w:noProof/>
        </w:rPr>
      </w:pPr>
      <w:hyperlink w:anchor="_Toc515983786" w:history="1">
        <w:r w:rsidR="00F629E0" w:rsidRPr="004C3451">
          <w:rPr>
            <w:rStyle w:val="Hyperlink"/>
            <w:rFonts w:ascii="Avenir Roman" w:hAnsi="Avenir Roman"/>
            <w:noProof/>
          </w:rPr>
          <w:t>Figure 45 : Average time connection</w:t>
        </w:r>
        <w:r w:rsidR="00F629E0">
          <w:rPr>
            <w:noProof/>
            <w:webHidden/>
          </w:rPr>
          <w:tab/>
        </w:r>
        <w:r w:rsidR="00F629E0">
          <w:rPr>
            <w:noProof/>
            <w:webHidden/>
          </w:rPr>
          <w:fldChar w:fldCharType="begin"/>
        </w:r>
        <w:r w:rsidR="00F629E0">
          <w:rPr>
            <w:noProof/>
            <w:webHidden/>
          </w:rPr>
          <w:instrText xml:space="preserve"> PAGEREF _Toc515983786 \h </w:instrText>
        </w:r>
        <w:r w:rsidR="00F629E0">
          <w:rPr>
            <w:noProof/>
            <w:webHidden/>
          </w:rPr>
        </w:r>
        <w:r w:rsidR="00F629E0">
          <w:rPr>
            <w:noProof/>
            <w:webHidden/>
          </w:rPr>
          <w:fldChar w:fldCharType="separate"/>
        </w:r>
        <w:r w:rsidR="00F629E0">
          <w:rPr>
            <w:noProof/>
            <w:webHidden/>
          </w:rPr>
          <w:t>70</w:t>
        </w:r>
        <w:r w:rsidR="00F629E0">
          <w:rPr>
            <w:noProof/>
            <w:webHidden/>
          </w:rPr>
          <w:fldChar w:fldCharType="end"/>
        </w:r>
      </w:hyperlink>
    </w:p>
    <w:p w14:paraId="006F5CBC" w14:textId="456DBD96" w:rsidR="00F629E0" w:rsidRDefault="005F672A">
      <w:pPr>
        <w:pStyle w:val="TableofFigures"/>
        <w:tabs>
          <w:tab w:val="right" w:leader="dot" w:pos="9350"/>
        </w:tabs>
        <w:rPr>
          <w:noProof/>
        </w:rPr>
      </w:pPr>
      <w:hyperlink r:id="rId18" w:anchor="_Toc515983787" w:history="1">
        <w:r w:rsidR="00F629E0" w:rsidRPr="004C3451">
          <w:rPr>
            <w:rStyle w:val="Hyperlink"/>
            <w:noProof/>
          </w:rPr>
          <w:t>Figure 46 : Users impression on MediCheck system</w:t>
        </w:r>
        <w:r w:rsidR="00F629E0">
          <w:rPr>
            <w:noProof/>
            <w:webHidden/>
          </w:rPr>
          <w:tab/>
        </w:r>
        <w:r w:rsidR="00F629E0">
          <w:rPr>
            <w:noProof/>
            <w:webHidden/>
          </w:rPr>
          <w:fldChar w:fldCharType="begin"/>
        </w:r>
        <w:r w:rsidR="00F629E0">
          <w:rPr>
            <w:noProof/>
            <w:webHidden/>
          </w:rPr>
          <w:instrText xml:space="preserve"> PAGEREF _Toc515983787 \h </w:instrText>
        </w:r>
        <w:r w:rsidR="00F629E0">
          <w:rPr>
            <w:noProof/>
            <w:webHidden/>
          </w:rPr>
        </w:r>
        <w:r w:rsidR="00F629E0">
          <w:rPr>
            <w:noProof/>
            <w:webHidden/>
          </w:rPr>
          <w:fldChar w:fldCharType="separate"/>
        </w:r>
        <w:r w:rsidR="00F629E0">
          <w:rPr>
            <w:noProof/>
            <w:webHidden/>
          </w:rPr>
          <w:t>72</w:t>
        </w:r>
        <w:r w:rsidR="00F629E0">
          <w:rPr>
            <w:noProof/>
            <w:webHidden/>
          </w:rPr>
          <w:fldChar w:fldCharType="end"/>
        </w:r>
      </w:hyperlink>
    </w:p>
    <w:p w14:paraId="7C058C8D" w14:textId="7AD0200B" w:rsidR="00B74F48" w:rsidRPr="009466BB" w:rsidRDefault="00023C30" w:rsidP="00023C30">
      <w:pPr>
        <w:rPr>
          <w:rFonts w:ascii="Avenir Roman" w:hAnsi="Avenir Roman"/>
          <w:noProof/>
        </w:rPr>
      </w:pPr>
      <w:r w:rsidRPr="009466BB">
        <w:rPr>
          <w:rFonts w:ascii="Avenir Roman" w:eastAsiaTheme="minorEastAsia" w:hAnsi="Avenir Roman"/>
        </w:rPr>
        <w:fldChar w:fldCharType="end"/>
      </w:r>
      <w:r w:rsidRPr="009466BB">
        <w:rPr>
          <w:rFonts w:ascii="Avenir Roman" w:hAnsi="Avenir Roman"/>
          <w:noProof/>
        </w:rPr>
        <w:t xml:space="preserve"> </w:t>
      </w:r>
    </w:p>
    <w:p w14:paraId="6A2146F6" w14:textId="452CD2B8" w:rsidR="00663A9E" w:rsidRPr="009466BB" w:rsidRDefault="00663A9E" w:rsidP="00A318EB">
      <w:pPr>
        <w:pStyle w:val="Heading1"/>
        <w:spacing w:after="240"/>
        <w:rPr>
          <w:rFonts w:ascii="Avenir Roman" w:hAnsi="Avenir Roman"/>
          <w:b/>
          <w:bCs/>
          <w:sz w:val="36"/>
          <w:szCs w:val="36"/>
        </w:rPr>
      </w:pPr>
      <w:bookmarkStart w:id="5" w:name="_Toc274166445"/>
      <w:bookmarkStart w:id="6" w:name="_Toc516596840"/>
      <w:r w:rsidRPr="009466BB">
        <w:rPr>
          <w:rFonts w:ascii="Avenir Roman" w:hAnsi="Avenir Roman"/>
          <w:b/>
          <w:bCs/>
          <w:sz w:val="36"/>
          <w:szCs w:val="36"/>
        </w:rPr>
        <w:t>List of tables</w:t>
      </w:r>
      <w:bookmarkEnd w:id="5"/>
      <w:bookmarkEnd w:id="6"/>
      <w:r w:rsidR="00A76A4D" w:rsidRPr="009466BB">
        <w:rPr>
          <w:rFonts w:ascii="Avenir Roman" w:hAnsi="Avenir Roman"/>
          <w:b/>
          <w:bCs/>
          <w:sz w:val="36"/>
          <w:szCs w:val="36"/>
        </w:rPr>
        <w:t xml:space="preserve"> </w:t>
      </w:r>
    </w:p>
    <w:p w14:paraId="639CC19F" w14:textId="77777777" w:rsidR="00260440" w:rsidRPr="009466BB" w:rsidRDefault="00260440" w:rsidP="00260440">
      <w:pPr>
        <w:rPr>
          <w:rFonts w:ascii="Avenir Roman" w:hAnsi="Avenir Roman"/>
        </w:rPr>
      </w:pPr>
    </w:p>
    <w:p w14:paraId="2B37910E" w14:textId="4CF6DB7A" w:rsidR="00950E62" w:rsidRDefault="003D24F5">
      <w:pPr>
        <w:pStyle w:val="TableofFigures"/>
        <w:tabs>
          <w:tab w:val="right" w:leader="dot" w:pos="9350"/>
        </w:tabs>
        <w:rPr>
          <w:noProof/>
        </w:rPr>
      </w:pPr>
      <w:r>
        <w:rPr>
          <w:rFonts w:ascii="Avenir Roman" w:eastAsiaTheme="majorEastAsia" w:hAnsi="Avenir Roman" w:cstheme="majorBidi"/>
          <w:b/>
          <w:bCs/>
          <w:color w:val="365F91" w:themeColor="accent1" w:themeShade="BF"/>
          <w:sz w:val="28"/>
          <w:szCs w:val="28"/>
        </w:rPr>
        <w:fldChar w:fldCharType="begin"/>
      </w:r>
      <w:r>
        <w:rPr>
          <w:rFonts w:ascii="Avenir Roman" w:eastAsiaTheme="majorEastAsia" w:hAnsi="Avenir Roman" w:cstheme="majorBidi"/>
          <w:b/>
          <w:bCs/>
          <w:color w:val="365F91" w:themeColor="accent1" w:themeShade="BF"/>
          <w:sz w:val="28"/>
          <w:szCs w:val="28"/>
        </w:rPr>
        <w:instrText xml:space="preserve"> TOC \h \z \c "Table" </w:instrText>
      </w:r>
      <w:r>
        <w:rPr>
          <w:rFonts w:ascii="Avenir Roman" w:eastAsiaTheme="majorEastAsia" w:hAnsi="Avenir Roman" w:cstheme="majorBidi"/>
          <w:b/>
          <w:bCs/>
          <w:color w:val="365F91" w:themeColor="accent1" w:themeShade="BF"/>
          <w:sz w:val="28"/>
          <w:szCs w:val="28"/>
        </w:rPr>
        <w:fldChar w:fldCharType="separate"/>
      </w:r>
      <w:hyperlink w:anchor="_Toc515983990" w:history="1">
        <w:r w:rsidR="00950E62" w:rsidRPr="00506270">
          <w:rPr>
            <w:rStyle w:val="Hyperlink"/>
            <w:rFonts w:ascii="Avenir Roman" w:hAnsi="Avenir Roman"/>
            <w:noProof/>
          </w:rPr>
          <w:t>Table 1. Cryptography Algorithms</w:t>
        </w:r>
        <w:r w:rsidR="00950E62">
          <w:rPr>
            <w:noProof/>
            <w:webHidden/>
          </w:rPr>
          <w:tab/>
        </w:r>
        <w:r w:rsidR="00950E62">
          <w:rPr>
            <w:noProof/>
            <w:webHidden/>
          </w:rPr>
          <w:fldChar w:fldCharType="begin"/>
        </w:r>
        <w:r w:rsidR="00950E62">
          <w:rPr>
            <w:noProof/>
            <w:webHidden/>
          </w:rPr>
          <w:instrText xml:space="preserve"> PAGEREF _Toc515983990 \h </w:instrText>
        </w:r>
        <w:r w:rsidR="00950E62">
          <w:rPr>
            <w:noProof/>
            <w:webHidden/>
          </w:rPr>
        </w:r>
        <w:r w:rsidR="00950E62">
          <w:rPr>
            <w:noProof/>
            <w:webHidden/>
          </w:rPr>
          <w:fldChar w:fldCharType="separate"/>
        </w:r>
        <w:r w:rsidR="00950E62">
          <w:rPr>
            <w:noProof/>
            <w:webHidden/>
          </w:rPr>
          <w:t>11</w:t>
        </w:r>
        <w:r w:rsidR="00950E62">
          <w:rPr>
            <w:noProof/>
            <w:webHidden/>
          </w:rPr>
          <w:fldChar w:fldCharType="end"/>
        </w:r>
      </w:hyperlink>
    </w:p>
    <w:p w14:paraId="0DC48E65" w14:textId="4F18B974" w:rsidR="00950E62" w:rsidRDefault="005F672A">
      <w:pPr>
        <w:pStyle w:val="TableofFigures"/>
        <w:tabs>
          <w:tab w:val="right" w:leader="dot" w:pos="9350"/>
        </w:tabs>
        <w:rPr>
          <w:noProof/>
        </w:rPr>
      </w:pPr>
      <w:hyperlink w:anchor="_Toc515983991" w:history="1">
        <w:r w:rsidR="00950E62" w:rsidRPr="00506270">
          <w:rPr>
            <w:rStyle w:val="Hyperlink"/>
            <w:rFonts w:ascii="Avenir Roman" w:hAnsi="Avenir Roman"/>
            <w:noProof/>
          </w:rPr>
          <w:t>Table 2. Analysis Table</w:t>
        </w:r>
        <w:r w:rsidR="00950E62">
          <w:rPr>
            <w:noProof/>
            <w:webHidden/>
          </w:rPr>
          <w:tab/>
        </w:r>
        <w:r w:rsidR="00950E62">
          <w:rPr>
            <w:noProof/>
            <w:webHidden/>
          </w:rPr>
          <w:fldChar w:fldCharType="begin"/>
        </w:r>
        <w:r w:rsidR="00950E62">
          <w:rPr>
            <w:noProof/>
            <w:webHidden/>
          </w:rPr>
          <w:instrText xml:space="preserve"> PAGEREF _Toc515983991 \h </w:instrText>
        </w:r>
        <w:r w:rsidR="00950E62">
          <w:rPr>
            <w:noProof/>
            <w:webHidden/>
          </w:rPr>
        </w:r>
        <w:r w:rsidR="00950E62">
          <w:rPr>
            <w:noProof/>
            <w:webHidden/>
          </w:rPr>
          <w:fldChar w:fldCharType="separate"/>
        </w:r>
        <w:r w:rsidR="00950E62">
          <w:rPr>
            <w:noProof/>
            <w:webHidden/>
          </w:rPr>
          <w:t>17</w:t>
        </w:r>
        <w:r w:rsidR="00950E62">
          <w:rPr>
            <w:noProof/>
            <w:webHidden/>
          </w:rPr>
          <w:fldChar w:fldCharType="end"/>
        </w:r>
      </w:hyperlink>
    </w:p>
    <w:p w14:paraId="48977708" w14:textId="1999671C" w:rsidR="00950E62" w:rsidRDefault="005F672A">
      <w:pPr>
        <w:pStyle w:val="TableofFigures"/>
        <w:tabs>
          <w:tab w:val="right" w:leader="dot" w:pos="9350"/>
        </w:tabs>
        <w:rPr>
          <w:noProof/>
        </w:rPr>
      </w:pPr>
      <w:hyperlink w:anchor="_Toc515983992" w:history="1">
        <w:r w:rsidR="00950E62" w:rsidRPr="00506270">
          <w:rPr>
            <w:rStyle w:val="Hyperlink"/>
            <w:rFonts w:ascii="Avenir Roman" w:hAnsi="Avenir Roman"/>
            <w:noProof/>
          </w:rPr>
          <w:t>Table 3. Technical Design constraints</w:t>
        </w:r>
        <w:r w:rsidR="00950E62">
          <w:rPr>
            <w:noProof/>
            <w:webHidden/>
          </w:rPr>
          <w:tab/>
        </w:r>
        <w:r w:rsidR="00950E62">
          <w:rPr>
            <w:noProof/>
            <w:webHidden/>
          </w:rPr>
          <w:fldChar w:fldCharType="begin"/>
        </w:r>
        <w:r w:rsidR="00950E62">
          <w:rPr>
            <w:noProof/>
            <w:webHidden/>
          </w:rPr>
          <w:instrText xml:space="preserve"> PAGEREF _Toc515983992 \h </w:instrText>
        </w:r>
        <w:r w:rsidR="00950E62">
          <w:rPr>
            <w:noProof/>
            <w:webHidden/>
          </w:rPr>
        </w:r>
        <w:r w:rsidR="00950E62">
          <w:rPr>
            <w:noProof/>
            <w:webHidden/>
          </w:rPr>
          <w:fldChar w:fldCharType="separate"/>
        </w:r>
        <w:r w:rsidR="00950E62">
          <w:rPr>
            <w:noProof/>
            <w:webHidden/>
          </w:rPr>
          <w:t>22</w:t>
        </w:r>
        <w:r w:rsidR="00950E62">
          <w:rPr>
            <w:noProof/>
            <w:webHidden/>
          </w:rPr>
          <w:fldChar w:fldCharType="end"/>
        </w:r>
      </w:hyperlink>
    </w:p>
    <w:p w14:paraId="75BE4C8A" w14:textId="633DC457" w:rsidR="00950E62" w:rsidRDefault="005F672A">
      <w:pPr>
        <w:pStyle w:val="TableofFigures"/>
        <w:tabs>
          <w:tab w:val="right" w:leader="dot" w:pos="9350"/>
        </w:tabs>
        <w:rPr>
          <w:noProof/>
        </w:rPr>
      </w:pPr>
      <w:hyperlink w:anchor="_Toc515983993" w:history="1">
        <w:r w:rsidR="00950E62" w:rsidRPr="00506270">
          <w:rPr>
            <w:rStyle w:val="Hyperlink"/>
            <w:rFonts w:ascii="Avenir Roman" w:hAnsi="Avenir Roman"/>
            <w:noProof/>
          </w:rPr>
          <w:t>Table 4. Practical design constraints</w:t>
        </w:r>
        <w:r w:rsidR="00950E62">
          <w:rPr>
            <w:noProof/>
            <w:webHidden/>
          </w:rPr>
          <w:tab/>
        </w:r>
        <w:r w:rsidR="00950E62">
          <w:rPr>
            <w:noProof/>
            <w:webHidden/>
          </w:rPr>
          <w:fldChar w:fldCharType="begin"/>
        </w:r>
        <w:r w:rsidR="00950E62">
          <w:rPr>
            <w:noProof/>
            <w:webHidden/>
          </w:rPr>
          <w:instrText xml:space="preserve"> PAGEREF _Toc515983993 \h </w:instrText>
        </w:r>
        <w:r w:rsidR="00950E62">
          <w:rPr>
            <w:noProof/>
            <w:webHidden/>
          </w:rPr>
        </w:r>
        <w:r w:rsidR="00950E62">
          <w:rPr>
            <w:noProof/>
            <w:webHidden/>
          </w:rPr>
          <w:fldChar w:fldCharType="separate"/>
        </w:r>
        <w:r w:rsidR="00950E62">
          <w:rPr>
            <w:noProof/>
            <w:webHidden/>
          </w:rPr>
          <w:t>23</w:t>
        </w:r>
        <w:r w:rsidR="00950E62">
          <w:rPr>
            <w:noProof/>
            <w:webHidden/>
          </w:rPr>
          <w:fldChar w:fldCharType="end"/>
        </w:r>
      </w:hyperlink>
    </w:p>
    <w:p w14:paraId="208B33C9" w14:textId="097D3518" w:rsidR="00950E62" w:rsidRDefault="005F672A">
      <w:pPr>
        <w:pStyle w:val="TableofFigures"/>
        <w:tabs>
          <w:tab w:val="right" w:leader="dot" w:pos="9350"/>
        </w:tabs>
        <w:rPr>
          <w:noProof/>
        </w:rPr>
      </w:pPr>
      <w:hyperlink w:anchor="_Toc515983994" w:history="1">
        <w:r w:rsidR="00950E62" w:rsidRPr="00506270">
          <w:rPr>
            <w:rStyle w:val="Hyperlink"/>
            <w:rFonts w:ascii="Avenir Roman" w:hAnsi="Avenir Roman"/>
            <w:noProof/>
          </w:rPr>
          <w:t>Table 5. Hardware connections description</w:t>
        </w:r>
        <w:r w:rsidR="00950E62">
          <w:rPr>
            <w:noProof/>
            <w:webHidden/>
          </w:rPr>
          <w:tab/>
        </w:r>
        <w:r w:rsidR="00950E62">
          <w:rPr>
            <w:noProof/>
            <w:webHidden/>
          </w:rPr>
          <w:fldChar w:fldCharType="begin"/>
        </w:r>
        <w:r w:rsidR="00950E62">
          <w:rPr>
            <w:noProof/>
            <w:webHidden/>
          </w:rPr>
          <w:instrText xml:space="preserve"> PAGEREF _Toc515983994 \h </w:instrText>
        </w:r>
        <w:r w:rsidR="00950E62">
          <w:rPr>
            <w:noProof/>
            <w:webHidden/>
          </w:rPr>
        </w:r>
        <w:r w:rsidR="00950E62">
          <w:rPr>
            <w:noProof/>
            <w:webHidden/>
          </w:rPr>
          <w:fldChar w:fldCharType="separate"/>
        </w:r>
        <w:r w:rsidR="00950E62">
          <w:rPr>
            <w:noProof/>
            <w:webHidden/>
          </w:rPr>
          <w:t>33</w:t>
        </w:r>
        <w:r w:rsidR="00950E62">
          <w:rPr>
            <w:noProof/>
            <w:webHidden/>
          </w:rPr>
          <w:fldChar w:fldCharType="end"/>
        </w:r>
      </w:hyperlink>
    </w:p>
    <w:p w14:paraId="174E5DFE" w14:textId="2FDE0486" w:rsidR="00950E62" w:rsidRDefault="005F672A">
      <w:pPr>
        <w:pStyle w:val="TableofFigures"/>
        <w:tabs>
          <w:tab w:val="right" w:leader="dot" w:pos="9350"/>
        </w:tabs>
        <w:rPr>
          <w:noProof/>
        </w:rPr>
      </w:pPr>
      <w:hyperlink w:anchor="_Toc515983995" w:history="1">
        <w:r w:rsidR="00950E62" w:rsidRPr="00506270">
          <w:rPr>
            <w:rStyle w:val="Hyperlink"/>
            <w:rFonts w:ascii="Avenir Roman" w:hAnsi="Avenir Roman"/>
            <w:noProof/>
          </w:rPr>
          <w:t>Table 6. Hardware Components</w:t>
        </w:r>
        <w:r w:rsidR="00950E62">
          <w:rPr>
            <w:noProof/>
            <w:webHidden/>
          </w:rPr>
          <w:tab/>
        </w:r>
        <w:r w:rsidR="00950E62">
          <w:rPr>
            <w:noProof/>
            <w:webHidden/>
          </w:rPr>
          <w:fldChar w:fldCharType="begin"/>
        </w:r>
        <w:r w:rsidR="00950E62">
          <w:rPr>
            <w:noProof/>
            <w:webHidden/>
          </w:rPr>
          <w:instrText xml:space="preserve"> PAGEREF _Toc515983995 \h </w:instrText>
        </w:r>
        <w:r w:rsidR="00950E62">
          <w:rPr>
            <w:noProof/>
            <w:webHidden/>
          </w:rPr>
        </w:r>
        <w:r w:rsidR="00950E62">
          <w:rPr>
            <w:noProof/>
            <w:webHidden/>
          </w:rPr>
          <w:fldChar w:fldCharType="separate"/>
        </w:r>
        <w:r w:rsidR="00950E62">
          <w:rPr>
            <w:noProof/>
            <w:webHidden/>
          </w:rPr>
          <w:t>37</w:t>
        </w:r>
        <w:r w:rsidR="00950E62">
          <w:rPr>
            <w:noProof/>
            <w:webHidden/>
          </w:rPr>
          <w:fldChar w:fldCharType="end"/>
        </w:r>
      </w:hyperlink>
    </w:p>
    <w:p w14:paraId="3478A70D" w14:textId="072F52FF" w:rsidR="00950E62" w:rsidRDefault="005F672A">
      <w:pPr>
        <w:pStyle w:val="TableofFigures"/>
        <w:tabs>
          <w:tab w:val="right" w:leader="dot" w:pos="9350"/>
        </w:tabs>
        <w:rPr>
          <w:noProof/>
        </w:rPr>
      </w:pPr>
      <w:hyperlink w:anchor="_Toc515983996" w:history="1">
        <w:r w:rsidR="00950E62" w:rsidRPr="00506270">
          <w:rPr>
            <w:rStyle w:val="Hyperlink"/>
            <w:rFonts w:ascii="Avenir Roman" w:hAnsi="Avenir Roman"/>
            <w:noProof/>
          </w:rPr>
          <w:t>Table 7. Software Components</w:t>
        </w:r>
        <w:r w:rsidR="00950E62">
          <w:rPr>
            <w:noProof/>
            <w:webHidden/>
          </w:rPr>
          <w:tab/>
        </w:r>
        <w:r w:rsidR="00950E62">
          <w:rPr>
            <w:noProof/>
            <w:webHidden/>
          </w:rPr>
          <w:fldChar w:fldCharType="begin"/>
        </w:r>
        <w:r w:rsidR="00950E62">
          <w:rPr>
            <w:noProof/>
            <w:webHidden/>
          </w:rPr>
          <w:instrText xml:space="preserve"> PAGEREF _Toc515983996 \h </w:instrText>
        </w:r>
        <w:r w:rsidR="00950E62">
          <w:rPr>
            <w:noProof/>
            <w:webHidden/>
          </w:rPr>
        </w:r>
        <w:r w:rsidR="00950E62">
          <w:rPr>
            <w:noProof/>
            <w:webHidden/>
          </w:rPr>
          <w:fldChar w:fldCharType="separate"/>
        </w:r>
        <w:r w:rsidR="00950E62">
          <w:rPr>
            <w:noProof/>
            <w:webHidden/>
          </w:rPr>
          <w:t>37</w:t>
        </w:r>
        <w:r w:rsidR="00950E62">
          <w:rPr>
            <w:noProof/>
            <w:webHidden/>
          </w:rPr>
          <w:fldChar w:fldCharType="end"/>
        </w:r>
      </w:hyperlink>
    </w:p>
    <w:p w14:paraId="13AD6608" w14:textId="0D1EECB4" w:rsidR="00950E62" w:rsidRDefault="005F672A">
      <w:pPr>
        <w:pStyle w:val="TableofFigures"/>
        <w:tabs>
          <w:tab w:val="right" w:leader="dot" w:pos="9350"/>
        </w:tabs>
        <w:rPr>
          <w:noProof/>
        </w:rPr>
      </w:pPr>
      <w:hyperlink w:anchor="_Toc515983997" w:history="1">
        <w:r w:rsidR="00950E62" w:rsidRPr="00506270">
          <w:rPr>
            <w:rStyle w:val="Hyperlink"/>
            <w:noProof/>
          </w:rPr>
          <w:t>Table 8. Hardware Cost</w:t>
        </w:r>
        <w:r w:rsidR="00950E62">
          <w:rPr>
            <w:noProof/>
            <w:webHidden/>
          </w:rPr>
          <w:tab/>
        </w:r>
        <w:r w:rsidR="00950E62">
          <w:rPr>
            <w:noProof/>
            <w:webHidden/>
          </w:rPr>
          <w:fldChar w:fldCharType="begin"/>
        </w:r>
        <w:r w:rsidR="00950E62">
          <w:rPr>
            <w:noProof/>
            <w:webHidden/>
          </w:rPr>
          <w:instrText xml:space="preserve"> PAGEREF _Toc515983997 \h </w:instrText>
        </w:r>
        <w:r w:rsidR="00950E62">
          <w:rPr>
            <w:noProof/>
            <w:webHidden/>
          </w:rPr>
        </w:r>
        <w:r w:rsidR="00950E62">
          <w:rPr>
            <w:noProof/>
            <w:webHidden/>
          </w:rPr>
          <w:fldChar w:fldCharType="separate"/>
        </w:r>
        <w:r w:rsidR="00950E62">
          <w:rPr>
            <w:noProof/>
            <w:webHidden/>
          </w:rPr>
          <w:t>40</w:t>
        </w:r>
        <w:r w:rsidR="00950E62">
          <w:rPr>
            <w:noProof/>
            <w:webHidden/>
          </w:rPr>
          <w:fldChar w:fldCharType="end"/>
        </w:r>
      </w:hyperlink>
    </w:p>
    <w:p w14:paraId="7E2FFF3E" w14:textId="33616B1D" w:rsidR="00950E62" w:rsidRDefault="005F672A">
      <w:pPr>
        <w:pStyle w:val="TableofFigures"/>
        <w:tabs>
          <w:tab w:val="right" w:leader="dot" w:pos="9350"/>
        </w:tabs>
        <w:rPr>
          <w:noProof/>
        </w:rPr>
      </w:pPr>
      <w:hyperlink w:anchor="_Toc515983998" w:history="1">
        <w:r w:rsidR="00950E62" w:rsidRPr="00506270">
          <w:rPr>
            <w:rStyle w:val="Hyperlink"/>
            <w:rFonts w:ascii="Avenir Roman" w:hAnsi="Avenir Roman"/>
            <w:noProof/>
          </w:rPr>
          <w:t>Table 9. Android Studio Important Libraries Used</w:t>
        </w:r>
        <w:r w:rsidR="00950E62">
          <w:rPr>
            <w:noProof/>
            <w:webHidden/>
          </w:rPr>
          <w:tab/>
        </w:r>
        <w:r w:rsidR="00950E62">
          <w:rPr>
            <w:noProof/>
            <w:webHidden/>
          </w:rPr>
          <w:fldChar w:fldCharType="begin"/>
        </w:r>
        <w:r w:rsidR="00950E62">
          <w:rPr>
            <w:noProof/>
            <w:webHidden/>
          </w:rPr>
          <w:instrText xml:space="preserve"> PAGEREF _Toc515983998 \h </w:instrText>
        </w:r>
        <w:r w:rsidR="00950E62">
          <w:rPr>
            <w:noProof/>
            <w:webHidden/>
          </w:rPr>
        </w:r>
        <w:r w:rsidR="00950E62">
          <w:rPr>
            <w:noProof/>
            <w:webHidden/>
          </w:rPr>
          <w:fldChar w:fldCharType="separate"/>
        </w:r>
        <w:r w:rsidR="00950E62">
          <w:rPr>
            <w:noProof/>
            <w:webHidden/>
          </w:rPr>
          <w:t>43</w:t>
        </w:r>
        <w:r w:rsidR="00950E62">
          <w:rPr>
            <w:noProof/>
            <w:webHidden/>
          </w:rPr>
          <w:fldChar w:fldCharType="end"/>
        </w:r>
      </w:hyperlink>
    </w:p>
    <w:p w14:paraId="125FF286" w14:textId="697245B7" w:rsidR="00950E62" w:rsidRDefault="005F672A">
      <w:pPr>
        <w:pStyle w:val="TableofFigures"/>
        <w:tabs>
          <w:tab w:val="right" w:leader="dot" w:pos="9350"/>
        </w:tabs>
        <w:rPr>
          <w:noProof/>
        </w:rPr>
      </w:pPr>
      <w:hyperlink w:anchor="_Toc515983999" w:history="1">
        <w:r w:rsidR="00950E62" w:rsidRPr="00506270">
          <w:rPr>
            <w:rStyle w:val="Hyperlink"/>
            <w:rFonts w:ascii="Avenir Roman" w:hAnsi="Avenir Roman"/>
            <w:noProof/>
          </w:rPr>
          <w:t>Table 10. Use cases brief description</w:t>
        </w:r>
        <w:r w:rsidR="00950E62">
          <w:rPr>
            <w:noProof/>
            <w:webHidden/>
          </w:rPr>
          <w:tab/>
        </w:r>
        <w:r w:rsidR="00950E62">
          <w:rPr>
            <w:noProof/>
            <w:webHidden/>
          </w:rPr>
          <w:fldChar w:fldCharType="begin"/>
        </w:r>
        <w:r w:rsidR="00950E62">
          <w:rPr>
            <w:noProof/>
            <w:webHidden/>
          </w:rPr>
          <w:instrText xml:space="preserve"> PAGEREF _Toc515983999 \h </w:instrText>
        </w:r>
        <w:r w:rsidR="00950E62">
          <w:rPr>
            <w:noProof/>
            <w:webHidden/>
          </w:rPr>
        </w:r>
        <w:r w:rsidR="00950E62">
          <w:rPr>
            <w:noProof/>
            <w:webHidden/>
          </w:rPr>
          <w:fldChar w:fldCharType="separate"/>
        </w:r>
        <w:r w:rsidR="00950E62">
          <w:rPr>
            <w:noProof/>
            <w:webHidden/>
          </w:rPr>
          <w:t>48</w:t>
        </w:r>
        <w:r w:rsidR="00950E62">
          <w:rPr>
            <w:noProof/>
            <w:webHidden/>
          </w:rPr>
          <w:fldChar w:fldCharType="end"/>
        </w:r>
      </w:hyperlink>
    </w:p>
    <w:p w14:paraId="05E7C20B" w14:textId="10D9BC6D" w:rsidR="00950E62" w:rsidRDefault="005F672A">
      <w:pPr>
        <w:pStyle w:val="TableofFigures"/>
        <w:tabs>
          <w:tab w:val="right" w:leader="dot" w:pos="9350"/>
        </w:tabs>
        <w:rPr>
          <w:noProof/>
        </w:rPr>
      </w:pPr>
      <w:hyperlink w:anchor="_Toc515984000" w:history="1">
        <w:r w:rsidR="00950E62" w:rsidRPr="00506270">
          <w:rPr>
            <w:rStyle w:val="Hyperlink"/>
            <w:rFonts w:ascii="Avenir Roman" w:hAnsi="Avenir Roman"/>
            <w:noProof/>
          </w:rPr>
          <w:t>Table 11. ESP8266 NodeMCU Arduino IDE libraries</w:t>
        </w:r>
        <w:r w:rsidR="00950E62">
          <w:rPr>
            <w:noProof/>
            <w:webHidden/>
          </w:rPr>
          <w:tab/>
        </w:r>
        <w:r w:rsidR="00950E62">
          <w:rPr>
            <w:noProof/>
            <w:webHidden/>
          </w:rPr>
          <w:fldChar w:fldCharType="begin"/>
        </w:r>
        <w:r w:rsidR="00950E62">
          <w:rPr>
            <w:noProof/>
            <w:webHidden/>
          </w:rPr>
          <w:instrText xml:space="preserve"> PAGEREF _Toc515984000 \h </w:instrText>
        </w:r>
        <w:r w:rsidR="00950E62">
          <w:rPr>
            <w:noProof/>
            <w:webHidden/>
          </w:rPr>
        </w:r>
        <w:r w:rsidR="00950E62">
          <w:rPr>
            <w:noProof/>
            <w:webHidden/>
          </w:rPr>
          <w:fldChar w:fldCharType="separate"/>
        </w:r>
        <w:r w:rsidR="00950E62">
          <w:rPr>
            <w:noProof/>
            <w:webHidden/>
          </w:rPr>
          <w:t>58</w:t>
        </w:r>
        <w:r w:rsidR="00950E62">
          <w:rPr>
            <w:noProof/>
            <w:webHidden/>
          </w:rPr>
          <w:fldChar w:fldCharType="end"/>
        </w:r>
      </w:hyperlink>
    </w:p>
    <w:p w14:paraId="270BDECA" w14:textId="718AECE4" w:rsidR="00950E62" w:rsidRDefault="005F672A">
      <w:pPr>
        <w:pStyle w:val="TableofFigures"/>
        <w:tabs>
          <w:tab w:val="right" w:leader="dot" w:pos="9350"/>
        </w:tabs>
        <w:rPr>
          <w:noProof/>
        </w:rPr>
      </w:pPr>
      <w:hyperlink w:anchor="_Toc515984001" w:history="1">
        <w:r w:rsidR="00950E62" w:rsidRPr="00506270">
          <w:rPr>
            <w:rStyle w:val="Hyperlink"/>
            <w:rFonts w:ascii="Avenir Roman" w:hAnsi="Avenir Roman"/>
            <w:noProof/>
          </w:rPr>
          <w:t>Table 12. Arduino Uno Arduino IDE libraries</w:t>
        </w:r>
        <w:r w:rsidR="00950E62">
          <w:rPr>
            <w:noProof/>
            <w:webHidden/>
          </w:rPr>
          <w:tab/>
        </w:r>
        <w:r w:rsidR="00950E62">
          <w:rPr>
            <w:noProof/>
            <w:webHidden/>
          </w:rPr>
          <w:fldChar w:fldCharType="begin"/>
        </w:r>
        <w:r w:rsidR="00950E62">
          <w:rPr>
            <w:noProof/>
            <w:webHidden/>
          </w:rPr>
          <w:instrText xml:space="preserve"> PAGEREF _Toc515984001 \h </w:instrText>
        </w:r>
        <w:r w:rsidR="00950E62">
          <w:rPr>
            <w:noProof/>
            <w:webHidden/>
          </w:rPr>
        </w:r>
        <w:r w:rsidR="00950E62">
          <w:rPr>
            <w:noProof/>
            <w:webHidden/>
          </w:rPr>
          <w:fldChar w:fldCharType="separate"/>
        </w:r>
        <w:r w:rsidR="00950E62">
          <w:rPr>
            <w:noProof/>
            <w:webHidden/>
          </w:rPr>
          <w:t>60</w:t>
        </w:r>
        <w:r w:rsidR="00950E62">
          <w:rPr>
            <w:noProof/>
            <w:webHidden/>
          </w:rPr>
          <w:fldChar w:fldCharType="end"/>
        </w:r>
      </w:hyperlink>
    </w:p>
    <w:p w14:paraId="0D6EA71B" w14:textId="4AB09CD8" w:rsidR="00950E62" w:rsidRDefault="005F672A">
      <w:pPr>
        <w:pStyle w:val="TableofFigures"/>
        <w:tabs>
          <w:tab w:val="right" w:leader="dot" w:pos="9350"/>
        </w:tabs>
        <w:rPr>
          <w:noProof/>
        </w:rPr>
      </w:pPr>
      <w:hyperlink w:anchor="_Toc515984002" w:history="1">
        <w:r w:rsidR="00950E62" w:rsidRPr="00506270">
          <w:rPr>
            <w:rStyle w:val="Hyperlink"/>
            <w:rFonts w:ascii="Avenir Roman" w:hAnsi="Avenir Roman"/>
            <w:noProof/>
          </w:rPr>
          <w:t>Table 13. ESP8266 Node MCU v0.9 connection time Analysis</w:t>
        </w:r>
        <w:r w:rsidR="00950E62">
          <w:rPr>
            <w:noProof/>
            <w:webHidden/>
          </w:rPr>
          <w:tab/>
        </w:r>
        <w:r w:rsidR="00950E62">
          <w:rPr>
            <w:noProof/>
            <w:webHidden/>
          </w:rPr>
          <w:fldChar w:fldCharType="begin"/>
        </w:r>
        <w:r w:rsidR="00950E62">
          <w:rPr>
            <w:noProof/>
            <w:webHidden/>
          </w:rPr>
          <w:instrText xml:space="preserve"> PAGEREF _Toc515984002 \h </w:instrText>
        </w:r>
        <w:r w:rsidR="00950E62">
          <w:rPr>
            <w:noProof/>
            <w:webHidden/>
          </w:rPr>
        </w:r>
        <w:r w:rsidR="00950E62">
          <w:rPr>
            <w:noProof/>
            <w:webHidden/>
          </w:rPr>
          <w:fldChar w:fldCharType="separate"/>
        </w:r>
        <w:r w:rsidR="00950E62">
          <w:rPr>
            <w:noProof/>
            <w:webHidden/>
          </w:rPr>
          <w:t>69</w:t>
        </w:r>
        <w:r w:rsidR="00950E62">
          <w:rPr>
            <w:noProof/>
            <w:webHidden/>
          </w:rPr>
          <w:fldChar w:fldCharType="end"/>
        </w:r>
      </w:hyperlink>
    </w:p>
    <w:p w14:paraId="690D615E" w14:textId="61AAAC82" w:rsidR="00950E62" w:rsidRDefault="005F672A">
      <w:pPr>
        <w:pStyle w:val="TableofFigures"/>
        <w:tabs>
          <w:tab w:val="right" w:leader="dot" w:pos="9350"/>
        </w:tabs>
        <w:rPr>
          <w:noProof/>
        </w:rPr>
      </w:pPr>
      <w:hyperlink w:anchor="_Toc515984003" w:history="1">
        <w:r w:rsidR="00950E62" w:rsidRPr="00506270">
          <w:rPr>
            <w:rStyle w:val="Hyperlink"/>
            <w:rFonts w:ascii="Avenir Roman" w:hAnsi="Avenir Roman"/>
            <w:noProof/>
          </w:rPr>
          <w:t>Table 14. Application connection time Analysis</w:t>
        </w:r>
        <w:r w:rsidR="00950E62">
          <w:rPr>
            <w:noProof/>
            <w:webHidden/>
          </w:rPr>
          <w:tab/>
        </w:r>
        <w:r w:rsidR="00950E62">
          <w:rPr>
            <w:noProof/>
            <w:webHidden/>
          </w:rPr>
          <w:fldChar w:fldCharType="begin"/>
        </w:r>
        <w:r w:rsidR="00950E62">
          <w:rPr>
            <w:noProof/>
            <w:webHidden/>
          </w:rPr>
          <w:instrText xml:space="preserve"> PAGEREF _Toc515984003 \h </w:instrText>
        </w:r>
        <w:r w:rsidR="00950E62">
          <w:rPr>
            <w:noProof/>
            <w:webHidden/>
          </w:rPr>
        </w:r>
        <w:r w:rsidR="00950E62">
          <w:rPr>
            <w:noProof/>
            <w:webHidden/>
          </w:rPr>
          <w:fldChar w:fldCharType="separate"/>
        </w:r>
        <w:r w:rsidR="00950E62">
          <w:rPr>
            <w:noProof/>
            <w:webHidden/>
          </w:rPr>
          <w:t>70</w:t>
        </w:r>
        <w:r w:rsidR="00950E62">
          <w:rPr>
            <w:noProof/>
            <w:webHidden/>
          </w:rPr>
          <w:fldChar w:fldCharType="end"/>
        </w:r>
      </w:hyperlink>
    </w:p>
    <w:p w14:paraId="415D3395" w14:textId="26E006DE" w:rsidR="00950E62" w:rsidRDefault="005F672A">
      <w:pPr>
        <w:pStyle w:val="TableofFigures"/>
        <w:tabs>
          <w:tab w:val="right" w:leader="dot" w:pos="9350"/>
        </w:tabs>
        <w:rPr>
          <w:noProof/>
        </w:rPr>
      </w:pPr>
      <w:hyperlink w:anchor="_Toc515984004" w:history="1">
        <w:r w:rsidR="00950E62" w:rsidRPr="00506270">
          <w:rPr>
            <w:rStyle w:val="Hyperlink"/>
            <w:rFonts w:ascii="Avenir Roman" w:hAnsi="Avenir Roman"/>
            <w:noProof/>
          </w:rPr>
          <w:t>Table 15. Technical design constraints</w:t>
        </w:r>
        <w:r w:rsidR="00950E62">
          <w:rPr>
            <w:noProof/>
            <w:webHidden/>
          </w:rPr>
          <w:tab/>
        </w:r>
        <w:r w:rsidR="00950E62">
          <w:rPr>
            <w:noProof/>
            <w:webHidden/>
          </w:rPr>
          <w:fldChar w:fldCharType="begin"/>
        </w:r>
        <w:r w:rsidR="00950E62">
          <w:rPr>
            <w:noProof/>
            <w:webHidden/>
          </w:rPr>
          <w:instrText xml:space="preserve"> PAGEREF _Toc515984004 \h </w:instrText>
        </w:r>
        <w:r w:rsidR="00950E62">
          <w:rPr>
            <w:noProof/>
            <w:webHidden/>
          </w:rPr>
        </w:r>
        <w:r w:rsidR="00950E62">
          <w:rPr>
            <w:noProof/>
            <w:webHidden/>
          </w:rPr>
          <w:fldChar w:fldCharType="separate"/>
        </w:r>
        <w:r w:rsidR="00950E62">
          <w:rPr>
            <w:noProof/>
            <w:webHidden/>
          </w:rPr>
          <w:t>74</w:t>
        </w:r>
        <w:r w:rsidR="00950E62">
          <w:rPr>
            <w:noProof/>
            <w:webHidden/>
          </w:rPr>
          <w:fldChar w:fldCharType="end"/>
        </w:r>
      </w:hyperlink>
    </w:p>
    <w:p w14:paraId="2F90AC34" w14:textId="5BF96133" w:rsidR="00950E62" w:rsidRDefault="005F672A">
      <w:pPr>
        <w:pStyle w:val="TableofFigures"/>
        <w:tabs>
          <w:tab w:val="right" w:leader="dot" w:pos="9350"/>
        </w:tabs>
        <w:rPr>
          <w:noProof/>
        </w:rPr>
      </w:pPr>
      <w:hyperlink w:anchor="_Toc515984005" w:history="1">
        <w:r w:rsidR="00950E62" w:rsidRPr="00506270">
          <w:rPr>
            <w:rStyle w:val="Hyperlink"/>
            <w:rFonts w:ascii="Avenir Roman" w:hAnsi="Avenir Roman"/>
            <w:noProof/>
          </w:rPr>
          <w:t>Table 16. Practical design constraints</w:t>
        </w:r>
        <w:r w:rsidR="00950E62">
          <w:rPr>
            <w:noProof/>
            <w:webHidden/>
          </w:rPr>
          <w:tab/>
        </w:r>
        <w:r w:rsidR="00950E62">
          <w:rPr>
            <w:noProof/>
            <w:webHidden/>
          </w:rPr>
          <w:fldChar w:fldCharType="begin"/>
        </w:r>
        <w:r w:rsidR="00950E62">
          <w:rPr>
            <w:noProof/>
            <w:webHidden/>
          </w:rPr>
          <w:instrText xml:space="preserve"> PAGEREF _Toc515984005 \h </w:instrText>
        </w:r>
        <w:r w:rsidR="00950E62">
          <w:rPr>
            <w:noProof/>
            <w:webHidden/>
          </w:rPr>
        </w:r>
        <w:r w:rsidR="00950E62">
          <w:rPr>
            <w:noProof/>
            <w:webHidden/>
          </w:rPr>
          <w:fldChar w:fldCharType="separate"/>
        </w:r>
        <w:r w:rsidR="00950E62">
          <w:rPr>
            <w:noProof/>
            <w:webHidden/>
          </w:rPr>
          <w:t>76</w:t>
        </w:r>
        <w:r w:rsidR="00950E62">
          <w:rPr>
            <w:noProof/>
            <w:webHidden/>
          </w:rPr>
          <w:fldChar w:fldCharType="end"/>
        </w:r>
      </w:hyperlink>
    </w:p>
    <w:p w14:paraId="5C2B0EE5" w14:textId="72E2CFE5" w:rsidR="00950E62" w:rsidRDefault="005F672A">
      <w:pPr>
        <w:pStyle w:val="TableofFigures"/>
        <w:tabs>
          <w:tab w:val="right" w:leader="dot" w:pos="9350"/>
        </w:tabs>
        <w:rPr>
          <w:noProof/>
        </w:rPr>
      </w:pPr>
      <w:hyperlink w:anchor="_Toc515984006" w:history="1">
        <w:r w:rsidR="00950E62" w:rsidRPr="00506270">
          <w:rPr>
            <w:rStyle w:val="Hyperlink"/>
            <w:rFonts w:ascii="Avenir Roman" w:hAnsi="Avenir Roman"/>
            <w:noProof/>
          </w:rPr>
          <w:t>Table 17. Evaluation of Engineering Impact</w:t>
        </w:r>
        <w:r w:rsidR="00950E62">
          <w:rPr>
            <w:noProof/>
            <w:webHidden/>
          </w:rPr>
          <w:tab/>
        </w:r>
        <w:r w:rsidR="00950E62">
          <w:rPr>
            <w:noProof/>
            <w:webHidden/>
          </w:rPr>
          <w:fldChar w:fldCharType="begin"/>
        </w:r>
        <w:r w:rsidR="00950E62">
          <w:rPr>
            <w:noProof/>
            <w:webHidden/>
          </w:rPr>
          <w:instrText xml:space="preserve"> PAGEREF _Toc515984006 \h </w:instrText>
        </w:r>
        <w:r w:rsidR="00950E62">
          <w:rPr>
            <w:noProof/>
            <w:webHidden/>
          </w:rPr>
        </w:r>
        <w:r w:rsidR="00950E62">
          <w:rPr>
            <w:noProof/>
            <w:webHidden/>
          </w:rPr>
          <w:fldChar w:fldCharType="separate"/>
        </w:r>
        <w:r w:rsidR="00950E62">
          <w:rPr>
            <w:noProof/>
            <w:webHidden/>
          </w:rPr>
          <w:t>77</w:t>
        </w:r>
        <w:r w:rsidR="00950E62">
          <w:rPr>
            <w:noProof/>
            <w:webHidden/>
          </w:rPr>
          <w:fldChar w:fldCharType="end"/>
        </w:r>
      </w:hyperlink>
    </w:p>
    <w:p w14:paraId="7AE75662" w14:textId="32299ED0" w:rsidR="00950E62" w:rsidRDefault="005F672A">
      <w:pPr>
        <w:pStyle w:val="TableofFigures"/>
        <w:tabs>
          <w:tab w:val="right" w:leader="dot" w:pos="9350"/>
        </w:tabs>
        <w:rPr>
          <w:noProof/>
        </w:rPr>
      </w:pPr>
      <w:hyperlink w:anchor="_Toc515984007" w:history="1">
        <w:r w:rsidR="00950E62" w:rsidRPr="00506270">
          <w:rPr>
            <w:rStyle w:val="Hyperlink"/>
            <w:rFonts w:ascii="Avenir Roman" w:hAnsi="Avenir Roman"/>
            <w:noProof/>
          </w:rPr>
          <w:t>Table 18. Project milestones</w:t>
        </w:r>
        <w:r w:rsidR="00950E62">
          <w:rPr>
            <w:noProof/>
            <w:webHidden/>
          </w:rPr>
          <w:tab/>
        </w:r>
        <w:r w:rsidR="00950E62">
          <w:rPr>
            <w:noProof/>
            <w:webHidden/>
          </w:rPr>
          <w:fldChar w:fldCharType="begin"/>
        </w:r>
        <w:r w:rsidR="00950E62">
          <w:rPr>
            <w:noProof/>
            <w:webHidden/>
          </w:rPr>
          <w:instrText xml:space="preserve"> PAGEREF _Toc515984007 \h </w:instrText>
        </w:r>
        <w:r w:rsidR="00950E62">
          <w:rPr>
            <w:noProof/>
            <w:webHidden/>
          </w:rPr>
        </w:r>
        <w:r w:rsidR="00950E62">
          <w:rPr>
            <w:noProof/>
            <w:webHidden/>
          </w:rPr>
          <w:fldChar w:fldCharType="separate"/>
        </w:r>
        <w:r w:rsidR="00950E62">
          <w:rPr>
            <w:noProof/>
            <w:webHidden/>
          </w:rPr>
          <w:t>86</w:t>
        </w:r>
        <w:r w:rsidR="00950E62">
          <w:rPr>
            <w:noProof/>
            <w:webHidden/>
          </w:rPr>
          <w:fldChar w:fldCharType="end"/>
        </w:r>
      </w:hyperlink>
    </w:p>
    <w:p w14:paraId="17E9DCB9" w14:textId="7981EC53" w:rsidR="00950E62" w:rsidRDefault="005F672A">
      <w:pPr>
        <w:pStyle w:val="TableofFigures"/>
        <w:tabs>
          <w:tab w:val="right" w:leader="dot" w:pos="9350"/>
        </w:tabs>
        <w:rPr>
          <w:noProof/>
        </w:rPr>
      </w:pPr>
      <w:hyperlink w:anchor="_Toc515984008" w:history="1">
        <w:r w:rsidR="00950E62" w:rsidRPr="00506270">
          <w:rPr>
            <w:rStyle w:val="Hyperlink"/>
            <w:rFonts w:ascii="Avenir Roman" w:hAnsi="Avenir Roman"/>
            <w:noProof/>
          </w:rPr>
          <w:t>Table 19. Project timeline</w:t>
        </w:r>
        <w:r w:rsidR="00950E62">
          <w:rPr>
            <w:noProof/>
            <w:webHidden/>
          </w:rPr>
          <w:tab/>
        </w:r>
        <w:r w:rsidR="00950E62">
          <w:rPr>
            <w:noProof/>
            <w:webHidden/>
          </w:rPr>
          <w:fldChar w:fldCharType="begin"/>
        </w:r>
        <w:r w:rsidR="00950E62">
          <w:rPr>
            <w:noProof/>
            <w:webHidden/>
          </w:rPr>
          <w:instrText xml:space="preserve"> PAGEREF _Toc515984008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01C56713" w14:textId="7AB041A7" w:rsidR="00950E62" w:rsidRDefault="005F672A">
      <w:pPr>
        <w:pStyle w:val="TableofFigures"/>
        <w:tabs>
          <w:tab w:val="right" w:leader="dot" w:pos="9350"/>
        </w:tabs>
        <w:rPr>
          <w:noProof/>
        </w:rPr>
      </w:pPr>
      <w:hyperlink w:anchor="_Toc515984009" w:history="1">
        <w:r w:rsidR="00950E62" w:rsidRPr="00506270">
          <w:rPr>
            <w:rStyle w:val="Hyperlink"/>
            <w:rFonts w:ascii="Avenir Roman" w:hAnsi="Avenir Roman"/>
            <w:noProof/>
          </w:rPr>
          <w:t>Table 20. Project timeline-legend</w:t>
        </w:r>
        <w:r w:rsidR="00950E62">
          <w:rPr>
            <w:noProof/>
            <w:webHidden/>
          </w:rPr>
          <w:tab/>
        </w:r>
        <w:r w:rsidR="00950E62">
          <w:rPr>
            <w:noProof/>
            <w:webHidden/>
          </w:rPr>
          <w:fldChar w:fldCharType="begin"/>
        </w:r>
        <w:r w:rsidR="00950E62">
          <w:rPr>
            <w:noProof/>
            <w:webHidden/>
          </w:rPr>
          <w:instrText xml:space="preserve"> PAGEREF _Toc515984009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0D0FEA6B" w14:textId="0E6A9B1A" w:rsidR="00950E62" w:rsidRDefault="005F672A">
      <w:pPr>
        <w:pStyle w:val="TableofFigures"/>
        <w:tabs>
          <w:tab w:val="right" w:leader="dot" w:pos="9350"/>
        </w:tabs>
        <w:rPr>
          <w:noProof/>
        </w:rPr>
      </w:pPr>
      <w:hyperlink w:anchor="_Toc515984010" w:history="1">
        <w:r w:rsidR="00950E62" w:rsidRPr="00506270">
          <w:rPr>
            <w:rStyle w:val="Hyperlink"/>
            <w:rFonts w:ascii="Avenir Roman" w:hAnsi="Avenir Roman"/>
            <w:noProof/>
          </w:rPr>
          <w:t>Table 21. Anticipated risks</w:t>
        </w:r>
        <w:r w:rsidR="00950E62">
          <w:rPr>
            <w:noProof/>
            <w:webHidden/>
          </w:rPr>
          <w:tab/>
        </w:r>
        <w:r w:rsidR="00950E62">
          <w:rPr>
            <w:noProof/>
            <w:webHidden/>
          </w:rPr>
          <w:fldChar w:fldCharType="begin"/>
        </w:r>
        <w:r w:rsidR="00950E62">
          <w:rPr>
            <w:noProof/>
            <w:webHidden/>
          </w:rPr>
          <w:instrText xml:space="preserve"> PAGEREF _Toc515984010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515A1D1E" w14:textId="7D7C976D" w:rsidR="00102693" w:rsidRPr="009466BB" w:rsidRDefault="003D24F5" w:rsidP="0039366C">
      <w:pPr>
        <w:rPr>
          <w:rFonts w:ascii="Avenir Roman" w:eastAsiaTheme="majorEastAsia" w:hAnsi="Avenir Roman" w:cstheme="majorBidi"/>
          <w:b/>
          <w:bCs/>
          <w:color w:val="365F91" w:themeColor="accent1" w:themeShade="BF"/>
          <w:sz w:val="28"/>
          <w:szCs w:val="28"/>
        </w:rPr>
        <w:sectPr w:rsidR="00102693" w:rsidRPr="009466BB" w:rsidSect="00102693">
          <w:pgSz w:w="12240" w:h="15840"/>
          <w:pgMar w:top="1440" w:right="1440" w:bottom="1440" w:left="1440" w:header="720" w:footer="720" w:gutter="0"/>
          <w:pgNumType w:fmt="lowerRoman" w:start="4"/>
          <w:cols w:space="720"/>
          <w:docGrid w:linePitch="360"/>
        </w:sectPr>
      </w:pPr>
      <w:r>
        <w:rPr>
          <w:rFonts w:ascii="Avenir Roman" w:eastAsiaTheme="majorEastAsia" w:hAnsi="Avenir Roman" w:cstheme="majorBidi"/>
          <w:b/>
          <w:bCs/>
          <w:color w:val="365F91" w:themeColor="accent1" w:themeShade="BF"/>
          <w:sz w:val="28"/>
          <w:szCs w:val="28"/>
        </w:rPr>
        <w:fldChar w:fldCharType="end"/>
      </w:r>
    </w:p>
    <w:p w14:paraId="793066E8" w14:textId="64C414AD" w:rsidR="00102693" w:rsidRPr="009466BB" w:rsidRDefault="00102693" w:rsidP="0039366C">
      <w:pPr>
        <w:rPr>
          <w:rFonts w:ascii="Avenir Roman" w:eastAsiaTheme="majorEastAsia" w:hAnsi="Avenir Roman" w:cstheme="majorBidi"/>
          <w:b/>
          <w:bCs/>
          <w:color w:val="365F91" w:themeColor="accent1" w:themeShade="BF"/>
          <w:sz w:val="28"/>
          <w:szCs w:val="28"/>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2A2BC85B" w14:textId="26110593" w:rsidR="00F52019" w:rsidRPr="009466BB" w:rsidRDefault="00F52019" w:rsidP="0039366C">
      <w:pPr>
        <w:rPr>
          <w:rFonts w:ascii="Avenir Roman" w:hAnsi="Avenir Roman"/>
        </w:rPr>
      </w:pPr>
    </w:p>
    <w:p w14:paraId="1108057D" w14:textId="77777777" w:rsidR="00992511" w:rsidRPr="009466BB" w:rsidRDefault="00992511" w:rsidP="00D951E4">
      <w:pPr>
        <w:pStyle w:val="Heading1"/>
        <w:numPr>
          <w:ilvl w:val="0"/>
          <w:numId w:val="6"/>
        </w:numPr>
        <w:spacing w:before="480" w:after="240"/>
        <w:rPr>
          <w:rFonts w:ascii="Avenir Roman" w:hAnsi="Avenir Roman"/>
          <w:b/>
          <w:bCs/>
        </w:rPr>
      </w:pPr>
      <w:bookmarkStart w:id="7" w:name="_Toc516596841"/>
      <w:bookmarkStart w:id="8" w:name="_Toc274166446"/>
      <w:r w:rsidRPr="009466BB">
        <w:rPr>
          <w:rFonts w:ascii="Avenir Roman" w:hAnsi="Avenir Roman"/>
          <w:b/>
          <w:bCs/>
        </w:rPr>
        <w:t>Introduction and Motivation</w:t>
      </w:r>
      <w:bookmarkEnd w:id="7"/>
    </w:p>
    <w:p w14:paraId="7BC7425B" w14:textId="531D63DB" w:rsidR="00992511" w:rsidRPr="009466BB" w:rsidRDefault="00992511" w:rsidP="00D951E4">
      <w:pPr>
        <w:pStyle w:val="Heading2"/>
        <w:numPr>
          <w:ilvl w:val="1"/>
          <w:numId w:val="6"/>
        </w:numPr>
        <w:spacing w:before="240" w:after="240"/>
        <w:ind w:left="1134" w:hanging="283"/>
        <w:rPr>
          <w:rFonts w:ascii="Avenir Roman" w:hAnsi="Avenir Roman"/>
          <w:color w:val="365F91" w:themeColor="accent1" w:themeShade="BF"/>
          <w:rtl/>
        </w:rPr>
      </w:pPr>
      <w:bookmarkStart w:id="9" w:name="_Toc516596842"/>
      <w:bookmarkEnd w:id="8"/>
      <w:r w:rsidRPr="009466BB">
        <w:rPr>
          <w:rFonts w:ascii="Avenir Roman" w:hAnsi="Avenir Roman"/>
          <w:color w:val="365F91" w:themeColor="accent1" w:themeShade="BF"/>
        </w:rPr>
        <w:t>Problem statement</w:t>
      </w:r>
      <w:bookmarkEnd w:id="9"/>
    </w:p>
    <w:p w14:paraId="3E0F487A" w14:textId="03C10142" w:rsidR="00F52019" w:rsidRPr="009466BB" w:rsidRDefault="00F52019" w:rsidP="00B53D58">
      <w:pPr>
        <w:ind w:firstLine="720"/>
        <w:rPr>
          <w:rFonts w:ascii="Avenir Roman" w:hAnsi="Avenir Roman"/>
        </w:rPr>
      </w:pPr>
      <w:r w:rsidRPr="009466BB">
        <w:rPr>
          <w:rFonts w:ascii="Avenir Roman" w:hAnsi="Avenir Roman"/>
        </w:rPr>
        <w:t>Cardiovascular disease is the leading cause of death globally, representing 30 percent of all deaths. [</w:t>
      </w:r>
      <w:r w:rsidR="00B53D58">
        <w:rPr>
          <w:rFonts w:ascii="Avenir Roman" w:hAnsi="Avenir Roman" w:hint="cs"/>
          <w:rtl/>
        </w:rPr>
        <w:t>1</w:t>
      </w:r>
      <w:r w:rsidRPr="009466BB">
        <w:rPr>
          <w:rFonts w:ascii="Avenir Roman" w:hAnsi="Avenir Roman"/>
        </w:rPr>
        <w:t>] As these statistics are increasing in the past few years in Qatar; 12.2% of deaths are due to Cardiovascular disease in 2011, 12.1% of deaths are due to the same disease in 2012, and 12.9% in 2013 [</w:t>
      </w:r>
      <w:r w:rsidR="00B53D58">
        <w:rPr>
          <w:rFonts w:ascii="Avenir Roman" w:hAnsi="Avenir Roman" w:hint="cs"/>
          <w:rtl/>
        </w:rPr>
        <w:t>2</w:t>
      </w:r>
      <w:r w:rsidRPr="009466BB">
        <w:rPr>
          <w:rFonts w:ascii="Avenir Roman" w:hAnsi="Avenir Roman"/>
        </w:rPr>
        <w:t xml:space="preserve">], a solution to decrease the number of deaths due to cardiovascular disease and other chronic diseases in Qatar must be found. This is the motivation of our project; finding a way to help health providers reach patients having chronic diseases in case of emergency as quickly as possible and providing missing important health related data to doctors by saving this data through the internet to be used whenever needed.  </w:t>
      </w:r>
    </w:p>
    <w:p w14:paraId="4E061F08" w14:textId="71780A79" w:rsidR="00F52019" w:rsidRPr="009466BB" w:rsidRDefault="00F52019" w:rsidP="0039366C">
      <w:pPr>
        <w:ind w:firstLine="720"/>
        <w:rPr>
          <w:rFonts w:ascii="Avenir Roman" w:hAnsi="Avenir Roman"/>
        </w:rPr>
      </w:pPr>
      <w:r w:rsidRPr="009466BB">
        <w:rPr>
          <w:rFonts w:ascii="Avenir Roman" w:hAnsi="Avenir Roman"/>
        </w:rPr>
        <w:t xml:space="preserve">In order to increase heart-disease patients’ life expectancy, a </w:t>
      </w:r>
      <w:r w:rsidR="00EB6316" w:rsidRPr="009466BB">
        <w:rPr>
          <w:rFonts w:ascii="Avenir Roman" w:hAnsi="Avenir Roman"/>
        </w:rPr>
        <w:t>health device</w:t>
      </w:r>
      <w:r w:rsidRPr="009466BB">
        <w:rPr>
          <w:rFonts w:ascii="Avenir Roman" w:hAnsi="Avenir Roman"/>
        </w:rPr>
        <w:t xml:space="preserve"> can be available to check critical health parameters, such as </w:t>
      </w:r>
      <w:r w:rsidR="00EB6316" w:rsidRPr="009466BB">
        <w:rPr>
          <w:rFonts w:ascii="Avenir Roman" w:hAnsi="Avenir Roman"/>
        </w:rPr>
        <w:t>SPO2</w:t>
      </w:r>
      <w:r w:rsidRPr="009466BB">
        <w:rPr>
          <w:rFonts w:ascii="Avenir Roman" w:hAnsi="Avenir Roman"/>
        </w:rPr>
        <w:t xml:space="preserve">, BP and other, easily since some patients need to </w:t>
      </w:r>
      <w:r w:rsidR="00912718" w:rsidRPr="009466BB">
        <w:rPr>
          <w:rFonts w:ascii="Avenir Roman" w:hAnsi="Avenir Roman"/>
        </w:rPr>
        <w:t>periodic</w:t>
      </w:r>
      <w:r w:rsidRPr="009466BB">
        <w:rPr>
          <w:rFonts w:ascii="Avenir Roman" w:hAnsi="Avenir Roman"/>
        </w:rPr>
        <w:t xml:space="preserve"> check</w:t>
      </w:r>
      <w:r w:rsidR="00912718" w:rsidRPr="009466BB">
        <w:rPr>
          <w:rFonts w:ascii="Avenir Roman" w:hAnsi="Avenir Roman"/>
        </w:rPr>
        <w:t>ups</w:t>
      </w:r>
      <w:r w:rsidRPr="009466BB">
        <w:rPr>
          <w:rFonts w:ascii="Avenir Roman" w:hAnsi="Avenir Roman"/>
        </w:rPr>
        <w:t xml:space="preserve"> on their health states, this solution could save them time. Moreover, patients must be reached quickly and supervised by health providers in case an emergency has occurred, especially those who tend to live independently away from any family relative or friend, such as elderly people and students who are studying abroad. </w:t>
      </w:r>
    </w:p>
    <w:p w14:paraId="5BE15D88" w14:textId="1DC105CE" w:rsidR="00F52019" w:rsidRPr="009466BB" w:rsidRDefault="00F52019" w:rsidP="0039366C">
      <w:pPr>
        <w:ind w:firstLine="720"/>
        <w:rPr>
          <w:rFonts w:ascii="Avenir Roman" w:hAnsi="Avenir Roman"/>
        </w:rPr>
      </w:pPr>
      <w:r w:rsidRPr="009466BB">
        <w:rPr>
          <w:rFonts w:ascii="Avenir Roman" w:hAnsi="Avenir Roman"/>
        </w:rPr>
        <w:t>For our project, we are aiming to use IoT technology using cloud-based applications. The main reason we chose cloud-based applications is that</w:t>
      </w:r>
      <w:r w:rsidR="009F3CB8">
        <w:rPr>
          <w:rFonts w:ascii="Avenir Roman" w:hAnsi="Avenir Roman"/>
        </w:rPr>
        <w:t xml:space="preserve"> it offers a computation and analysis capabilities</w:t>
      </w:r>
      <w:r w:rsidRPr="009466BB">
        <w:rPr>
          <w:rFonts w:ascii="Avenir Roman" w:hAnsi="Avenir Roman"/>
        </w:rPr>
        <w:t>, as well as an online database. This way we ensure scalability in our system as well as an easy management of data to insure privacy by encrypting and decrypting the data. Moreover, IoT technology is used to connect all the hardware together; sensors, micro</w:t>
      </w:r>
      <w:r w:rsidR="009C2198" w:rsidRPr="009466BB">
        <w:rPr>
          <w:rFonts w:ascii="Avenir Roman" w:hAnsi="Avenir Roman"/>
        </w:rPr>
        <w:t>controller</w:t>
      </w:r>
      <w:r w:rsidRPr="009466BB">
        <w:rPr>
          <w:rFonts w:ascii="Avenir Roman" w:hAnsi="Avenir Roman"/>
        </w:rPr>
        <w:t xml:space="preserve"> and mobile device, to ensure an easy transfer of data without the need of human-to-human or human-to-computer interaction  </w:t>
      </w:r>
    </w:p>
    <w:p w14:paraId="6FCE0C43" w14:textId="4A31BBF4" w:rsidR="00F52019" w:rsidRPr="009466BB" w:rsidRDefault="00F52019" w:rsidP="0039366C">
      <w:pPr>
        <w:ind w:firstLine="720"/>
        <w:rPr>
          <w:rFonts w:ascii="Avenir Roman" w:hAnsi="Avenir Roman"/>
        </w:rPr>
      </w:pPr>
      <w:r w:rsidRPr="009466BB">
        <w:rPr>
          <w:rFonts w:ascii="Avenir Roman" w:hAnsi="Avenir Roman"/>
        </w:rPr>
        <w:t xml:space="preserve">The challenge of our project is </w:t>
      </w:r>
      <w:r w:rsidR="009C2198" w:rsidRPr="009466BB">
        <w:rPr>
          <w:rFonts w:ascii="Avenir Roman" w:hAnsi="Avenir Roman"/>
        </w:rPr>
        <w:t xml:space="preserve">to process the </w:t>
      </w:r>
      <w:r w:rsidR="00EB6316" w:rsidRPr="009466BB">
        <w:rPr>
          <w:rFonts w:ascii="Avenir Roman" w:hAnsi="Avenir Roman"/>
        </w:rPr>
        <w:t>patient’s</w:t>
      </w:r>
      <w:r w:rsidR="009C2198" w:rsidRPr="009466BB">
        <w:rPr>
          <w:rFonts w:ascii="Avenir Roman" w:hAnsi="Avenir Roman"/>
        </w:rPr>
        <w:t xml:space="preserve"> vital data in cloud</w:t>
      </w:r>
      <w:r w:rsidRPr="009466BB">
        <w:rPr>
          <w:rFonts w:ascii="Avenir Roman" w:hAnsi="Avenir Roman"/>
        </w:rPr>
        <w:t xml:space="preserve">. Also, our main challenge is providing a secure and private network through encrypting and decrypting </w:t>
      </w:r>
      <w:r w:rsidR="007F2C74">
        <w:rPr>
          <w:rFonts w:ascii="Avenir Roman" w:hAnsi="Avenir Roman"/>
        </w:rPr>
        <w:t xml:space="preserve">the </w:t>
      </w:r>
      <w:r w:rsidRPr="009466BB">
        <w:rPr>
          <w:rFonts w:ascii="Avenir Roman" w:hAnsi="Avenir Roman"/>
        </w:rPr>
        <w:t xml:space="preserve">data. </w:t>
      </w:r>
    </w:p>
    <w:p w14:paraId="36887072" w14:textId="77777777" w:rsidR="00102693" w:rsidRPr="009466BB" w:rsidRDefault="00102693" w:rsidP="0039366C">
      <w:pPr>
        <w:rPr>
          <w:rFonts w:ascii="Avenir Roman" w:hAnsi="Avenir Roman"/>
        </w:rPr>
        <w:sectPr w:rsidR="00102693" w:rsidRPr="009466BB" w:rsidSect="00102693">
          <w:pgSz w:w="12240" w:h="15840"/>
          <w:pgMar w:top="1440" w:right="1440" w:bottom="1440" w:left="1440" w:header="720" w:footer="720" w:gutter="0"/>
          <w:pgNumType w:start="1"/>
          <w:cols w:space="720"/>
          <w:docGrid w:linePitch="360"/>
        </w:sectPr>
      </w:pPr>
    </w:p>
    <w:p w14:paraId="298CAEFD" w14:textId="6D4278C1" w:rsidR="00DA2F74" w:rsidRPr="009466BB" w:rsidRDefault="00DA2F74" w:rsidP="0039366C">
      <w:pPr>
        <w:rPr>
          <w:rFonts w:ascii="Avenir Roman" w:hAnsi="Avenir Roman"/>
          <w:rtl/>
        </w:rPr>
      </w:pPr>
    </w:p>
    <w:p w14:paraId="2A1F728F" w14:textId="77777777" w:rsidR="00B86946" w:rsidRPr="009466BB" w:rsidRDefault="00B86946" w:rsidP="0039366C">
      <w:pPr>
        <w:rPr>
          <w:rFonts w:ascii="Avenir Roman" w:hAnsi="Avenir Roman"/>
        </w:rPr>
      </w:pPr>
    </w:p>
    <w:p w14:paraId="2F368F8F" w14:textId="703271A4" w:rsidR="00AD1511" w:rsidRPr="009466BB" w:rsidRDefault="002E225C" w:rsidP="00D951E4">
      <w:pPr>
        <w:pStyle w:val="Heading2"/>
        <w:numPr>
          <w:ilvl w:val="1"/>
          <w:numId w:val="6"/>
        </w:numPr>
        <w:spacing w:before="240" w:after="240"/>
        <w:ind w:left="1134" w:hanging="283"/>
        <w:rPr>
          <w:rFonts w:ascii="Avenir Roman" w:hAnsi="Avenir Roman"/>
          <w:color w:val="365F91" w:themeColor="accent1" w:themeShade="BF"/>
        </w:rPr>
      </w:pPr>
      <w:bookmarkStart w:id="10" w:name="_Toc516596843"/>
      <w:bookmarkStart w:id="11" w:name="_Toc274166447"/>
      <w:r w:rsidRPr="009466BB">
        <w:rPr>
          <w:rFonts w:ascii="Avenir Roman" w:hAnsi="Avenir Roman"/>
          <w:color w:val="365F91" w:themeColor="accent1" w:themeShade="BF"/>
        </w:rPr>
        <w:t>Project objectives</w:t>
      </w:r>
      <w:bookmarkEnd w:id="10"/>
    </w:p>
    <w:p w14:paraId="342C1697" w14:textId="27BB4D54" w:rsidR="001D33CC" w:rsidRPr="009466BB" w:rsidRDefault="001D33CC" w:rsidP="0039366C">
      <w:pPr>
        <w:pStyle w:val="ListParagraph"/>
        <w:ind w:left="360"/>
        <w:rPr>
          <w:rFonts w:ascii="Avenir Roman" w:hAnsi="Avenir Roman"/>
        </w:rPr>
      </w:pPr>
      <w:r w:rsidRPr="009466BB">
        <w:rPr>
          <w:rFonts w:ascii="Avenir Roman" w:hAnsi="Avenir Roman"/>
        </w:rPr>
        <w:t xml:space="preserve">The project objectives are set by the team as follows: </w:t>
      </w:r>
    </w:p>
    <w:p w14:paraId="528422F7" w14:textId="77777777" w:rsidR="00CB206E" w:rsidRPr="009466BB" w:rsidRDefault="00CB206E" w:rsidP="0039366C">
      <w:pPr>
        <w:pStyle w:val="ListParagraph"/>
        <w:rPr>
          <w:rFonts w:ascii="Avenir Roman" w:hAnsi="Avenir Roman"/>
        </w:rPr>
      </w:pPr>
    </w:p>
    <w:p w14:paraId="5A3E885A" w14:textId="5CD9AD9F" w:rsidR="00AD1511" w:rsidRPr="009466BB" w:rsidRDefault="00AD1511" w:rsidP="00D951E4">
      <w:pPr>
        <w:pStyle w:val="ListParagraph"/>
        <w:numPr>
          <w:ilvl w:val="0"/>
          <w:numId w:val="25"/>
        </w:numPr>
        <w:rPr>
          <w:rFonts w:ascii="Avenir Roman" w:hAnsi="Avenir Roman"/>
        </w:rPr>
      </w:pPr>
      <w:r w:rsidRPr="009466BB">
        <w:rPr>
          <w:rFonts w:ascii="Avenir Roman" w:hAnsi="Avenir Roman"/>
        </w:rPr>
        <w:t xml:space="preserve">Develop a </w:t>
      </w:r>
      <w:r w:rsidR="00B514A7" w:rsidRPr="009466BB">
        <w:rPr>
          <w:rFonts w:ascii="Avenir Roman" w:hAnsi="Avenir Roman"/>
        </w:rPr>
        <w:t>health monitoring</w:t>
      </w:r>
      <w:r w:rsidRPr="009466BB">
        <w:rPr>
          <w:rFonts w:ascii="Avenir Roman" w:hAnsi="Avenir Roman"/>
        </w:rPr>
        <w:t xml:space="preserve"> system</w:t>
      </w:r>
      <w:r w:rsidR="00B514A7" w:rsidRPr="009466BB">
        <w:rPr>
          <w:rFonts w:ascii="Avenir Roman" w:hAnsi="Avenir Roman"/>
        </w:rPr>
        <w:t xml:space="preserve"> that measures several health parameters of the patient and send</w:t>
      </w:r>
      <w:r w:rsidR="007F2C74">
        <w:rPr>
          <w:rFonts w:ascii="Avenir Roman" w:hAnsi="Avenir Roman"/>
        </w:rPr>
        <w:t>s</w:t>
      </w:r>
      <w:r w:rsidR="00B514A7" w:rsidRPr="009466BB">
        <w:rPr>
          <w:rFonts w:ascii="Avenir Roman" w:hAnsi="Avenir Roman"/>
        </w:rPr>
        <w:t xml:space="preserve"> them through IOT cloud.</w:t>
      </w:r>
      <w:r w:rsidRPr="009466BB">
        <w:rPr>
          <w:rFonts w:ascii="Avenir Roman" w:hAnsi="Avenir Roman"/>
        </w:rPr>
        <w:t xml:space="preserve"> </w:t>
      </w:r>
    </w:p>
    <w:p w14:paraId="6244AE05" w14:textId="2368C3C8" w:rsidR="00F52019" w:rsidRPr="009466BB" w:rsidRDefault="00F52019" w:rsidP="00D951E4">
      <w:pPr>
        <w:pStyle w:val="ListParagraph"/>
        <w:numPr>
          <w:ilvl w:val="0"/>
          <w:numId w:val="25"/>
        </w:numPr>
        <w:spacing w:after="0"/>
        <w:rPr>
          <w:rFonts w:ascii="Avenir Roman" w:hAnsi="Avenir Roman"/>
        </w:rPr>
      </w:pPr>
      <w:r w:rsidRPr="009466BB">
        <w:rPr>
          <w:rFonts w:ascii="Avenir Roman" w:hAnsi="Avenir Roman"/>
        </w:rPr>
        <w:t>Us</w:t>
      </w:r>
      <w:r w:rsidR="00AD1511" w:rsidRPr="009466BB">
        <w:rPr>
          <w:rFonts w:ascii="Avenir Roman" w:hAnsi="Avenir Roman"/>
        </w:rPr>
        <w:t xml:space="preserve">e IOT </w:t>
      </w:r>
      <w:r w:rsidR="000C6DCC" w:rsidRPr="009466BB">
        <w:rPr>
          <w:rFonts w:ascii="Avenir Roman" w:hAnsi="Avenir Roman"/>
        </w:rPr>
        <w:t xml:space="preserve">cloud-based application </w:t>
      </w:r>
      <w:r w:rsidR="00AD1511" w:rsidRPr="009466BB">
        <w:rPr>
          <w:rFonts w:ascii="Avenir Roman" w:hAnsi="Avenir Roman"/>
        </w:rPr>
        <w:t>to provide</w:t>
      </w:r>
      <w:r w:rsidR="001446F2" w:rsidRPr="009466BB">
        <w:rPr>
          <w:rFonts w:ascii="Avenir Roman" w:hAnsi="Avenir Roman"/>
        </w:rPr>
        <w:t xml:space="preserve"> </w:t>
      </w:r>
      <w:r w:rsidRPr="009466BB">
        <w:rPr>
          <w:rFonts w:ascii="Avenir Roman" w:hAnsi="Avenir Roman"/>
        </w:rPr>
        <w:t>communication</w:t>
      </w:r>
      <w:r w:rsidR="003D5C4A" w:rsidRPr="009466BB">
        <w:rPr>
          <w:rFonts w:ascii="Avenir Roman" w:hAnsi="Avenir Roman"/>
        </w:rPr>
        <w:t xml:space="preserve"> between end-</w:t>
      </w:r>
      <w:r w:rsidR="00AD1511" w:rsidRPr="009466BB">
        <w:rPr>
          <w:rFonts w:ascii="Avenir Roman" w:hAnsi="Avenir Roman"/>
        </w:rPr>
        <w:t>users</w:t>
      </w:r>
      <w:r w:rsidR="009D3023" w:rsidRPr="009466BB">
        <w:rPr>
          <w:rFonts w:ascii="Avenir Roman" w:hAnsi="Avenir Roman"/>
        </w:rPr>
        <w:t xml:space="preserve">, </w:t>
      </w:r>
      <w:r w:rsidRPr="009466BB">
        <w:rPr>
          <w:rFonts w:ascii="Avenir Roman" w:hAnsi="Avenir Roman"/>
        </w:rPr>
        <w:t>sav</w:t>
      </w:r>
      <w:r w:rsidR="00B514A7" w:rsidRPr="009466BB">
        <w:rPr>
          <w:rFonts w:ascii="Avenir Roman" w:hAnsi="Avenir Roman"/>
        </w:rPr>
        <w:t>e</w:t>
      </w:r>
      <w:r w:rsidR="00AD1511" w:rsidRPr="009466BB">
        <w:rPr>
          <w:rFonts w:ascii="Avenir Roman" w:hAnsi="Avenir Roman"/>
        </w:rPr>
        <w:t xml:space="preserve"> </w:t>
      </w:r>
      <w:r w:rsidR="009D3023" w:rsidRPr="009466BB">
        <w:rPr>
          <w:rFonts w:ascii="Avenir Roman" w:hAnsi="Avenir Roman"/>
        </w:rPr>
        <w:t xml:space="preserve">and analyze </w:t>
      </w:r>
      <w:r w:rsidR="00AD1511" w:rsidRPr="009466BB">
        <w:rPr>
          <w:rFonts w:ascii="Avenir Roman" w:hAnsi="Avenir Roman"/>
        </w:rPr>
        <w:t>data in the could for further use by the end-user</w:t>
      </w:r>
      <w:r w:rsidRPr="009466BB">
        <w:rPr>
          <w:rFonts w:ascii="Avenir Roman" w:hAnsi="Avenir Roman"/>
        </w:rPr>
        <w:t>.</w:t>
      </w:r>
    </w:p>
    <w:p w14:paraId="7FD4D74B" w14:textId="761FD31A" w:rsidR="00F52019" w:rsidRPr="009466BB" w:rsidRDefault="00AD1511" w:rsidP="00D951E4">
      <w:pPr>
        <w:pStyle w:val="ListParagraph"/>
        <w:numPr>
          <w:ilvl w:val="0"/>
          <w:numId w:val="25"/>
        </w:numPr>
        <w:spacing w:after="0"/>
        <w:rPr>
          <w:rFonts w:ascii="Avenir Roman" w:hAnsi="Avenir Roman"/>
        </w:rPr>
      </w:pPr>
      <w:r w:rsidRPr="009466BB">
        <w:rPr>
          <w:rFonts w:ascii="Avenir Roman" w:hAnsi="Avenir Roman"/>
        </w:rPr>
        <w:t xml:space="preserve">Establish a reliable and secure connection to and from the </w:t>
      </w:r>
      <w:r w:rsidR="00B514A7" w:rsidRPr="009466BB">
        <w:rPr>
          <w:rFonts w:ascii="Avenir Roman" w:hAnsi="Avenir Roman"/>
        </w:rPr>
        <w:t xml:space="preserve">IOT </w:t>
      </w:r>
      <w:r w:rsidRPr="009466BB">
        <w:rPr>
          <w:rFonts w:ascii="Avenir Roman" w:hAnsi="Avenir Roman"/>
        </w:rPr>
        <w:t xml:space="preserve">cloud. </w:t>
      </w:r>
      <w:r w:rsidR="00F52019" w:rsidRPr="009466BB">
        <w:rPr>
          <w:rFonts w:ascii="Avenir Roman" w:hAnsi="Avenir Roman"/>
        </w:rPr>
        <w:t xml:space="preserve">Ensure privacy and security of </w:t>
      </w:r>
      <w:r w:rsidR="003D5C4A" w:rsidRPr="009466BB">
        <w:rPr>
          <w:rFonts w:ascii="Avenir Roman" w:hAnsi="Avenir Roman"/>
        </w:rPr>
        <w:t xml:space="preserve">the </w:t>
      </w:r>
      <w:r w:rsidR="00B514A7" w:rsidRPr="009466BB">
        <w:rPr>
          <w:rFonts w:ascii="Avenir Roman" w:hAnsi="Avenir Roman"/>
        </w:rPr>
        <w:t>pat</w:t>
      </w:r>
      <w:r w:rsidR="001D33CC" w:rsidRPr="009466BB">
        <w:rPr>
          <w:rFonts w:ascii="Avenir Roman" w:hAnsi="Avenir Roman"/>
        </w:rPr>
        <w:t>i</w:t>
      </w:r>
      <w:r w:rsidR="00B514A7" w:rsidRPr="009466BB">
        <w:rPr>
          <w:rFonts w:ascii="Avenir Roman" w:hAnsi="Avenir Roman"/>
        </w:rPr>
        <w:t>ent’s</w:t>
      </w:r>
      <w:r w:rsidR="00F52019" w:rsidRPr="009466BB">
        <w:rPr>
          <w:rFonts w:ascii="Avenir Roman" w:hAnsi="Avenir Roman"/>
        </w:rPr>
        <w:t xml:space="preserve"> data.</w:t>
      </w:r>
    </w:p>
    <w:p w14:paraId="77A0D0A0" w14:textId="29D946D9" w:rsidR="00F52019" w:rsidRPr="009466BB" w:rsidRDefault="00B514A7" w:rsidP="00D951E4">
      <w:pPr>
        <w:pStyle w:val="ListParagraph"/>
        <w:widowControl w:val="0"/>
        <w:numPr>
          <w:ilvl w:val="0"/>
          <w:numId w:val="25"/>
        </w:numPr>
        <w:autoSpaceDE w:val="0"/>
        <w:autoSpaceDN w:val="0"/>
        <w:adjustRightInd w:val="0"/>
        <w:spacing w:after="0"/>
        <w:rPr>
          <w:rFonts w:ascii="Avenir Roman" w:hAnsi="Avenir Roman" w:cs="Helvetica Neue"/>
          <w:color w:val="000000"/>
        </w:rPr>
      </w:pPr>
      <w:r w:rsidRPr="009466BB">
        <w:rPr>
          <w:rFonts w:ascii="Avenir Roman" w:hAnsi="Avenir Roman" w:cs="Helvetica Neue"/>
          <w:color w:val="000000"/>
        </w:rPr>
        <w:t>Build</w:t>
      </w:r>
      <w:r w:rsidR="00F52019" w:rsidRPr="009466BB">
        <w:rPr>
          <w:rFonts w:ascii="Avenir Roman" w:hAnsi="Avenir Roman" w:cs="Helvetica Neue"/>
          <w:color w:val="000000"/>
        </w:rPr>
        <w:t xml:space="preserve"> a mobile application </w:t>
      </w:r>
      <w:r w:rsidR="003058D4" w:rsidRPr="009466BB">
        <w:rPr>
          <w:rFonts w:ascii="Avenir Roman" w:hAnsi="Avenir Roman" w:cs="Helvetica Neue"/>
          <w:color w:val="000000"/>
        </w:rPr>
        <w:t>at the end-</w:t>
      </w:r>
      <w:r w:rsidRPr="009466BB">
        <w:rPr>
          <w:rFonts w:ascii="Avenir Roman" w:hAnsi="Avenir Roman" w:cs="Helvetica Neue"/>
          <w:color w:val="000000"/>
        </w:rPr>
        <w:t>user side to view the readings of the sensors and the current stat</w:t>
      </w:r>
      <w:r w:rsidR="000D43B4" w:rsidRPr="009466BB">
        <w:rPr>
          <w:rFonts w:ascii="Avenir Roman" w:hAnsi="Avenir Roman" w:cs="Helvetica Neue"/>
          <w:color w:val="000000"/>
        </w:rPr>
        <w:t>us</w:t>
      </w:r>
      <w:r w:rsidRPr="009466BB">
        <w:rPr>
          <w:rFonts w:ascii="Avenir Roman" w:hAnsi="Avenir Roman" w:cs="Helvetica Neue"/>
          <w:color w:val="000000"/>
        </w:rPr>
        <w:t xml:space="preserve"> of the patient. </w:t>
      </w:r>
    </w:p>
    <w:p w14:paraId="214C52FA" w14:textId="77777777" w:rsidR="00DA2F74" w:rsidRPr="009466BB" w:rsidRDefault="00DA2F74" w:rsidP="0039366C">
      <w:pPr>
        <w:ind w:left="720"/>
        <w:rPr>
          <w:rFonts w:ascii="Avenir Roman" w:hAnsi="Avenir Roman" w:cstheme="minorHAnsi"/>
          <w:color w:val="000000" w:themeColor="text1"/>
        </w:rPr>
      </w:pPr>
    </w:p>
    <w:p w14:paraId="6FE0F392" w14:textId="3A8B56B4" w:rsidR="00992511" w:rsidRPr="009466BB" w:rsidRDefault="00992511" w:rsidP="00D951E4">
      <w:pPr>
        <w:pStyle w:val="Heading2"/>
        <w:numPr>
          <w:ilvl w:val="1"/>
          <w:numId w:val="6"/>
        </w:numPr>
        <w:spacing w:before="240" w:after="240"/>
        <w:ind w:left="1138" w:hanging="288"/>
        <w:rPr>
          <w:rFonts w:ascii="Avenir Roman" w:hAnsi="Avenir Roman"/>
          <w:color w:val="365F91" w:themeColor="accent1" w:themeShade="BF"/>
        </w:rPr>
      </w:pPr>
      <w:bookmarkStart w:id="12" w:name="_Toc516596844"/>
      <w:r w:rsidRPr="009466BB">
        <w:rPr>
          <w:rFonts w:ascii="Avenir Roman" w:hAnsi="Avenir Roman"/>
          <w:color w:val="365F91" w:themeColor="accent1" w:themeShade="BF"/>
        </w:rPr>
        <w:t>Project significanc</w:t>
      </w:r>
      <w:bookmarkEnd w:id="11"/>
      <w:r w:rsidRPr="009466BB">
        <w:rPr>
          <w:rFonts w:ascii="Avenir Roman" w:hAnsi="Avenir Roman"/>
          <w:color w:val="365F91" w:themeColor="accent1" w:themeShade="BF"/>
        </w:rPr>
        <w:t>e</w:t>
      </w:r>
      <w:bookmarkEnd w:id="12"/>
    </w:p>
    <w:p w14:paraId="420FEFCF" w14:textId="09A8061E" w:rsidR="00F52019" w:rsidRPr="009466BB" w:rsidRDefault="00F52019" w:rsidP="0039366C">
      <w:pPr>
        <w:ind w:left="720" w:firstLine="130"/>
        <w:rPr>
          <w:rFonts w:ascii="Avenir Roman" w:hAnsi="Avenir Roman"/>
        </w:rPr>
      </w:pPr>
      <w:r w:rsidRPr="009466BB">
        <w:rPr>
          <w:rFonts w:ascii="Avenir Roman" w:hAnsi="Avenir Roman"/>
        </w:rPr>
        <w:t xml:space="preserve">Our project provides a </w:t>
      </w:r>
      <w:r w:rsidR="00EB6316" w:rsidRPr="009466BB">
        <w:rPr>
          <w:rFonts w:ascii="Avenir Roman" w:hAnsi="Avenir Roman"/>
        </w:rPr>
        <w:t>health</w:t>
      </w:r>
      <w:r w:rsidRPr="009466BB">
        <w:rPr>
          <w:rFonts w:ascii="Avenir Roman" w:hAnsi="Avenir Roman"/>
        </w:rPr>
        <w:t xml:space="preserve"> device to read critical health parameters; such as </w:t>
      </w:r>
      <w:r w:rsidR="00EB6316" w:rsidRPr="009466BB">
        <w:rPr>
          <w:rFonts w:ascii="Avenir Roman" w:hAnsi="Avenir Roman"/>
        </w:rPr>
        <w:t>SPO2</w:t>
      </w:r>
      <w:r w:rsidRPr="009466BB">
        <w:rPr>
          <w:rFonts w:ascii="Avenir Roman" w:hAnsi="Avenir Roman"/>
        </w:rPr>
        <w:t>, BP and others, using sensors to easily check self-health states on the go without the need of a nurse. Also, the solution provides direct connectivity between patient sensors, patient’s cell phone and doctor cell phone using cloud-based applications, and an online database for the data to be accessed easily any time by the doctor when needed. Furthermore, patients are easily reached when an urgent direct interaction is needed. </w:t>
      </w:r>
    </w:p>
    <w:p w14:paraId="786FAA18" w14:textId="77777777" w:rsidR="00F52019" w:rsidRPr="009466BB" w:rsidRDefault="00F52019" w:rsidP="0039366C">
      <w:pPr>
        <w:ind w:left="720"/>
        <w:rPr>
          <w:rFonts w:ascii="Avenir Roman" w:hAnsi="Avenir Roman"/>
        </w:rPr>
      </w:pPr>
    </w:p>
    <w:p w14:paraId="3A46E051" w14:textId="49A047B7" w:rsidR="00F52019" w:rsidRPr="009466BB" w:rsidRDefault="00F52019" w:rsidP="00315FE6">
      <w:pPr>
        <w:ind w:left="720" w:firstLine="130"/>
        <w:rPr>
          <w:rFonts w:ascii="Avenir Roman" w:hAnsi="Avenir Roman"/>
        </w:rPr>
      </w:pPr>
      <w:r w:rsidRPr="009466BB">
        <w:rPr>
          <w:rFonts w:ascii="Avenir Roman" w:hAnsi="Avenir Roman"/>
        </w:rPr>
        <w:t xml:space="preserve">Such a system is going to be a great initiative for Qatar and the region as a whole, introducing something that might be used worldwide, as we will be focusing on ensuring privacy of the users’ data and good connectivity through the cloud, thus helping Qatar reach its 2030 vision by advancing healthcare as one of the pillars of the Human Development. A stimulating business climate will be capable of attracting foreign funds and technology and integrated system of healthcare offering high quality services through public and private institutions operating under the direction of a national health policies that sites and monitors standards for social, economic, administration and technical aspects of health care. </w:t>
      </w:r>
      <w:proofErr w:type="gramStart"/>
      <w:r w:rsidRPr="009466BB">
        <w:rPr>
          <w:rFonts w:ascii="Avenir Roman" w:hAnsi="Avenir Roman"/>
        </w:rPr>
        <w:t>This is why</w:t>
      </w:r>
      <w:proofErr w:type="gramEnd"/>
      <w:r w:rsidRPr="009466BB">
        <w:rPr>
          <w:rFonts w:ascii="Avenir Roman" w:hAnsi="Avenir Roman"/>
        </w:rPr>
        <w:t xml:space="preserve"> we are aiming to </w:t>
      </w:r>
      <w:r w:rsidR="00315FE6">
        <w:rPr>
          <w:rFonts w:ascii="Avenir Roman" w:hAnsi="Avenir Roman"/>
        </w:rPr>
        <w:t>draw</w:t>
      </w:r>
      <w:r w:rsidR="00315FE6" w:rsidRPr="009466BB">
        <w:rPr>
          <w:rFonts w:ascii="Avenir Roman" w:hAnsi="Avenir Roman"/>
        </w:rPr>
        <w:t xml:space="preserve"> </w:t>
      </w:r>
      <w:r w:rsidRPr="009466BB">
        <w:rPr>
          <w:rFonts w:ascii="Avenir Roman" w:hAnsi="Avenir Roman"/>
        </w:rPr>
        <w:t>people</w:t>
      </w:r>
      <w:r w:rsidR="00315FE6">
        <w:rPr>
          <w:rFonts w:ascii="Avenir Roman" w:hAnsi="Avenir Roman"/>
        </w:rPr>
        <w:t>’s awareness</w:t>
      </w:r>
      <w:r w:rsidRPr="009466BB">
        <w:rPr>
          <w:rFonts w:ascii="Avenir Roman" w:hAnsi="Avenir Roman"/>
        </w:rPr>
        <w:t xml:space="preserve"> through our project of the importance of the daily check-up of an individual’s health states.</w:t>
      </w:r>
    </w:p>
    <w:p w14:paraId="67E6023B" w14:textId="77777777" w:rsidR="000C6DCC" w:rsidRPr="009466BB" w:rsidRDefault="000C6DCC" w:rsidP="0039366C">
      <w:pPr>
        <w:ind w:left="720" w:firstLine="130"/>
        <w:rPr>
          <w:rFonts w:ascii="Avenir Roman" w:hAnsi="Avenir Roman"/>
        </w:rPr>
      </w:pPr>
    </w:p>
    <w:p w14:paraId="5BD0619E" w14:textId="181A7E13" w:rsidR="00F52019" w:rsidRPr="009466BB" w:rsidRDefault="00F52019" w:rsidP="0039366C">
      <w:pPr>
        <w:ind w:left="720" w:firstLine="130"/>
        <w:rPr>
          <w:rFonts w:ascii="Avenir Roman" w:hAnsi="Avenir Roman"/>
        </w:rPr>
      </w:pPr>
      <w:r w:rsidRPr="009466BB">
        <w:rPr>
          <w:rFonts w:ascii="Avenir Roman" w:hAnsi="Avenir Roman"/>
        </w:rPr>
        <w:t xml:space="preserve">In this project, we </w:t>
      </w:r>
      <w:r w:rsidR="00267CF8">
        <w:rPr>
          <w:rFonts w:ascii="Avenir Roman" w:hAnsi="Avenir Roman"/>
        </w:rPr>
        <w:t>use</w:t>
      </w:r>
      <w:r w:rsidR="00267CF8" w:rsidRPr="009466BB">
        <w:rPr>
          <w:rFonts w:ascii="Avenir Roman" w:hAnsi="Avenir Roman"/>
        </w:rPr>
        <w:t xml:space="preserve"> </w:t>
      </w:r>
      <w:r w:rsidRPr="009466BB">
        <w:rPr>
          <w:rFonts w:ascii="Avenir Roman" w:hAnsi="Avenir Roman"/>
        </w:rPr>
        <w:t>cloud computing, for it provides an easy internet-based connectivity between the hardware; sensors and users cell phones, and online database to ensure scalability and availability of data whenever needed. Also, we have chosen wireless communications to insure easy use of our device, and a mobile application is needed to abstract the complexity of our system from the user. </w:t>
      </w:r>
    </w:p>
    <w:p w14:paraId="0E89FD61" w14:textId="407FD687" w:rsidR="00DA2F74" w:rsidRPr="009466BB" w:rsidRDefault="00F52019" w:rsidP="0039366C">
      <w:pPr>
        <w:ind w:left="720" w:firstLine="130"/>
        <w:rPr>
          <w:rFonts w:ascii="Avenir Roman" w:hAnsi="Avenir Roman"/>
        </w:rPr>
      </w:pPr>
      <w:r w:rsidRPr="009466BB">
        <w:rPr>
          <w:rFonts w:ascii="Avenir Roman" w:hAnsi="Avenir Roman"/>
        </w:rPr>
        <w:t xml:space="preserve">The interest of doing such project came from the importance of if in the heart-disease patients’ life. Also, having the knowledge about IoT technology and cloud-based applications can help us get a good start in this field, promising us a better career. </w:t>
      </w:r>
    </w:p>
    <w:p w14:paraId="00690F56" w14:textId="7A35EB0F" w:rsidR="00992511" w:rsidRPr="009466BB" w:rsidRDefault="004E5D0A" w:rsidP="00D951E4">
      <w:pPr>
        <w:pStyle w:val="Heading1"/>
        <w:numPr>
          <w:ilvl w:val="0"/>
          <w:numId w:val="6"/>
        </w:numPr>
        <w:spacing w:before="480" w:after="240"/>
        <w:rPr>
          <w:rFonts w:ascii="Avenir Roman" w:hAnsi="Avenir Roman"/>
          <w:b/>
          <w:bCs/>
        </w:rPr>
      </w:pPr>
      <w:bookmarkStart w:id="13" w:name="_Toc274166449"/>
      <w:bookmarkStart w:id="14" w:name="_Toc516596845"/>
      <w:r>
        <w:rPr>
          <w:rFonts w:ascii="Avenir Roman" w:hAnsi="Avenir Roman"/>
          <w:b/>
          <w:bCs/>
        </w:rPr>
        <w:t>Related</w:t>
      </w:r>
      <w:r w:rsidR="00992511" w:rsidRPr="009466BB">
        <w:rPr>
          <w:rFonts w:ascii="Avenir Roman" w:hAnsi="Avenir Roman"/>
          <w:b/>
          <w:bCs/>
        </w:rPr>
        <w:t xml:space="preserve"> work</w:t>
      </w:r>
      <w:bookmarkEnd w:id="13"/>
      <w:r>
        <w:rPr>
          <w:rFonts w:ascii="Avenir Roman" w:hAnsi="Avenir Roman"/>
          <w:b/>
          <w:bCs/>
        </w:rPr>
        <w:t>s</w:t>
      </w:r>
      <w:bookmarkEnd w:id="14"/>
    </w:p>
    <w:p w14:paraId="12AC525B" w14:textId="4597945A" w:rsidR="0028542D" w:rsidRPr="00001C0B" w:rsidRDefault="0028542D" w:rsidP="00001C0B">
      <w:pPr>
        <w:pStyle w:val="Heading2"/>
        <w:spacing w:before="240" w:after="240"/>
        <w:rPr>
          <w:rFonts w:ascii="Avenir Roman" w:eastAsiaTheme="minorEastAsia" w:hAnsi="Avenir Roman"/>
          <w:b w:val="0"/>
          <w:bCs w:val="0"/>
          <w:color w:val="auto"/>
          <w:sz w:val="22"/>
          <w:szCs w:val="22"/>
        </w:rPr>
      </w:pPr>
      <w:bookmarkStart w:id="15" w:name="_Toc516596846"/>
      <w:bookmarkStart w:id="16" w:name="_Hlk496945569"/>
      <w:bookmarkStart w:id="17" w:name="_Hlk495943058"/>
      <w:r w:rsidRPr="00001C0B">
        <w:rPr>
          <w:rFonts w:ascii="Avenir Roman" w:eastAsiaTheme="minorEastAsia" w:hAnsi="Avenir Roman"/>
          <w:b w:val="0"/>
          <w:bCs w:val="0"/>
          <w:color w:val="auto"/>
          <w:sz w:val="22"/>
          <w:szCs w:val="22"/>
        </w:rPr>
        <w:t xml:space="preserve">In this section, we </w:t>
      </w:r>
      <w:r w:rsidR="00025FB6" w:rsidRPr="00001C0B">
        <w:rPr>
          <w:rFonts w:ascii="Avenir Roman" w:eastAsiaTheme="minorEastAsia" w:hAnsi="Avenir Roman"/>
          <w:b w:val="0"/>
          <w:bCs w:val="0"/>
          <w:color w:val="auto"/>
          <w:sz w:val="22"/>
          <w:szCs w:val="22"/>
        </w:rPr>
        <w:t>present</w:t>
      </w:r>
      <w:r w:rsidRPr="00001C0B">
        <w:rPr>
          <w:rFonts w:ascii="Avenir Roman" w:eastAsiaTheme="minorEastAsia" w:hAnsi="Avenir Roman"/>
          <w:b w:val="0"/>
          <w:bCs w:val="0"/>
          <w:color w:val="auto"/>
          <w:sz w:val="22"/>
          <w:szCs w:val="22"/>
        </w:rPr>
        <w:t xml:space="preserve"> some papers and </w:t>
      </w:r>
      <w:r w:rsidR="00025FB6" w:rsidRPr="00001C0B">
        <w:rPr>
          <w:rFonts w:ascii="Avenir Roman" w:eastAsiaTheme="minorEastAsia" w:hAnsi="Avenir Roman"/>
          <w:b w:val="0"/>
          <w:bCs w:val="0"/>
          <w:color w:val="auto"/>
          <w:sz w:val="22"/>
          <w:szCs w:val="22"/>
        </w:rPr>
        <w:t>research efforts, we investigated</w:t>
      </w:r>
      <w:r w:rsidRPr="00001C0B">
        <w:rPr>
          <w:rFonts w:ascii="Avenir Roman" w:eastAsiaTheme="minorEastAsia" w:hAnsi="Avenir Roman"/>
          <w:b w:val="0"/>
          <w:bCs w:val="0"/>
          <w:color w:val="auto"/>
          <w:sz w:val="22"/>
          <w:szCs w:val="22"/>
        </w:rPr>
        <w:t xml:space="preserve"> that are closely related to our project, as well as </w:t>
      </w:r>
      <w:r w:rsidR="00997866" w:rsidRPr="00001C0B">
        <w:rPr>
          <w:rFonts w:ascii="Avenir Roman" w:eastAsiaTheme="minorEastAsia" w:hAnsi="Avenir Roman"/>
          <w:b w:val="0"/>
          <w:bCs w:val="0"/>
          <w:color w:val="auto"/>
          <w:sz w:val="22"/>
          <w:szCs w:val="22"/>
        </w:rPr>
        <w:t>we focus</w:t>
      </w:r>
      <w:r w:rsidRPr="00001C0B">
        <w:rPr>
          <w:rFonts w:ascii="Avenir Roman" w:eastAsiaTheme="minorEastAsia" w:hAnsi="Avenir Roman"/>
          <w:b w:val="0"/>
          <w:bCs w:val="0"/>
          <w:color w:val="auto"/>
          <w:sz w:val="22"/>
          <w:szCs w:val="22"/>
        </w:rPr>
        <w:t xml:space="preserve"> on the components used in each paper/project.</w:t>
      </w:r>
      <w:bookmarkEnd w:id="15"/>
    </w:p>
    <w:p w14:paraId="77E03A02" w14:textId="21F2E7BD" w:rsidR="0028542D" w:rsidRPr="009466BB" w:rsidRDefault="003442B4" w:rsidP="00D951E4">
      <w:pPr>
        <w:pStyle w:val="ListParagraph"/>
        <w:numPr>
          <w:ilvl w:val="0"/>
          <w:numId w:val="3"/>
        </w:numPr>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Rasha</w:t>
      </w:r>
      <w:proofErr w:type="spellEnd"/>
      <w:r w:rsidRPr="009466BB">
        <w:rPr>
          <w:rFonts w:ascii="Avenir Roman" w:eastAsiaTheme="minorEastAsia" w:hAnsi="Avenir Roman" w:cstheme="minorHAnsi"/>
          <w:color w:val="000000" w:themeColor="text1"/>
        </w:rPr>
        <w:t>, Talal &amp; Hameed [</w:t>
      </w:r>
      <w:r w:rsidR="006D4204">
        <w:rPr>
          <w:rFonts w:ascii="Avenir Roman" w:eastAsiaTheme="minorEastAsia" w:hAnsi="Avenir Roman" w:cstheme="minorHAnsi"/>
          <w:color w:val="000000" w:themeColor="text1"/>
        </w:rPr>
        <w:t>12</w:t>
      </w:r>
      <w:r w:rsidR="0028542D" w:rsidRPr="009466BB">
        <w:rPr>
          <w:rFonts w:ascii="Avenir Roman" w:eastAsiaTheme="minorEastAsia" w:hAnsi="Avenir Roman" w:cstheme="minorHAnsi"/>
          <w:color w:val="000000" w:themeColor="text1"/>
        </w:rPr>
        <w:t xml:space="preserve">] concentrated on collecting the patient’s information using some sensors. They have used four sensors related to health care monitoring such as electrocardiogram sensor (ECG), body temperature sensor, pulse rate sensor and oxygen in blood sensor (SPO2). All these sensors are grouped and connected to E-health sensor </w:t>
      </w:r>
      <w:proofErr w:type="gramStart"/>
      <w:r w:rsidR="0028542D" w:rsidRPr="009466BB">
        <w:rPr>
          <w:rFonts w:ascii="Avenir Roman" w:eastAsiaTheme="minorEastAsia" w:hAnsi="Avenir Roman" w:cstheme="minorHAnsi"/>
          <w:color w:val="000000" w:themeColor="text1"/>
        </w:rPr>
        <w:t>platform</w:t>
      </w:r>
      <w:proofErr w:type="gramEnd"/>
      <w:r w:rsidR="0028542D" w:rsidRPr="009466BB">
        <w:rPr>
          <w:rFonts w:ascii="Avenir Roman" w:hAnsi="Avenir Roman" w:cs="TimesNewRoman,Italic"/>
          <w:i/>
          <w:iCs/>
          <w:sz w:val="18"/>
          <w:szCs w:val="18"/>
        </w:rPr>
        <w:t xml:space="preserve"> </w:t>
      </w:r>
      <w:r w:rsidR="0028542D" w:rsidRPr="009466BB">
        <w:rPr>
          <w:rFonts w:ascii="Avenir Roman" w:eastAsiaTheme="minorEastAsia" w:hAnsi="Avenir Roman" w:cstheme="minorHAnsi"/>
          <w:color w:val="000000" w:themeColor="text1"/>
        </w:rPr>
        <w:t>which is controlled by Arduino Uno, as well as the user’s data is fetched form that platform.</w:t>
      </w:r>
    </w:p>
    <w:p w14:paraId="6070E7BF" w14:textId="77777777" w:rsidR="00623ADF" w:rsidRPr="009466BB" w:rsidRDefault="00623ADF" w:rsidP="0039366C">
      <w:pPr>
        <w:pStyle w:val="ListParagraph"/>
        <w:rPr>
          <w:rFonts w:ascii="Avenir Roman" w:eastAsiaTheme="minorEastAsia" w:hAnsi="Avenir Roman" w:cstheme="minorHAnsi"/>
          <w:color w:val="000000" w:themeColor="text1"/>
        </w:rPr>
      </w:pPr>
    </w:p>
    <w:p w14:paraId="4BBA9B2C" w14:textId="0EFF6972" w:rsidR="00C47A17" w:rsidRPr="009466BB" w:rsidRDefault="003F316F" w:rsidP="0039366C">
      <w:pPr>
        <w:pStyle w:val="ListParagraph"/>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1248" behindDoc="0" locked="0" layoutInCell="1" allowOverlap="1" wp14:anchorId="6C4B71DD" wp14:editId="6E1DEAF3">
                <wp:simplePos x="0" y="0"/>
                <wp:positionH relativeFrom="column">
                  <wp:posOffset>602615</wp:posOffset>
                </wp:positionH>
                <wp:positionV relativeFrom="paragraph">
                  <wp:posOffset>2878455</wp:posOffset>
                </wp:positionV>
                <wp:extent cx="4812665"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812665" cy="266700"/>
                        </a:xfrm>
                        <a:prstGeom prst="rect">
                          <a:avLst/>
                        </a:prstGeom>
                        <a:solidFill>
                          <a:prstClr val="white"/>
                        </a:solidFill>
                        <a:ln>
                          <a:noFill/>
                        </a:ln>
                      </wps:spPr>
                      <wps:txbx>
                        <w:txbxContent>
                          <w:p w14:paraId="2783F0AC" w14:textId="4300FC19" w:rsidR="005F672A" w:rsidRPr="00F74B43" w:rsidRDefault="005F672A" w:rsidP="003F316F">
                            <w:pPr>
                              <w:pStyle w:val="Caption"/>
                              <w:jc w:val="center"/>
                              <w:rPr>
                                <w:rFonts w:ascii="Avenir Roman" w:hAnsi="Avenir Roman" w:cstheme="minorHAnsi"/>
                                <w:noProof/>
                                <w:color w:val="000000" w:themeColor="text1"/>
                              </w:rPr>
                            </w:pPr>
                            <w:bookmarkStart w:id="18" w:name="_Toc515983749"/>
                            <w:r>
                              <w:t xml:space="preserve">Figure </w:t>
                            </w:r>
                            <w:fldSimple w:instr=" SEQ Figure \* ARABIC ">
                              <w:r>
                                <w:rPr>
                                  <w:noProof/>
                                </w:rPr>
                                <w:t>8</w:t>
                              </w:r>
                            </w:fldSimple>
                            <w:r>
                              <w:t xml:space="preserve"> : </w:t>
                            </w:r>
                            <w:proofErr w:type="spellStart"/>
                            <w:r w:rsidRPr="00CB13AC">
                              <w:t>Rasha</w:t>
                            </w:r>
                            <w:proofErr w:type="spellEnd"/>
                            <w:r w:rsidRPr="00CB13AC">
                              <w:t xml:space="preserve"> and Talal’s research papers </w:t>
                            </w:r>
                            <w:proofErr w:type="spellStart"/>
                            <w:r w:rsidRPr="00CB13AC">
                              <w:t>hight</w:t>
                            </w:r>
                            <w:proofErr w:type="spellEnd"/>
                            <w:r w:rsidRPr="00CB13AC">
                              <w:t>-level architecture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B71DD" id="Text Box 44" o:spid="_x0000_s1027" type="#_x0000_t202" style="position:absolute;left:0;text-align:left;margin-left:47.45pt;margin-top:226.65pt;width:378.95pt;height:2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" stroked="f">
                <v:textbox style="mso-fit-shape-to-text:t" inset="0,0,0,0">
                  <w:txbxContent>
                    <w:p w14:paraId="2783F0AC" w14:textId="4300FC19" w:rsidR="005F672A" w:rsidRPr="00F74B43" w:rsidRDefault="005F672A" w:rsidP="003F316F">
                      <w:pPr>
                        <w:pStyle w:val="Caption"/>
                        <w:jc w:val="center"/>
                        <w:rPr>
                          <w:rFonts w:ascii="Avenir Roman" w:hAnsi="Avenir Roman" w:cstheme="minorHAnsi"/>
                          <w:noProof/>
                          <w:color w:val="000000" w:themeColor="text1"/>
                        </w:rPr>
                      </w:pPr>
                      <w:bookmarkStart w:id="19" w:name="_Toc515983749"/>
                      <w:r>
                        <w:t xml:space="preserve">Figure </w:t>
                      </w:r>
                      <w:fldSimple w:instr=" SEQ Figure \* ARABIC ">
                        <w:r>
                          <w:rPr>
                            <w:noProof/>
                          </w:rPr>
                          <w:t>8</w:t>
                        </w:r>
                      </w:fldSimple>
                      <w:r>
                        <w:t xml:space="preserve"> : </w:t>
                      </w:r>
                      <w:proofErr w:type="spellStart"/>
                      <w:r w:rsidRPr="00CB13AC">
                        <w:t>Rasha</w:t>
                      </w:r>
                      <w:proofErr w:type="spellEnd"/>
                      <w:r w:rsidRPr="00CB13AC">
                        <w:t xml:space="preserve"> and Talal’s research papers </w:t>
                      </w:r>
                      <w:proofErr w:type="spellStart"/>
                      <w:r w:rsidRPr="00CB13AC">
                        <w:t>hight</w:t>
                      </w:r>
                      <w:proofErr w:type="spellEnd"/>
                      <w:r w:rsidRPr="00CB13AC">
                        <w:t>-level architecture</w:t>
                      </w:r>
                      <w:bookmarkEnd w:id="19"/>
                    </w:p>
                  </w:txbxContent>
                </v:textbox>
                <w10:wrap type="square"/>
              </v:shape>
            </w:pict>
          </mc:Fallback>
        </mc:AlternateContent>
      </w:r>
      <w:r w:rsidR="00C6726C" w:rsidRPr="009466BB">
        <w:rPr>
          <w:rFonts w:ascii="Avenir Roman" w:eastAsiaTheme="minorEastAsia" w:hAnsi="Avenir Roman" w:cstheme="minorHAnsi"/>
          <w:noProof/>
          <w:color w:val="000000" w:themeColor="text1"/>
        </w:rPr>
        <w:drawing>
          <wp:anchor distT="0" distB="0" distL="114300" distR="114300" simplePos="0" relativeHeight="251667456" behindDoc="0" locked="0" layoutInCell="1" allowOverlap="1" wp14:anchorId="3309AB07" wp14:editId="022E56CA">
            <wp:simplePos x="0" y="0"/>
            <wp:positionH relativeFrom="column">
              <wp:posOffset>603214</wp:posOffset>
            </wp:positionH>
            <wp:positionV relativeFrom="paragraph">
              <wp:posOffset>182365</wp:posOffset>
            </wp:positionV>
            <wp:extent cx="4812665" cy="2639060"/>
            <wp:effectExtent l="0" t="0" r="635" b="2540"/>
            <wp:wrapSquare wrapText="bothSides"/>
            <wp:docPr id="7" name="Picture 7" descr="../../../../../Desktop/Screen%20Shot%202017-11-15%20at%2010.03.2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5%20at%2010.03.25%20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2665" cy="263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FB522" w14:textId="77777777" w:rsidR="00C47A17" w:rsidRPr="009466BB" w:rsidRDefault="00C47A17" w:rsidP="0039366C">
      <w:pPr>
        <w:pStyle w:val="ListParagraph"/>
        <w:rPr>
          <w:rFonts w:ascii="Avenir Roman" w:eastAsiaTheme="minorEastAsia" w:hAnsi="Avenir Roman" w:cstheme="minorHAnsi"/>
          <w:color w:val="000000" w:themeColor="text1"/>
        </w:rPr>
      </w:pPr>
    </w:p>
    <w:p w14:paraId="557D628A" w14:textId="77777777" w:rsidR="009A481E" w:rsidRPr="009466BB" w:rsidRDefault="009A481E" w:rsidP="0039366C">
      <w:pPr>
        <w:pStyle w:val="ListParagraph"/>
        <w:rPr>
          <w:rFonts w:ascii="Avenir Roman" w:eastAsiaTheme="minorEastAsia" w:hAnsi="Avenir Roman" w:cstheme="minorHAnsi"/>
          <w:color w:val="000000" w:themeColor="text1"/>
        </w:rPr>
      </w:pPr>
    </w:p>
    <w:p w14:paraId="273FE746" w14:textId="77777777" w:rsidR="009A481E" w:rsidRPr="009466BB" w:rsidRDefault="009A481E" w:rsidP="0039366C">
      <w:pPr>
        <w:pStyle w:val="ListParagraph"/>
        <w:rPr>
          <w:rFonts w:ascii="Avenir Roman" w:eastAsiaTheme="minorEastAsia" w:hAnsi="Avenir Roman" w:cstheme="minorHAnsi"/>
          <w:color w:val="000000" w:themeColor="text1"/>
        </w:rPr>
      </w:pPr>
    </w:p>
    <w:p w14:paraId="5998341B" w14:textId="77777777" w:rsidR="009A481E" w:rsidRPr="009466BB" w:rsidRDefault="009A481E" w:rsidP="0039366C">
      <w:pPr>
        <w:pStyle w:val="ListParagraph"/>
        <w:rPr>
          <w:rFonts w:ascii="Avenir Roman" w:eastAsiaTheme="minorEastAsia" w:hAnsi="Avenir Roman" w:cstheme="minorHAnsi"/>
          <w:color w:val="000000" w:themeColor="text1"/>
        </w:rPr>
      </w:pPr>
    </w:p>
    <w:p w14:paraId="61FE79BC" w14:textId="77777777" w:rsidR="00FC3262" w:rsidRPr="009466BB" w:rsidRDefault="00FC3262" w:rsidP="0039366C">
      <w:pPr>
        <w:pStyle w:val="ListParagraph"/>
        <w:rPr>
          <w:rFonts w:ascii="Avenir Roman" w:eastAsiaTheme="minorEastAsia" w:hAnsi="Avenir Roman" w:cstheme="minorHAnsi"/>
          <w:color w:val="000000" w:themeColor="text1"/>
        </w:rPr>
      </w:pPr>
    </w:p>
    <w:p w14:paraId="7A9102A0" w14:textId="5AC8EF20" w:rsidR="00FC3262" w:rsidRPr="009466BB" w:rsidRDefault="00FC3262" w:rsidP="0039366C">
      <w:pPr>
        <w:pStyle w:val="ListParagraph"/>
        <w:rPr>
          <w:rFonts w:ascii="Avenir Roman" w:eastAsiaTheme="minorEastAsia" w:hAnsi="Avenir Roman" w:cstheme="minorHAnsi"/>
          <w:color w:val="000000" w:themeColor="text1"/>
        </w:rPr>
      </w:pPr>
    </w:p>
    <w:p w14:paraId="698A8726" w14:textId="7880F5AA" w:rsidR="00B86946" w:rsidRPr="009466BB" w:rsidRDefault="00B86946" w:rsidP="0039366C">
      <w:pPr>
        <w:pStyle w:val="ListParagraph"/>
        <w:rPr>
          <w:rFonts w:ascii="Avenir Roman" w:eastAsiaTheme="minorEastAsia" w:hAnsi="Avenir Roman" w:cstheme="minorHAnsi"/>
          <w:color w:val="000000" w:themeColor="text1"/>
        </w:rPr>
      </w:pPr>
    </w:p>
    <w:p w14:paraId="065D842E" w14:textId="4CA49148" w:rsidR="00B86946" w:rsidRPr="009466BB" w:rsidRDefault="00B86946" w:rsidP="0039366C">
      <w:pPr>
        <w:pStyle w:val="ListParagraph"/>
        <w:rPr>
          <w:rFonts w:ascii="Avenir Roman" w:eastAsiaTheme="minorEastAsia" w:hAnsi="Avenir Roman" w:cstheme="minorHAnsi"/>
          <w:color w:val="000000" w:themeColor="text1"/>
        </w:rPr>
      </w:pPr>
    </w:p>
    <w:p w14:paraId="60665650" w14:textId="510A2F20" w:rsidR="00B86946" w:rsidRPr="009466BB" w:rsidRDefault="00B86946" w:rsidP="0039366C">
      <w:pPr>
        <w:pStyle w:val="ListParagraph"/>
        <w:rPr>
          <w:rFonts w:ascii="Avenir Roman" w:eastAsiaTheme="minorEastAsia" w:hAnsi="Avenir Roman" w:cstheme="minorHAnsi"/>
          <w:color w:val="000000" w:themeColor="text1"/>
        </w:rPr>
      </w:pPr>
    </w:p>
    <w:p w14:paraId="0EBEC654" w14:textId="47CB46FA" w:rsidR="00B86946" w:rsidRPr="009466BB" w:rsidRDefault="00B86946" w:rsidP="0039366C">
      <w:pPr>
        <w:pStyle w:val="ListParagraph"/>
        <w:rPr>
          <w:rFonts w:ascii="Avenir Roman" w:eastAsiaTheme="minorEastAsia" w:hAnsi="Avenir Roman" w:cstheme="minorHAnsi"/>
          <w:color w:val="000000" w:themeColor="text1"/>
        </w:rPr>
      </w:pPr>
    </w:p>
    <w:p w14:paraId="52A7D7B4" w14:textId="1B7332D2" w:rsidR="008D29D4" w:rsidRPr="009466BB" w:rsidRDefault="008D29D4" w:rsidP="008D29D4">
      <w:pPr>
        <w:rPr>
          <w:rFonts w:ascii="Avenir Roman" w:eastAsiaTheme="minorEastAsia" w:hAnsi="Avenir Roman" w:cstheme="minorHAnsi"/>
          <w:color w:val="000000" w:themeColor="text1"/>
        </w:rPr>
      </w:pPr>
    </w:p>
    <w:p w14:paraId="34F01DE0" w14:textId="7AB6F542" w:rsidR="003D6C13" w:rsidRPr="00001C0B" w:rsidRDefault="003D6C13" w:rsidP="00001C0B">
      <w:pPr>
        <w:rPr>
          <w:rFonts w:ascii="Avenir Roman" w:eastAsiaTheme="minorEastAsia" w:hAnsi="Avenir Roman" w:cstheme="minorHAnsi"/>
          <w:color w:val="000000" w:themeColor="text1"/>
        </w:rPr>
      </w:pPr>
    </w:p>
    <w:p w14:paraId="57EBF1D7" w14:textId="77777777" w:rsidR="003D6C13" w:rsidRPr="009466BB" w:rsidRDefault="003D6C13" w:rsidP="0039366C">
      <w:pPr>
        <w:pStyle w:val="ListParagraph"/>
        <w:rPr>
          <w:rFonts w:ascii="Avenir Roman" w:eastAsiaTheme="minorEastAsia" w:hAnsi="Avenir Roman" w:cstheme="minorHAnsi"/>
          <w:color w:val="000000" w:themeColor="text1"/>
        </w:rPr>
      </w:pPr>
    </w:p>
    <w:p w14:paraId="0915B081" w14:textId="1FB11CEC" w:rsidR="009A481E" w:rsidRPr="009466BB" w:rsidRDefault="003442B4" w:rsidP="00D951E4">
      <w:pPr>
        <w:pStyle w:val="ListParagraph"/>
        <w:numPr>
          <w:ilvl w:val="0"/>
          <w:numId w:val="3"/>
        </w:numPr>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B4696D">
        <w:rPr>
          <w:rFonts w:ascii="Avenir Roman" w:eastAsiaTheme="minorEastAsia" w:hAnsi="Avenir Roman" w:cstheme="minorHAnsi"/>
          <w:color w:val="000000" w:themeColor="text1"/>
        </w:rPr>
        <w:t>13</w:t>
      </w:r>
      <w:r w:rsidR="0028542D" w:rsidRPr="009466BB">
        <w:rPr>
          <w:rFonts w:ascii="Avenir Roman" w:eastAsiaTheme="minorEastAsia" w:hAnsi="Avenir Roman" w:cstheme="minorHAnsi"/>
          <w:color w:val="000000" w:themeColor="text1"/>
        </w:rPr>
        <w:t>] have developed a wearable sensor to detect underlying heart conditions on real-time by measuring heart rate, blood pressure and body temperature. The wearable sensor contains adaptive alarm system which notifies the doctor in case of emergency, and it has a location record so the doctor can immediately reach to the patient in case of emergency. In real-time, the data is transmitted from wearable sensor to android listening port. In addition to the module it contains the medical history of individual patient after getting registered at Android listening port device.</w:t>
      </w:r>
    </w:p>
    <w:p w14:paraId="202107DA" w14:textId="77777777" w:rsidR="009A481E" w:rsidRPr="009466BB" w:rsidRDefault="009A481E" w:rsidP="0039366C">
      <w:pPr>
        <w:rPr>
          <w:rFonts w:ascii="Avenir Roman" w:eastAsiaTheme="minorEastAsia" w:hAnsi="Avenir Roman" w:cstheme="minorHAnsi"/>
          <w:color w:val="000000" w:themeColor="text1"/>
        </w:rPr>
      </w:pPr>
    </w:p>
    <w:p w14:paraId="2E36F882" w14:textId="77777777" w:rsidR="009A481E" w:rsidRPr="009466BB" w:rsidRDefault="009A481E" w:rsidP="0039366C">
      <w:pPr>
        <w:rPr>
          <w:rFonts w:ascii="Avenir Roman" w:eastAsiaTheme="minorEastAsia" w:hAnsi="Avenir Roman" w:cstheme="minorHAnsi"/>
          <w:color w:val="000000" w:themeColor="text1"/>
        </w:rPr>
      </w:pPr>
    </w:p>
    <w:p w14:paraId="69401A99" w14:textId="331A4AC1" w:rsidR="00C47A17" w:rsidRPr="009466BB" w:rsidRDefault="003F316F" w:rsidP="0039366C">
      <w:pPr>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3296" behindDoc="0" locked="0" layoutInCell="1" allowOverlap="1" wp14:anchorId="24934E26" wp14:editId="11B2344E">
                <wp:simplePos x="0" y="0"/>
                <wp:positionH relativeFrom="column">
                  <wp:posOffset>-152400</wp:posOffset>
                </wp:positionH>
                <wp:positionV relativeFrom="paragraph">
                  <wp:posOffset>2229485</wp:posOffset>
                </wp:positionV>
                <wp:extent cx="6245860" cy="2667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6245860" cy="266700"/>
                        </a:xfrm>
                        <a:prstGeom prst="rect">
                          <a:avLst/>
                        </a:prstGeom>
                        <a:solidFill>
                          <a:prstClr val="white"/>
                        </a:solidFill>
                        <a:ln>
                          <a:noFill/>
                        </a:ln>
                      </wps:spPr>
                      <wps:txbx>
                        <w:txbxContent>
                          <w:p w14:paraId="2FC00DFA" w14:textId="09EEC407" w:rsidR="005F672A" w:rsidRPr="00DD0A96" w:rsidRDefault="005F672A" w:rsidP="003F316F">
                            <w:pPr>
                              <w:pStyle w:val="Caption"/>
                              <w:jc w:val="center"/>
                              <w:rPr>
                                <w:rFonts w:ascii="Avenir Roman" w:hAnsi="Avenir Roman" w:cstheme="minorHAnsi"/>
                                <w:noProof/>
                                <w:color w:val="000000" w:themeColor="text1"/>
                              </w:rPr>
                            </w:pPr>
                            <w:bookmarkStart w:id="20" w:name="_Toc515983750"/>
                            <w:r>
                              <w:t xml:space="preserve">Figure </w:t>
                            </w:r>
                            <w:fldSimple w:instr=" SEQ Figure \* ARABIC ">
                              <w:r>
                                <w:rPr>
                                  <w:noProof/>
                                </w:rPr>
                                <w:t>9</w:t>
                              </w:r>
                            </w:fldSimple>
                            <w:r>
                              <w:t xml:space="preserve"> : </w:t>
                            </w:r>
                            <w:proofErr w:type="spellStart"/>
                            <w:r w:rsidRPr="002C11A4">
                              <w:t>Kakria</w:t>
                            </w:r>
                            <w:proofErr w:type="spellEnd"/>
                            <w:r w:rsidRPr="002C11A4">
                              <w:t xml:space="preserve"> and </w:t>
                            </w:r>
                            <w:proofErr w:type="spellStart"/>
                            <w:r w:rsidRPr="002C11A4">
                              <w:t>Kitipaqang</w:t>
                            </w:r>
                            <w:proofErr w:type="spellEnd"/>
                            <w:r w:rsidRPr="002C11A4">
                              <w:t xml:space="preserve"> research paper high-level architecture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34E26" id="Text Box 58" o:spid="_x0000_s1028" type="#_x0000_t202" style="position:absolute;margin-left:-12pt;margin-top:175.55pt;width:491.8pt;height:2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8jMwIAAGkEAAAOAAAAZHJzL2Uyb0RvYy54bWysVMGO2jAQvVfqP1i+lwDq0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" stroked="f">
                <v:textbox style="mso-fit-shape-to-text:t" inset="0,0,0,0">
                  <w:txbxContent>
                    <w:p w14:paraId="2FC00DFA" w14:textId="09EEC407" w:rsidR="005F672A" w:rsidRPr="00DD0A96" w:rsidRDefault="005F672A" w:rsidP="003F316F">
                      <w:pPr>
                        <w:pStyle w:val="Caption"/>
                        <w:jc w:val="center"/>
                        <w:rPr>
                          <w:rFonts w:ascii="Avenir Roman" w:hAnsi="Avenir Roman" w:cstheme="minorHAnsi"/>
                          <w:noProof/>
                          <w:color w:val="000000" w:themeColor="text1"/>
                        </w:rPr>
                      </w:pPr>
                      <w:bookmarkStart w:id="21" w:name="_Toc515983750"/>
                      <w:r>
                        <w:t xml:space="preserve">Figure </w:t>
                      </w:r>
                      <w:fldSimple w:instr=" SEQ Figure \* ARABIC ">
                        <w:r>
                          <w:rPr>
                            <w:noProof/>
                          </w:rPr>
                          <w:t>9</w:t>
                        </w:r>
                      </w:fldSimple>
                      <w:r>
                        <w:t xml:space="preserve"> : </w:t>
                      </w:r>
                      <w:proofErr w:type="spellStart"/>
                      <w:r w:rsidRPr="002C11A4">
                        <w:t>Kakria</w:t>
                      </w:r>
                      <w:proofErr w:type="spellEnd"/>
                      <w:r w:rsidRPr="002C11A4">
                        <w:t xml:space="preserve"> and </w:t>
                      </w:r>
                      <w:proofErr w:type="spellStart"/>
                      <w:r w:rsidRPr="002C11A4">
                        <w:t>Kitipaqang</w:t>
                      </w:r>
                      <w:proofErr w:type="spellEnd"/>
                      <w:r w:rsidRPr="002C11A4">
                        <w:t xml:space="preserve"> research paper high-level architecture</w:t>
                      </w:r>
                      <w:bookmarkEnd w:id="21"/>
                    </w:p>
                  </w:txbxContent>
                </v:textbox>
                <w10:wrap type="square"/>
              </v:shape>
            </w:pict>
          </mc:Fallback>
        </mc:AlternateContent>
      </w:r>
      <w:r w:rsidR="00E71351" w:rsidRPr="009466BB">
        <w:rPr>
          <w:rFonts w:ascii="Avenir Roman" w:eastAsiaTheme="minorEastAsia" w:hAnsi="Avenir Roman" w:cstheme="minorHAnsi"/>
          <w:noProof/>
          <w:color w:val="000000" w:themeColor="text1"/>
        </w:rPr>
        <w:drawing>
          <wp:anchor distT="0" distB="0" distL="114300" distR="114300" simplePos="0" relativeHeight="251660288" behindDoc="0" locked="0" layoutInCell="1" allowOverlap="1" wp14:anchorId="72EDBF18" wp14:editId="64DC986B">
            <wp:simplePos x="0" y="0"/>
            <wp:positionH relativeFrom="margin">
              <wp:align>center</wp:align>
            </wp:positionH>
            <wp:positionV relativeFrom="paragraph">
              <wp:posOffset>364441</wp:posOffset>
            </wp:positionV>
            <wp:extent cx="6245860" cy="1808480"/>
            <wp:effectExtent l="0" t="0" r="2540" b="1270"/>
            <wp:wrapSquare wrapText="bothSides"/>
            <wp:docPr id="10" name="Picture 10" descr="../../../../../Desktop/Screen%20Shot%202017-11-15%20at%2010.06.5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5%20at%2010.06.57%20A"/>
                    <pic:cNvPicPr>
                      <a:picLocks noChangeAspect="1" noChangeArrowheads="1"/>
                    </pic:cNvPicPr>
                  </pic:nvPicPr>
                  <pic:blipFill rotWithShape="1">
                    <a:blip r:embed="rId20">
                      <a:extLst>
                        <a:ext uri="{28A0092B-C50C-407E-A947-70E740481C1C}">
                          <a14:useLocalDpi xmlns:a14="http://schemas.microsoft.com/office/drawing/2010/main" val="0"/>
                        </a:ext>
                      </a:extLst>
                    </a:blip>
                    <a:srcRect r="1246" b="9458"/>
                    <a:stretch/>
                  </pic:blipFill>
                  <pic:spPr bwMode="auto">
                    <a:xfrm>
                      <a:off x="0" y="0"/>
                      <a:ext cx="6245860" cy="1808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957651" w14:textId="77777777" w:rsidR="009A481E" w:rsidRPr="009466BB" w:rsidRDefault="009A481E" w:rsidP="0039366C">
      <w:pPr>
        <w:pStyle w:val="ListParagraph"/>
        <w:rPr>
          <w:rFonts w:ascii="Avenir Roman" w:eastAsiaTheme="minorEastAsia" w:hAnsi="Avenir Roman" w:cstheme="minorHAnsi"/>
          <w:color w:val="000000" w:themeColor="text1"/>
        </w:rPr>
      </w:pPr>
    </w:p>
    <w:p w14:paraId="7EE8BF63" w14:textId="77777777" w:rsidR="009A481E" w:rsidRPr="009466BB" w:rsidRDefault="009A481E" w:rsidP="0039366C">
      <w:pPr>
        <w:pStyle w:val="ListParagraph"/>
        <w:rPr>
          <w:rFonts w:ascii="Avenir Roman" w:eastAsiaTheme="minorEastAsia" w:hAnsi="Avenir Roman" w:cstheme="minorHAnsi"/>
          <w:color w:val="000000" w:themeColor="text1"/>
        </w:rPr>
      </w:pPr>
    </w:p>
    <w:p w14:paraId="4203417C" w14:textId="3DCA38EA" w:rsidR="009A481E" w:rsidRPr="009466BB" w:rsidRDefault="009A481E" w:rsidP="0039366C">
      <w:pPr>
        <w:pStyle w:val="ListParagraph"/>
        <w:rPr>
          <w:rFonts w:ascii="Avenir Roman" w:eastAsiaTheme="minorEastAsia" w:hAnsi="Avenir Roman" w:cstheme="minorHAnsi"/>
          <w:color w:val="000000" w:themeColor="text1"/>
        </w:rPr>
      </w:pPr>
    </w:p>
    <w:p w14:paraId="11F63E34" w14:textId="2EBD1886" w:rsidR="008D29D4" w:rsidRPr="009466BB" w:rsidRDefault="008D29D4" w:rsidP="0039366C">
      <w:pPr>
        <w:pStyle w:val="ListParagraph"/>
        <w:rPr>
          <w:rFonts w:ascii="Avenir Roman" w:eastAsiaTheme="minorEastAsia" w:hAnsi="Avenir Roman" w:cstheme="minorHAnsi"/>
          <w:color w:val="000000" w:themeColor="text1"/>
        </w:rPr>
      </w:pPr>
    </w:p>
    <w:p w14:paraId="27629909" w14:textId="0C95A545" w:rsidR="008D29D4" w:rsidRPr="009466BB" w:rsidRDefault="008D29D4" w:rsidP="0039366C">
      <w:pPr>
        <w:pStyle w:val="ListParagraph"/>
        <w:rPr>
          <w:rFonts w:ascii="Avenir Roman" w:eastAsiaTheme="minorEastAsia" w:hAnsi="Avenir Roman" w:cstheme="minorHAnsi"/>
          <w:color w:val="000000" w:themeColor="text1"/>
        </w:rPr>
      </w:pPr>
    </w:p>
    <w:p w14:paraId="63F207FA" w14:textId="5728FFB3" w:rsidR="008D29D4" w:rsidRPr="009466BB" w:rsidRDefault="008D29D4" w:rsidP="0039366C">
      <w:pPr>
        <w:pStyle w:val="ListParagraph"/>
        <w:rPr>
          <w:rFonts w:ascii="Avenir Roman" w:eastAsiaTheme="minorEastAsia" w:hAnsi="Avenir Roman" w:cstheme="minorHAnsi"/>
          <w:color w:val="000000" w:themeColor="text1"/>
        </w:rPr>
      </w:pPr>
    </w:p>
    <w:p w14:paraId="5AE655DC" w14:textId="77777777" w:rsidR="008D29D4" w:rsidRPr="009466BB" w:rsidRDefault="008D29D4" w:rsidP="0039366C">
      <w:pPr>
        <w:pStyle w:val="ListParagraph"/>
        <w:rPr>
          <w:rFonts w:ascii="Avenir Roman" w:eastAsiaTheme="minorEastAsia" w:hAnsi="Avenir Roman" w:cstheme="minorHAnsi"/>
          <w:color w:val="000000" w:themeColor="text1"/>
        </w:rPr>
      </w:pPr>
    </w:p>
    <w:p w14:paraId="11F40A17" w14:textId="77777777" w:rsidR="009A481E" w:rsidRPr="009466BB" w:rsidRDefault="009A481E" w:rsidP="0039366C">
      <w:pPr>
        <w:pStyle w:val="ListParagraph"/>
        <w:rPr>
          <w:rFonts w:ascii="Avenir Roman" w:eastAsiaTheme="minorEastAsia" w:hAnsi="Avenir Roman" w:cstheme="minorHAnsi"/>
          <w:color w:val="000000" w:themeColor="text1"/>
        </w:rPr>
      </w:pPr>
    </w:p>
    <w:p w14:paraId="5A33D83D" w14:textId="77777777" w:rsidR="009A481E" w:rsidRPr="009466BB" w:rsidRDefault="009A481E" w:rsidP="0039366C">
      <w:pPr>
        <w:pStyle w:val="ListParagraph"/>
        <w:rPr>
          <w:rFonts w:ascii="Avenir Roman" w:eastAsiaTheme="minorEastAsia" w:hAnsi="Avenir Roman" w:cstheme="minorHAnsi"/>
          <w:color w:val="000000" w:themeColor="text1"/>
        </w:rPr>
      </w:pPr>
    </w:p>
    <w:p w14:paraId="11FB8BBB" w14:textId="77777777" w:rsidR="009A481E" w:rsidRPr="009466BB" w:rsidRDefault="009A481E" w:rsidP="0039366C">
      <w:pPr>
        <w:pStyle w:val="ListParagraph"/>
        <w:rPr>
          <w:rFonts w:ascii="Avenir Roman" w:eastAsiaTheme="minorEastAsia" w:hAnsi="Avenir Roman" w:cstheme="minorHAnsi"/>
          <w:color w:val="000000" w:themeColor="text1"/>
        </w:rPr>
      </w:pPr>
    </w:p>
    <w:p w14:paraId="53EE67C3" w14:textId="77777777" w:rsidR="009A481E" w:rsidRPr="009466BB" w:rsidRDefault="009A481E" w:rsidP="0039366C">
      <w:pPr>
        <w:pStyle w:val="ListParagraph"/>
        <w:rPr>
          <w:rFonts w:ascii="Avenir Roman" w:eastAsiaTheme="minorEastAsia" w:hAnsi="Avenir Roman" w:cstheme="minorHAnsi"/>
          <w:color w:val="000000" w:themeColor="text1"/>
        </w:rPr>
      </w:pPr>
    </w:p>
    <w:p w14:paraId="10E3E4DE" w14:textId="77777777" w:rsidR="00FC3262" w:rsidRPr="009466BB" w:rsidRDefault="00FC3262" w:rsidP="0039366C">
      <w:pPr>
        <w:pStyle w:val="ListParagraph"/>
        <w:rPr>
          <w:rFonts w:ascii="Avenir Roman" w:eastAsiaTheme="minorEastAsia" w:hAnsi="Avenir Roman" w:cstheme="minorHAnsi"/>
          <w:color w:val="000000" w:themeColor="text1"/>
        </w:rPr>
      </w:pPr>
    </w:p>
    <w:p w14:paraId="11CFD2F2" w14:textId="77777777" w:rsidR="00FC3262" w:rsidRPr="009466BB" w:rsidRDefault="00FC3262" w:rsidP="0039366C">
      <w:pPr>
        <w:pStyle w:val="ListParagraph"/>
        <w:rPr>
          <w:rFonts w:ascii="Avenir Roman" w:eastAsiaTheme="minorEastAsia" w:hAnsi="Avenir Roman" w:cstheme="minorHAnsi"/>
          <w:color w:val="000000" w:themeColor="text1"/>
        </w:rPr>
      </w:pPr>
    </w:p>
    <w:p w14:paraId="6CDC4D87" w14:textId="46C444A5" w:rsidR="00FC3262" w:rsidRPr="009466BB" w:rsidRDefault="00FC3262" w:rsidP="0039366C">
      <w:pPr>
        <w:pStyle w:val="ListParagraph"/>
        <w:rPr>
          <w:rFonts w:ascii="Avenir Roman" w:eastAsiaTheme="minorEastAsia" w:hAnsi="Avenir Roman" w:cstheme="minorHAnsi"/>
          <w:color w:val="000000" w:themeColor="text1"/>
        </w:rPr>
      </w:pPr>
    </w:p>
    <w:p w14:paraId="62787181" w14:textId="312933AD" w:rsidR="009A481E" w:rsidRPr="00EF5D14" w:rsidRDefault="009A481E" w:rsidP="00EF5D14">
      <w:pPr>
        <w:rPr>
          <w:rFonts w:ascii="Avenir Roman" w:eastAsiaTheme="minorEastAsia" w:hAnsi="Avenir Roman" w:cstheme="minorHAnsi"/>
          <w:color w:val="000000" w:themeColor="text1"/>
        </w:rPr>
      </w:pPr>
    </w:p>
    <w:p w14:paraId="4D13BBBA" w14:textId="77777777" w:rsidR="009A481E" w:rsidRPr="009466BB" w:rsidRDefault="009A481E" w:rsidP="0039366C">
      <w:pPr>
        <w:pStyle w:val="ListParagraph"/>
        <w:rPr>
          <w:rFonts w:ascii="Avenir Roman" w:eastAsiaTheme="minorEastAsia" w:hAnsi="Avenir Roman" w:cstheme="minorHAnsi"/>
          <w:color w:val="000000" w:themeColor="text1"/>
        </w:rPr>
      </w:pPr>
    </w:p>
    <w:p w14:paraId="558EE06A" w14:textId="28D42F5F" w:rsidR="0028542D" w:rsidRPr="009466BB" w:rsidRDefault="0028542D" w:rsidP="00D951E4">
      <w:pPr>
        <w:pStyle w:val="ListParagraph"/>
        <w:widowControl w:val="0"/>
        <w:numPr>
          <w:ilvl w:val="0"/>
          <w:numId w:val="3"/>
        </w:numPr>
        <w:autoSpaceDE w:val="0"/>
        <w:autoSpaceDN w:val="0"/>
        <w:adjustRightInd w:val="0"/>
        <w:spacing w:after="2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The </w:t>
      </w:r>
      <w:r w:rsidR="003442B4" w:rsidRPr="009466BB">
        <w:rPr>
          <w:rFonts w:ascii="Avenir Roman" w:eastAsiaTheme="minorEastAsia" w:hAnsi="Avenir Roman" w:cstheme="minorHAnsi"/>
          <w:color w:val="000000" w:themeColor="text1"/>
        </w:rPr>
        <w:t>next related work is BSN-Care [</w:t>
      </w:r>
      <w:r w:rsidR="00B4696D">
        <w:rPr>
          <w:rFonts w:ascii="Avenir Roman" w:eastAsiaTheme="minorEastAsia" w:hAnsi="Avenir Roman" w:cstheme="minorHAnsi"/>
          <w:color w:val="000000" w:themeColor="text1"/>
        </w:rPr>
        <w:t>14</w:t>
      </w:r>
      <w:r w:rsidRPr="009466BB">
        <w:rPr>
          <w:rFonts w:ascii="Avenir Roman" w:eastAsiaTheme="minorEastAsia" w:hAnsi="Avenir Roman" w:cstheme="minorHAnsi"/>
          <w:color w:val="000000" w:themeColor="text1"/>
        </w:rPr>
        <w:t xml:space="preserve">]. Body Sensor Network (BSN) is composed of wearable and implantable sensors. Each sensor node is integrated with bio-sensors such as Electrocardiogram (ECG), Electromyography (EMG), Electroencephalography (EEG), Blood Pressure (BP), and other sensors. </w:t>
      </w:r>
      <w:r w:rsidRPr="009466BB">
        <w:rPr>
          <w:rFonts w:ascii="Avenir Roman" w:eastAsiaTheme="minorEastAsia" w:hAnsi="Avenir Roman" w:cstheme="minorHAnsi"/>
          <w:color w:val="000000" w:themeColor="text1"/>
        </w:rPr>
        <w:br/>
        <w:t xml:space="preserve">The sensors collect the physiological parameters and forward them to a coordinator called Local Processing Unit (LPU), which can a portable device like PDA, smart-phone and others. </w:t>
      </w:r>
      <w:r w:rsidRPr="009466BB">
        <w:rPr>
          <w:rFonts w:ascii="Avenir Roman" w:eastAsiaTheme="minorEastAsia" w:hAnsi="Avenir Roman" w:cstheme="minorHAnsi"/>
          <w:color w:val="000000" w:themeColor="text1"/>
        </w:rPr>
        <w:br/>
        <w:t xml:space="preserve">The LPU works as a router between the BSN nodes and the central server called BSN-Care server, using the wireless communication mediums such as mobile networks 3G/CDMA/GPRS. Besides, when the LPU detects any abnormalities then it provides immediate alert to the person that wearing the bio-sensors. </w:t>
      </w:r>
      <w:r w:rsidRPr="009466BB">
        <w:rPr>
          <w:rFonts w:ascii="Avenir Roman" w:eastAsiaTheme="minorEastAsia" w:hAnsi="Avenir Roman" w:cstheme="minorHAnsi"/>
          <w:color w:val="000000" w:themeColor="text1"/>
        </w:rPr>
        <w:br/>
        <w:t xml:space="preserve">Based on the degree of abnormalities, BSN interact with the family members of the person, local physician, or even emergency unit of a nearby healthcare center. </w:t>
      </w:r>
    </w:p>
    <w:p w14:paraId="1EC9001B" w14:textId="1C2FE381" w:rsidR="00623ADF" w:rsidRPr="009466BB" w:rsidRDefault="003F316F"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5344" behindDoc="0" locked="0" layoutInCell="1" allowOverlap="1" wp14:anchorId="0EE1558E" wp14:editId="291E7A75">
                <wp:simplePos x="0" y="0"/>
                <wp:positionH relativeFrom="column">
                  <wp:posOffset>161290</wp:posOffset>
                </wp:positionH>
                <wp:positionV relativeFrom="paragraph">
                  <wp:posOffset>3237865</wp:posOffset>
                </wp:positionV>
                <wp:extent cx="5928995" cy="26670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928995" cy="266700"/>
                        </a:xfrm>
                        <a:prstGeom prst="rect">
                          <a:avLst/>
                        </a:prstGeom>
                        <a:solidFill>
                          <a:prstClr val="white"/>
                        </a:solidFill>
                        <a:ln>
                          <a:noFill/>
                        </a:ln>
                      </wps:spPr>
                      <wps:txbx>
                        <w:txbxContent>
                          <w:p w14:paraId="5DC9599E" w14:textId="6D1B592C" w:rsidR="005F672A" w:rsidRPr="000005CE" w:rsidRDefault="005F672A" w:rsidP="003F316F">
                            <w:pPr>
                              <w:pStyle w:val="Caption"/>
                              <w:jc w:val="center"/>
                              <w:rPr>
                                <w:rFonts w:ascii="Avenir Roman" w:hAnsi="Avenir Roman" w:cstheme="minorHAnsi"/>
                                <w:noProof/>
                                <w:color w:val="000000" w:themeColor="text1"/>
                              </w:rPr>
                            </w:pPr>
                            <w:bookmarkStart w:id="22" w:name="_Toc515983751"/>
                            <w:r>
                              <w:t xml:space="preserve">Figure </w:t>
                            </w:r>
                            <w:fldSimple w:instr=" SEQ Figure \* ARABIC ">
                              <w:r>
                                <w:rPr>
                                  <w:noProof/>
                                </w:rPr>
                                <w:t>10</w:t>
                              </w:r>
                            </w:fldSimple>
                            <w:r>
                              <w:t xml:space="preserve"> : </w:t>
                            </w:r>
                            <w:r w:rsidRPr="009A6A5B">
                              <w:t>BSN high-level architecture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1558E" id="Text Box 59" o:spid="_x0000_s1029" type="#_x0000_t202" style="position:absolute;left:0;text-align:left;margin-left:12.7pt;margin-top:254.95pt;width:466.85pt;height:2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" stroked="f">
                <v:textbox style="mso-fit-shape-to-text:t" inset="0,0,0,0">
                  <w:txbxContent>
                    <w:p w14:paraId="5DC9599E" w14:textId="6D1B592C" w:rsidR="005F672A" w:rsidRPr="000005CE" w:rsidRDefault="005F672A" w:rsidP="003F316F">
                      <w:pPr>
                        <w:pStyle w:val="Caption"/>
                        <w:jc w:val="center"/>
                        <w:rPr>
                          <w:rFonts w:ascii="Avenir Roman" w:hAnsi="Avenir Roman" w:cstheme="minorHAnsi"/>
                          <w:noProof/>
                          <w:color w:val="000000" w:themeColor="text1"/>
                        </w:rPr>
                      </w:pPr>
                      <w:bookmarkStart w:id="23" w:name="_Toc515983751"/>
                      <w:r>
                        <w:t xml:space="preserve">Figure </w:t>
                      </w:r>
                      <w:fldSimple w:instr=" SEQ Figure \* ARABIC ">
                        <w:r>
                          <w:rPr>
                            <w:noProof/>
                          </w:rPr>
                          <w:t>10</w:t>
                        </w:r>
                      </w:fldSimple>
                      <w:r>
                        <w:t xml:space="preserve"> : </w:t>
                      </w:r>
                      <w:r w:rsidRPr="009A6A5B">
                        <w:t>BSN high-level architecture</w:t>
                      </w:r>
                      <w:bookmarkEnd w:id="23"/>
                    </w:p>
                  </w:txbxContent>
                </v:textbox>
                <w10:wrap type="square"/>
              </v:shape>
            </w:pict>
          </mc:Fallback>
        </mc:AlternateContent>
      </w:r>
      <w:r w:rsidR="00E71351" w:rsidRPr="009466BB">
        <w:rPr>
          <w:rFonts w:ascii="Avenir Roman" w:eastAsiaTheme="minorEastAsia" w:hAnsi="Avenir Roman" w:cstheme="minorHAnsi"/>
          <w:noProof/>
          <w:color w:val="000000" w:themeColor="text1"/>
        </w:rPr>
        <w:drawing>
          <wp:anchor distT="0" distB="0" distL="114300" distR="114300" simplePos="0" relativeHeight="251661312" behindDoc="0" locked="0" layoutInCell="1" allowOverlap="1" wp14:anchorId="7D50FC99" wp14:editId="6E13D60A">
            <wp:simplePos x="0" y="0"/>
            <wp:positionH relativeFrom="column">
              <wp:posOffset>161290</wp:posOffset>
            </wp:positionH>
            <wp:positionV relativeFrom="paragraph">
              <wp:posOffset>208915</wp:posOffset>
            </wp:positionV>
            <wp:extent cx="5928995" cy="2971800"/>
            <wp:effectExtent l="0" t="0" r="1905" b="0"/>
            <wp:wrapSquare wrapText="bothSides"/>
            <wp:docPr id="13" name="Picture 13" descr="../../../../../Desktop/Screen%20Shot%202017-11-15%20at%2010.08.2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15%20at%2010.08.28%20A"/>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825"/>
                    <a:stretch/>
                  </pic:blipFill>
                  <pic:spPr bwMode="auto">
                    <a:xfrm>
                      <a:off x="0" y="0"/>
                      <a:ext cx="5928995" cy="2971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D893DD" w14:textId="3BAD462C"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0169EB5E" w14:textId="57771F68"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0FFCC3B5" w14:textId="6EECBD69"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44C19A67" w14:textId="2CF838B9" w:rsidR="00B86946" w:rsidRPr="009466BB" w:rsidRDefault="00B86946" w:rsidP="008D29D4">
      <w:pPr>
        <w:widowControl w:val="0"/>
        <w:autoSpaceDE w:val="0"/>
        <w:autoSpaceDN w:val="0"/>
        <w:adjustRightInd w:val="0"/>
        <w:spacing w:after="240"/>
        <w:rPr>
          <w:rFonts w:ascii="Avenir Roman" w:eastAsiaTheme="minorEastAsia" w:hAnsi="Avenir Roman" w:cstheme="minorHAnsi"/>
          <w:color w:val="000000" w:themeColor="text1"/>
        </w:rPr>
      </w:pPr>
    </w:p>
    <w:p w14:paraId="776E6A14" w14:textId="61E86E49"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2CDBCB73" w14:textId="77777777"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65442B08" w14:textId="3F6A3467" w:rsidR="0028542D" w:rsidRPr="009466BB" w:rsidRDefault="003442B4" w:rsidP="00D951E4">
      <w:pPr>
        <w:pStyle w:val="ListParagraph"/>
        <w:widowControl w:val="0"/>
        <w:numPr>
          <w:ilvl w:val="0"/>
          <w:numId w:val="3"/>
        </w:numPr>
        <w:autoSpaceDE w:val="0"/>
        <w:autoSpaceDN w:val="0"/>
        <w:adjustRightInd w:val="0"/>
        <w:spacing w:after="240"/>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B4696D">
        <w:rPr>
          <w:rFonts w:ascii="Avenir Roman" w:eastAsiaTheme="minorEastAsia" w:hAnsi="Avenir Roman" w:cstheme="minorHAnsi"/>
        </w:rPr>
        <w:t>15</w:t>
      </w:r>
      <w:r w:rsidR="0028542D" w:rsidRPr="009466BB">
        <w:rPr>
          <w:rFonts w:ascii="Avenir Roman" w:eastAsiaTheme="minorEastAsia" w:hAnsi="Avenir Roman" w:cstheme="minorHAnsi"/>
        </w:rPr>
        <w:t>] have developed a Cloud-based system that manages sensor data. Wearable – textile sensors collect bio signals such as ECG, oxygen saturation and temperature from the user, motion data (through accelerometers) and contextual data such as location, ambient temperature, activity status. Depending on the wireless technology used, the data can be forwarded to a mobile phone or directly to the Cloud infrastructure utilizing established techniques for IoT communication. Appropriate interfaces enable the data dissemination to external applications (like medical record systems or emergency detection platforms) and a web-based application provides the essential data real-time monitoring and management.</w:t>
      </w:r>
      <w:r w:rsidR="0028542D" w:rsidRPr="009466BB">
        <w:rPr>
          <w:rFonts w:ascii="Avenir Roman" w:hAnsi="Avenir Roman" w:cs="Times New Roman"/>
          <w:color w:val="000000"/>
          <w:sz w:val="26"/>
          <w:szCs w:val="26"/>
        </w:rPr>
        <w:t xml:space="preserve"> </w:t>
      </w:r>
    </w:p>
    <w:p w14:paraId="506609DF" w14:textId="6B2236A8" w:rsidR="00623ADF" w:rsidRPr="009466BB" w:rsidRDefault="003F316F"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7392" behindDoc="0" locked="0" layoutInCell="1" allowOverlap="1" wp14:anchorId="136B3F26" wp14:editId="320618D7">
                <wp:simplePos x="0" y="0"/>
                <wp:positionH relativeFrom="column">
                  <wp:posOffset>510540</wp:posOffset>
                </wp:positionH>
                <wp:positionV relativeFrom="paragraph">
                  <wp:posOffset>3599815</wp:posOffset>
                </wp:positionV>
                <wp:extent cx="5129530" cy="266700"/>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129530" cy="266700"/>
                        </a:xfrm>
                        <a:prstGeom prst="rect">
                          <a:avLst/>
                        </a:prstGeom>
                        <a:solidFill>
                          <a:prstClr val="white"/>
                        </a:solidFill>
                        <a:ln>
                          <a:noFill/>
                        </a:ln>
                      </wps:spPr>
                      <wps:txbx>
                        <w:txbxContent>
                          <w:p w14:paraId="5ADE71BD" w14:textId="7192F7F1" w:rsidR="005F672A" w:rsidRPr="00371D83" w:rsidRDefault="005F672A" w:rsidP="00EF5D14">
                            <w:pPr>
                              <w:pStyle w:val="Caption"/>
                              <w:jc w:val="center"/>
                              <w:rPr>
                                <w:rFonts w:ascii="Avenir Roman" w:hAnsi="Avenir Roman" w:cstheme="minorHAnsi"/>
                                <w:noProof/>
                                <w:color w:val="000000" w:themeColor="text1"/>
                              </w:rPr>
                            </w:pPr>
                            <w:bookmarkStart w:id="24" w:name="_Toc515983752"/>
                            <w:r>
                              <w:t xml:space="preserve">Figure </w:t>
                            </w:r>
                            <w:fldSimple w:instr=" SEQ Figure \* ARABIC ">
                              <w:r>
                                <w:rPr>
                                  <w:noProof/>
                                </w:rPr>
                                <w:t>11</w:t>
                              </w:r>
                            </w:fldSimple>
                            <w:r>
                              <w:t xml:space="preserve"> : </w:t>
                            </w:r>
                            <w:proofErr w:type="spellStart"/>
                            <w:r w:rsidRPr="00217BB2">
                              <w:t>Chralampos</w:t>
                            </w:r>
                            <w:proofErr w:type="spellEnd"/>
                            <w:r w:rsidRPr="00217BB2">
                              <w:t xml:space="preserve"> and </w:t>
                            </w:r>
                            <w:proofErr w:type="spellStart"/>
                            <w:r w:rsidRPr="00217BB2">
                              <w:t>Ilias’s</w:t>
                            </w:r>
                            <w:proofErr w:type="spellEnd"/>
                            <w:r w:rsidRPr="00217BB2">
                              <w:t xml:space="preserve"> research paper high-level architecture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B3F26" id="Text Box 60" o:spid="_x0000_s1030" type="#_x0000_t202" style="position:absolute;left:0;text-align:left;margin-left:40.2pt;margin-top:283.45pt;width:403.9pt;height:21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" stroked="f">
                <v:textbox style="mso-fit-shape-to-text:t" inset="0,0,0,0">
                  <w:txbxContent>
                    <w:p w14:paraId="5ADE71BD" w14:textId="7192F7F1" w:rsidR="005F672A" w:rsidRPr="00371D83" w:rsidRDefault="005F672A" w:rsidP="00EF5D14">
                      <w:pPr>
                        <w:pStyle w:val="Caption"/>
                        <w:jc w:val="center"/>
                        <w:rPr>
                          <w:rFonts w:ascii="Avenir Roman" w:hAnsi="Avenir Roman" w:cstheme="minorHAnsi"/>
                          <w:noProof/>
                          <w:color w:val="000000" w:themeColor="text1"/>
                        </w:rPr>
                      </w:pPr>
                      <w:bookmarkStart w:id="25" w:name="_Toc515983752"/>
                      <w:r>
                        <w:t xml:space="preserve">Figure </w:t>
                      </w:r>
                      <w:fldSimple w:instr=" SEQ Figure \* ARABIC ">
                        <w:r>
                          <w:rPr>
                            <w:noProof/>
                          </w:rPr>
                          <w:t>11</w:t>
                        </w:r>
                      </w:fldSimple>
                      <w:r>
                        <w:t xml:space="preserve"> : </w:t>
                      </w:r>
                      <w:proofErr w:type="spellStart"/>
                      <w:r w:rsidRPr="00217BB2">
                        <w:t>Chralampos</w:t>
                      </w:r>
                      <w:proofErr w:type="spellEnd"/>
                      <w:r w:rsidRPr="00217BB2">
                        <w:t xml:space="preserve"> and </w:t>
                      </w:r>
                      <w:proofErr w:type="spellStart"/>
                      <w:r w:rsidRPr="00217BB2">
                        <w:t>Ilias’s</w:t>
                      </w:r>
                      <w:proofErr w:type="spellEnd"/>
                      <w:r w:rsidRPr="00217BB2">
                        <w:t xml:space="preserve"> research paper high-level architecture</w:t>
                      </w:r>
                      <w:bookmarkEnd w:id="25"/>
                    </w:p>
                  </w:txbxContent>
                </v:textbox>
                <w10:wrap type="square"/>
              </v:shape>
            </w:pict>
          </mc:Fallback>
        </mc:AlternateContent>
      </w:r>
      <w:r w:rsidR="00623ADF" w:rsidRPr="009466BB">
        <w:rPr>
          <w:rFonts w:ascii="Avenir Roman" w:eastAsiaTheme="minorEastAsia" w:hAnsi="Avenir Roman" w:cstheme="minorHAnsi"/>
          <w:noProof/>
          <w:color w:val="000000" w:themeColor="text1"/>
        </w:rPr>
        <w:drawing>
          <wp:anchor distT="0" distB="0" distL="114300" distR="114300" simplePos="0" relativeHeight="251662336" behindDoc="0" locked="0" layoutInCell="1" allowOverlap="1" wp14:anchorId="65E34675" wp14:editId="0625056B">
            <wp:simplePos x="0" y="0"/>
            <wp:positionH relativeFrom="column">
              <wp:posOffset>510540</wp:posOffset>
            </wp:positionH>
            <wp:positionV relativeFrom="paragraph">
              <wp:posOffset>328930</wp:posOffset>
            </wp:positionV>
            <wp:extent cx="5129530" cy="3213735"/>
            <wp:effectExtent l="0" t="0" r="1270" b="0"/>
            <wp:wrapSquare wrapText="bothSides"/>
            <wp:docPr id="14" name="Picture 14" descr="../../../../../Desktop/Screen%20Shot%202017-11-15%20at%2010.09.1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15%20at%2010.09.10%20A"/>
                    <pic:cNvPicPr>
                      <a:picLocks noChangeAspect="1" noChangeArrowheads="1"/>
                    </pic:cNvPicPr>
                  </pic:nvPicPr>
                  <pic:blipFill rotWithShape="1">
                    <a:blip r:embed="rId22">
                      <a:extLst>
                        <a:ext uri="{28A0092B-C50C-407E-A947-70E740481C1C}">
                          <a14:useLocalDpi xmlns:a14="http://schemas.microsoft.com/office/drawing/2010/main" val="0"/>
                        </a:ext>
                      </a:extLst>
                    </a:blip>
                    <a:srcRect b="16798"/>
                    <a:stretch/>
                  </pic:blipFill>
                  <pic:spPr bwMode="auto">
                    <a:xfrm>
                      <a:off x="0" y="0"/>
                      <a:ext cx="5129530" cy="3213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930CED" w14:textId="77777777" w:rsidR="008D29D4" w:rsidRPr="009466BB" w:rsidRDefault="008D29D4" w:rsidP="008D29D4">
      <w:pPr>
        <w:pStyle w:val="Caption"/>
        <w:keepNext/>
        <w:spacing w:line="276" w:lineRule="auto"/>
        <w:jc w:val="center"/>
        <w:rPr>
          <w:rFonts w:ascii="Avenir Roman" w:hAnsi="Avenir Roman"/>
        </w:rPr>
      </w:pPr>
    </w:p>
    <w:p w14:paraId="26E30442" w14:textId="77777777" w:rsidR="008D29D4" w:rsidRPr="009466BB" w:rsidRDefault="008D29D4" w:rsidP="008D29D4">
      <w:pPr>
        <w:pStyle w:val="Caption"/>
        <w:keepNext/>
        <w:spacing w:line="276" w:lineRule="auto"/>
        <w:jc w:val="center"/>
        <w:rPr>
          <w:rFonts w:ascii="Avenir Roman" w:hAnsi="Avenir Roman"/>
        </w:rPr>
      </w:pPr>
    </w:p>
    <w:p w14:paraId="6C6D819C" w14:textId="77777777" w:rsidR="008D29D4" w:rsidRPr="009466BB" w:rsidRDefault="008D29D4" w:rsidP="008D29D4">
      <w:pPr>
        <w:pStyle w:val="Caption"/>
        <w:keepNext/>
        <w:spacing w:line="276" w:lineRule="auto"/>
        <w:jc w:val="center"/>
        <w:rPr>
          <w:rFonts w:ascii="Avenir Roman" w:hAnsi="Avenir Roman"/>
        </w:rPr>
      </w:pPr>
    </w:p>
    <w:p w14:paraId="15279FC8" w14:textId="77777777" w:rsidR="008D29D4" w:rsidRPr="009466BB" w:rsidRDefault="008D29D4" w:rsidP="008D29D4">
      <w:pPr>
        <w:pStyle w:val="Caption"/>
        <w:keepNext/>
        <w:spacing w:line="276" w:lineRule="auto"/>
        <w:jc w:val="center"/>
        <w:rPr>
          <w:rFonts w:ascii="Avenir Roman" w:hAnsi="Avenir Roman"/>
        </w:rPr>
      </w:pPr>
    </w:p>
    <w:p w14:paraId="4F763C0B" w14:textId="77777777" w:rsidR="008D29D4" w:rsidRPr="009466BB" w:rsidRDefault="008D29D4" w:rsidP="008D29D4">
      <w:pPr>
        <w:pStyle w:val="Caption"/>
        <w:keepNext/>
        <w:spacing w:line="276" w:lineRule="auto"/>
        <w:jc w:val="center"/>
        <w:rPr>
          <w:rFonts w:ascii="Avenir Roman" w:hAnsi="Avenir Roman"/>
        </w:rPr>
      </w:pPr>
    </w:p>
    <w:p w14:paraId="0BD8DAF9" w14:textId="77777777" w:rsidR="008D29D4" w:rsidRPr="009466BB" w:rsidRDefault="008D29D4" w:rsidP="008D29D4">
      <w:pPr>
        <w:pStyle w:val="Caption"/>
        <w:keepNext/>
        <w:spacing w:line="276" w:lineRule="auto"/>
        <w:jc w:val="center"/>
        <w:rPr>
          <w:rFonts w:ascii="Avenir Roman" w:hAnsi="Avenir Roman"/>
        </w:rPr>
      </w:pPr>
    </w:p>
    <w:p w14:paraId="764D749F" w14:textId="77777777" w:rsidR="008D29D4" w:rsidRPr="009466BB" w:rsidRDefault="008D29D4" w:rsidP="008D29D4">
      <w:pPr>
        <w:pStyle w:val="Caption"/>
        <w:keepNext/>
        <w:spacing w:line="276" w:lineRule="auto"/>
        <w:jc w:val="center"/>
        <w:rPr>
          <w:rFonts w:ascii="Avenir Roman" w:hAnsi="Avenir Roman"/>
        </w:rPr>
      </w:pPr>
    </w:p>
    <w:p w14:paraId="0A3F0897" w14:textId="77777777" w:rsidR="008D29D4" w:rsidRPr="009466BB" w:rsidRDefault="008D29D4" w:rsidP="008D29D4">
      <w:pPr>
        <w:pStyle w:val="Caption"/>
        <w:keepNext/>
        <w:spacing w:line="276" w:lineRule="auto"/>
        <w:jc w:val="center"/>
        <w:rPr>
          <w:rFonts w:ascii="Avenir Roman" w:hAnsi="Avenir Roman"/>
        </w:rPr>
      </w:pPr>
    </w:p>
    <w:p w14:paraId="423C7582" w14:textId="77777777" w:rsidR="008D29D4" w:rsidRPr="009466BB" w:rsidRDefault="008D29D4" w:rsidP="008D29D4">
      <w:pPr>
        <w:pStyle w:val="Caption"/>
        <w:keepNext/>
        <w:spacing w:line="276" w:lineRule="auto"/>
        <w:jc w:val="center"/>
        <w:rPr>
          <w:rFonts w:ascii="Avenir Roman" w:hAnsi="Avenir Roman"/>
        </w:rPr>
      </w:pPr>
    </w:p>
    <w:p w14:paraId="301D092B" w14:textId="77777777" w:rsidR="008D29D4" w:rsidRPr="009466BB" w:rsidRDefault="008D29D4" w:rsidP="008D29D4">
      <w:pPr>
        <w:pStyle w:val="Caption"/>
        <w:keepNext/>
        <w:spacing w:line="276" w:lineRule="auto"/>
        <w:jc w:val="center"/>
        <w:rPr>
          <w:rFonts w:ascii="Avenir Roman" w:hAnsi="Avenir Roman"/>
        </w:rPr>
      </w:pPr>
    </w:p>
    <w:p w14:paraId="3C016D0C" w14:textId="02288DDE" w:rsidR="008D29D4" w:rsidRPr="009466BB" w:rsidRDefault="008D29D4" w:rsidP="008D29D4">
      <w:pPr>
        <w:pStyle w:val="Caption"/>
        <w:keepNext/>
        <w:spacing w:line="276" w:lineRule="auto"/>
        <w:jc w:val="center"/>
        <w:rPr>
          <w:rFonts w:ascii="Avenir Roman" w:hAnsi="Avenir Roman"/>
        </w:rPr>
      </w:pPr>
    </w:p>
    <w:p w14:paraId="68D73086" w14:textId="77777777" w:rsidR="003F316F" w:rsidRPr="009466BB" w:rsidRDefault="003F316F" w:rsidP="003F316F">
      <w:pPr>
        <w:rPr>
          <w:rFonts w:ascii="Avenir Roman" w:hAnsi="Avenir Roman"/>
        </w:rPr>
      </w:pPr>
    </w:p>
    <w:p w14:paraId="68B3FC07" w14:textId="77777777" w:rsidR="00C47A17" w:rsidRPr="009466BB" w:rsidRDefault="00C47A17" w:rsidP="0039366C">
      <w:pPr>
        <w:widowControl w:val="0"/>
        <w:autoSpaceDE w:val="0"/>
        <w:autoSpaceDN w:val="0"/>
        <w:adjustRightInd w:val="0"/>
        <w:spacing w:after="240"/>
        <w:rPr>
          <w:rFonts w:ascii="Avenir Roman" w:eastAsiaTheme="minorEastAsia" w:hAnsi="Avenir Roman" w:cstheme="minorHAnsi"/>
          <w:color w:val="000000" w:themeColor="text1"/>
        </w:rPr>
      </w:pPr>
    </w:p>
    <w:p w14:paraId="03CD5A71" w14:textId="0718C7F5" w:rsidR="009A481E" w:rsidRPr="009466BB" w:rsidRDefault="009A481E" w:rsidP="0039366C">
      <w:pPr>
        <w:widowControl w:val="0"/>
        <w:autoSpaceDE w:val="0"/>
        <w:autoSpaceDN w:val="0"/>
        <w:adjustRightInd w:val="0"/>
        <w:spacing w:after="240"/>
        <w:rPr>
          <w:rFonts w:ascii="Avenir Roman" w:eastAsiaTheme="minorEastAsia" w:hAnsi="Avenir Roman" w:cstheme="minorHAnsi"/>
          <w:color w:val="000000" w:themeColor="text1"/>
        </w:rPr>
      </w:pPr>
    </w:p>
    <w:p w14:paraId="5CBBB8ED" w14:textId="28B23B68"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589DE06B" w14:textId="3BB74855"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015EA818" w14:textId="77777777"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0333BAA9" w14:textId="371A11DE" w:rsidR="0028542D" w:rsidRPr="009466BB" w:rsidRDefault="007B2011" w:rsidP="00D951E4">
      <w:pPr>
        <w:pStyle w:val="ListParagraph"/>
        <w:numPr>
          <w:ilvl w:val="0"/>
          <w:numId w:val="3"/>
        </w:numPr>
        <w:rPr>
          <w:rFonts w:ascii="Avenir Roman" w:eastAsiaTheme="minorEastAsia" w:hAnsi="Avenir Roman" w:cstheme="minorHAnsi"/>
        </w:rPr>
      </w:pPr>
      <w:r>
        <w:rPr>
          <w:rFonts w:ascii="Avenir Roman" w:eastAsiaTheme="minorEastAsia" w:hAnsi="Avenir Roman" w:cstheme="minorHAnsi"/>
        </w:rPr>
        <w:t xml:space="preserve">Marcel </w:t>
      </w:r>
      <w:proofErr w:type="spellStart"/>
      <w:r>
        <w:rPr>
          <w:rFonts w:ascii="Avenir Roman" w:eastAsiaTheme="minorEastAsia" w:hAnsi="Avenir Roman" w:cstheme="minorHAnsi"/>
        </w:rPr>
        <w:t>Winandy</w:t>
      </w:r>
      <w:proofErr w:type="spellEnd"/>
      <w:r>
        <w:rPr>
          <w:rFonts w:ascii="Avenir Roman" w:eastAsiaTheme="minorEastAsia" w:hAnsi="Avenir Roman" w:cstheme="minorHAnsi"/>
        </w:rPr>
        <w:t xml:space="preserve"> [16</w:t>
      </w:r>
      <w:r w:rsidR="0028542D" w:rsidRPr="009466BB">
        <w:rPr>
          <w:rFonts w:ascii="Avenir Roman" w:eastAsiaTheme="minorEastAsia" w:hAnsi="Avenir Roman" w:cstheme="minorHAnsi"/>
        </w:rPr>
        <w:t>] discussed in this paper the security and privacy of modern disturbed e-health systems. The aim of his paper is to address the client platform security, which is considered a critical part for the overall security e-health systems. The solution provides client platform security and properly combines this with network security concepts. “For a secure platform on the client platform, a security kernel is running on top of the hardware, providing isolated virtual machines for applications and conventional operating systems. Moreover, there is a TVD proxy for each TVD, which manages the TVD on the client and configures the security kernel according to the TVD policy. Furthermore, the client platform contains a trusted hardware component which can be used for the verification of the integrity of the software on the client (</w:t>
      </w:r>
      <w:proofErr w:type="gramStart"/>
      <w:r w:rsidR="0028542D" w:rsidRPr="009466BB">
        <w:rPr>
          <w:rFonts w:ascii="Avenir Roman" w:eastAsiaTheme="minorEastAsia" w:hAnsi="Avenir Roman" w:cstheme="minorHAnsi"/>
        </w:rPr>
        <w:t>in particular, the</w:t>
      </w:r>
      <w:proofErr w:type="gramEnd"/>
      <w:r w:rsidR="0028542D" w:rsidRPr="009466BB">
        <w:rPr>
          <w:rFonts w:ascii="Avenir Roman" w:eastAsiaTheme="minorEastAsia" w:hAnsi="Avenir Roman" w:cstheme="minorHAnsi"/>
        </w:rPr>
        <w:t xml:space="preserve"> security kernel). The most widespread trusted hardware component is the Trusted Platform Module (TPM) [</w:t>
      </w:r>
      <w:r w:rsidR="00E341FA">
        <w:rPr>
          <w:rFonts w:ascii="Avenir Roman" w:eastAsiaTheme="minorEastAsia" w:hAnsi="Avenir Roman" w:cstheme="minorHAnsi"/>
        </w:rPr>
        <w:t>17</w:t>
      </w:r>
      <w:r w:rsidR="0028542D" w:rsidRPr="009466BB">
        <w:rPr>
          <w:rFonts w:ascii="Avenir Roman" w:eastAsiaTheme="minorEastAsia" w:hAnsi="Avenir Roman" w:cstheme="minorHAnsi"/>
        </w:rPr>
        <w:t>]. Currently, it is usually implemented as a separate chip integrated on the mainboard of a computer.” (</w:t>
      </w:r>
      <w:proofErr w:type="spellStart"/>
      <w:r w:rsidR="0028542D" w:rsidRPr="009466BB">
        <w:rPr>
          <w:rFonts w:ascii="Avenir Roman" w:eastAsiaTheme="minorEastAsia" w:hAnsi="Avenir Roman" w:cstheme="minorHAnsi"/>
        </w:rPr>
        <w:t>Winandy</w:t>
      </w:r>
      <w:proofErr w:type="spellEnd"/>
      <w:r w:rsidR="0028542D" w:rsidRPr="009466BB">
        <w:rPr>
          <w:rFonts w:ascii="Avenir Roman" w:eastAsiaTheme="minorEastAsia" w:hAnsi="Avenir Roman" w:cstheme="minorHAnsi"/>
        </w:rPr>
        <w:t>).</w:t>
      </w:r>
    </w:p>
    <w:p w14:paraId="7491D5CD" w14:textId="5158615F" w:rsidR="003F316F" w:rsidRPr="009466BB" w:rsidRDefault="00623ADF" w:rsidP="003F316F">
      <w:pPr>
        <w:pStyle w:val="ListParagraph"/>
        <w:keepNext/>
        <w:rPr>
          <w:rFonts w:ascii="Avenir Roman" w:hAnsi="Avenir Roman"/>
        </w:rPr>
      </w:pPr>
      <w:r w:rsidRPr="009466BB">
        <w:rPr>
          <w:rFonts w:ascii="Avenir Roman" w:eastAsiaTheme="minorEastAsia" w:hAnsi="Avenir Roman" w:cstheme="minorHAnsi"/>
          <w:noProof/>
        </w:rPr>
        <w:drawing>
          <wp:inline distT="0" distB="0" distL="0" distR="0" wp14:anchorId="46160ACA" wp14:editId="3BA7C313">
            <wp:extent cx="4079240" cy="2635624"/>
            <wp:effectExtent l="0" t="0" r="0" b="6350"/>
            <wp:docPr id="16" name="Picture 16" descr="../../../../../Desktop/Screen%20Shot%202017-11-15%20at%2010.10.3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15%20at%2010.10.38%20A"/>
                    <pic:cNvPicPr>
                      <a:picLocks noChangeAspect="1" noChangeArrowheads="1"/>
                    </pic:cNvPicPr>
                  </pic:nvPicPr>
                  <pic:blipFill rotWithShape="1">
                    <a:blip r:embed="rId23">
                      <a:extLst>
                        <a:ext uri="{28A0092B-C50C-407E-A947-70E740481C1C}">
                          <a14:useLocalDpi xmlns:a14="http://schemas.microsoft.com/office/drawing/2010/main" val="0"/>
                        </a:ext>
                      </a:extLst>
                    </a:blip>
                    <a:srcRect b="17956"/>
                    <a:stretch/>
                  </pic:blipFill>
                  <pic:spPr bwMode="auto">
                    <a:xfrm>
                      <a:off x="0" y="0"/>
                      <a:ext cx="4114084" cy="2658137"/>
                    </a:xfrm>
                    <a:prstGeom prst="rect">
                      <a:avLst/>
                    </a:prstGeom>
                    <a:noFill/>
                    <a:ln>
                      <a:noFill/>
                    </a:ln>
                    <a:extLst>
                      <a:ext uri="{53640926-AAD7-44D8-BBD7-CCE9431645EC}">
                        <a14:shadowObscured xmlns:a14="http://schemas.microsoft.com/office/drawing/2010/main"/>
                      </a:ext>
                    </a:extLst>
                  </pic:spPr>
                </pic:pic>
              </a:graphicData>
            </a:graphic>
          </wp:inline>
        </w:drawing>
      </w:r>
    </w:p>
    <w:p w14:paraId="7C5D59C9" w14:textId="39082B2B" w:rsidR="00623ADF" w:rsidRPr="009466BB" w:rsidRDefault="003F316F" w:rsidP="003F316F">
      <w:pPr>
        <w:pStyle w:val="Caption"/>
        <w:jc w:val="center"/>
        <w:rPr>
          <w:rFonts w:ascii="Avenir Roman" w:eastAsiaTheme="minorEastAsia" w:hAnsi="Avenir Roman" w:cstheme="minorHAnsi"/>
        </w:rPr>
      </w:pPr>
      <w:bookmarkStart w:id="26" w:name="_Toc51598375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12</w:t>
      </w:r>
      <w:r w:rsidR="00F7631C" w:rsidRPr="009466BB">
        <w:rPr>
          <w:rFonts w:ascii="Avenir Roman" w:hAnsi="Avenir Roman"/>
          <w:noProof/>
        </w:rPr>
        <w:fldChar w:fldCharType="end"/>
      </w:r>
      <w:r w:rsidRPr="009466BB">
        <w:rPr>
          <w:rFonts w:ascii="Avenir Roman" w:hAnsi="Avenir Roman"/>
        </w:rPr>
        <w:t xml:space="preserve"> : Marcel research paper high-level architecture</w:t>
      </w:r>
      <w:bookmarkEnd w:id="26"/>
    </w:p>
    <w:p w14:paraId="283D385E" w14:textId="4FA82376" w:rsidR="00B86946" w:rsidRPr="009466BB" w:rsidRDefault="00B86946" w:rsidP="0039366C">
      <w:pPr>
        <w:pStyle w:val="ListParagraph"/>
        <w:rPr>
          <w:rFonts w:ascii="Avenir Roman" w:eastAsiaTheme="minorEastAsia" w:hAnsi="Avenir Roman" w:cstheme="minorHAnsi"/>
        </w:rPr>
      </w:pPr>
    </w:p>
    <w:p w14:paraId="006535A2" w14:textId="0F06DC27" w:rsidR="00B86946" w:rsidRPr="009466BB" w:rsidRDefault="00B86946" w:rsidP="0039366C">
      <w:pPr>
        <w:pStyle w:val="ListParagraph"/>
        <w:rPr>
          <w:rFonts w:ascii="Avenir Roman" w:eastAsiaTheme="minorEastAsia" w:hAnsi="Avenir Roman" w:cstheme="minorHAnsi"/>
        </w:rPr>
      </w:pPr>
    </w:p>
    <w:p w14:paraId="15388FB3" w14:textId="35ED7D1A" w:rsidR="00760C9E" w:rsidRPr="009466BB" w:rsidRDefault="00760C9E" w:rsidP="0039366C">
      <w:pPr>
        <w:pStyle w:val="ListParagraph"/>
        <w:rPr>
          <w:rFonts w:ascii="Avenir Roman" w:eastAsiaTheme="minorEastAsia" w:hAnsi="Avenir Roman" w:cstheme="minorHAnsi"/>
        </w:rPr>
      </w:pPr>
    </w:p>
    <w:p w14:paraId="72E51553" w14:textId="77777777" w:rsidR="00760C9E" w:rsidRPr="009466BB" w:rsidRDefault="00760C9E" w:rsidP="0039366C">
      <w:pPr>
        <w:pStyle w:val="ListParagraph"/>
        <w:rPr>
          <w:rFonts w:ascii="Avenir Roman" w:eastAsiaTheme="minorEastAsia" w:hAnsi="Avenir Roman" w:cstheme="minorHAnsi"/>
        </w:rPr>
      </w:pPr>
    </w:p>
    <w:p w14:paraId="066A00A2" w14:textId="2BA70232" w:rsidR="00B86946" w:rsidRPr="009466BB" w:rsidRDefault="00B86946" w:rsidP="0039366C">
      <w:pPr>
        <w:pStyle w:val="ListParagraph"/>
        <w:rPr>
          <w:rFonts w:ascii="Avenir Roman" w:eastAsiaTheme="minorEastAsia" w:hAnsi="Avenir Roman" w:cstheme="minorHAnsi"/>
        </w:rPr>
      </w:pPr>
    </w:p>
    <w:p w14:paraId="410C0C9C" w14:textId="064C8B5A" w:rsidR="00B86946" w:rsidRPr="009466BB" w:rsidRDefault="00B86946" w:rsidP="0039366C">
      <w:pPr>
        <w:pStyle w:val="ListParagraph"/>
        <w:rPr>
          <w:rFonts w:ascii="Avenir Roman" w:eastAsiaTheme="minorEastAsia" w:hAnsi="Avenir Roman" w:cstheme="minorHAnsi"/>
        </w:rPr>
      </w:pPr>
    </w:p>
    <w:p w14:paraId="418AA488" w14:textId="77777777" w:rsidR="00B86946" w:rsidRPr="009466BB" w:rsidRDefault="00B86946" w:rsidP="0039366C">
      <w:pPr>
        <w:pStyle w:val="ListParagraph"/>
        <w:rPr>
          <w:rFonts w:ascii="Avenir Roman" w:eastAsiaTheme="minorEastAsia" w:hAnsi="Avenir Roman" w:cstheme="minorHAnsi"/>
        </w:rPr>
      </w:pPr>
    </w:p>
    <w:p w14:paraId="16FA9E12" w14:textId="3D131B12" w:rsidR="00C47A17" w:rsidRPr="009466BB" w:rsidRDefault="00C47A17" w:rsidP="0039366C">
      <w:pPr>
        <w:pStyle w:val="ListParagraph"/>
        <w:rPr>
          <w:rFonts w:ascii="Avenir Roman" w:eastAsiaTheme="minorEastAsia" w:hAnsi="Avenir Roman" w:cstheme="minorHAnsi"/>
        </w:rPr>
      </w:pPr>
    </w:p>
    <w:p w14:paraId="728C9652" w14:textId="3BE7451B" w:rsidR="0028542D" w:rsidRPr="009466BB" w:rsidRDefault="00374F12" w:rsidP="00D951E4">
      <w:pPr>
        <w:pStyle w:val="ListParagraph"/>
        <w:numPr>
          <w:ilvl w:val="0"/>
          <w:numId w:val="3"/>
        </w:num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Salomi</w:t>
      </w:r>
      <w:proofErr w:type="spellEnd"/>
      <w:r w:rsidRPr="009466BB">
        <w:rPr>
          <w:rFonts w:ascii="Avenir Roman" w:eastAsiaTheme="minorEastAsia" w:hAnsi="Avenir Roman" w:cstheme="minorHAnsi"/>
        </w:rPr>
        <w:t xml:space="preserve"> [</w:t>
      </w:r>
      <w:r w:rsidR="00A60182">
        <w:rPr>
          <w:rFonts w:ascii="Avenir Roman" w:eastAsiaTheme="minorEastAsia" w:hAnsi="Avenir Roman" w:cstheme="minorHAnsi"/>
        </w:rPr>
        <w:t>18</w:t>
      </w:r>
      <w:r w:rsidR="0028542D" w:rsidRPr="009466BB">
        <w:rPr>
          <w:rFonts w:ascii="Avenir Roman" w:eastAsiaTheme="minorEastAsia" w:hAnsi="Avenir Roman" w:cstheme="minorHAnsi"/>
        </w:rPr>
        <w:t>] used two sensors in his project; one to measure heart rate and one to measure body temperature. Heart rate is measured by using two numbers. The first number is called systolic heart rate which measures the pressure in our blood vessels when the heart beats. The second number is called diastolic heart rate which measures the pressure in our blood vessels when the heart rests between beats. Reading data for heart rate, normal heart rate when systolic rate is lesser then 120 mmHg and diastolic rate is lesser than 80 mmHg. High rate, systolic rate is 140 mmHg or more and diastolic rate is 90 mmHg or more. Patient can have a condition called prehypertension when Systolic rate is higher than 120–139 mmHg and diastolic rate is higher than 80–89 mmHg. Body temperature varies from person to person. Normal temperature is 98.6°F (37°C). Abnormal, oral temperature 100.4°F (38°C) to 103.9°F (39.9°C) is fever and 104°F (40°C) and higher is high fever. Armpit (auxiliary) temperature 99.4°F (37.4°C) to 102.9°F (39.4°C) is fever 103°F (39.5°C) and higher is high fever. Finally, ear temperature of less than 97°F (36.1°C) means a low body temperature.</w:t>
      </w:r>
    </w:p>
    <w:p w14:paraId="244A64CA" w14:textId="77777777" w:rsidR="00623ADF" w:rsidRPr="009466BB" w:rsidRDefault="00623ADF" w:rsidP="0039366C">
      <w:pPr>
        <w:autoSpaceDE w:val="0"/>
        <w:autoSpaceDN w:val="0"/>
        <w:adjustRightInd w:val="0"/>
        <w:spacing w:after="0"/>
        <w:rPr>
          <w:rFonts w:ascii="Avenir Roman" w:eastAsiaTheme="minorEastAsia" w:hAnsi="Avenir Roman" w:cstheme="minorHAnsi"/>
        </w:rPr>
      </w:pPr>
    </w:p>
    <w:p w14:paraId="40DD14A4" w14:textId="79714780" w:rsidR="00623ADF" w:rsidRPr="009466BB" w:rsidRDefault="003F316F" w:rsidP="0039366C">
      <w:pPr>
        <w:autoSpaceDE w:val="0"/>
        <w:autoSpaceDN w:val="0"/>
        <w:adjustRightInd w:val="0"/>
        <w:spacing w:after="0"/>
        <w:rPr>
          <w:rFonts w:ascii="Avenir Roman" w:eastAsiaTheme="minorEastAsia" w:hAnsi="Avenir Roman" w:cstheme="minorHAnsi"/>
        </w:rPr>
      </w:pPr>
      <w:r w:rsidRPr="009466BB">
        <w:rPr>
          <w:rFonts w:ascii="Avenir Roman" w:hAnsi="Avenir Roman"/>
          <w:noProof/>
        </w:rPr>
        <mc:AlternateContent>
          <mc:Choice Requires="wps">
            <w:drawing>
              <wp:anchor distT="0" distB="0" distL="114300" distR="114300" simplePos="0" relativeHeight="251709440" behindDoc="0" locked="0" layoutInCell="1" allowOverlap="1" wp14:anchorId="14513D14" wp14:editId="4F3E365E">
                <wp:simplePos x="0" y="0"/>
                <wp:positionH relativeFrom="column">
                  <wp:posOffset>967740</wp:posOffset>
                </wp:positionH>
                <wp:positionV relativeFrom="paragraph">
                  <wp:posOffset>2468245</wp:posOffset>
                </wp:positionV>
                <wp:extent cx="4019550" cy="266700"/>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019550" cy="266700"/>
                        </a:xfrm>
                        <a:prstGeom prst="rect">
                          <a:avLst/>
                        </a:prstGeom>
                        <a:solidFill>
                          <a:prstClr val="white"/>
                        </a:solidFill>
                        <a:ln>
                          <a:noFill/>
                        </a:ln>
                      </wps:spPr>
                      <wps:txbx>
                        <w:txbxContent>
                          <w:p w14:paraId="400369C1" w14:textId="52C97FED" w:rsidR="005F672A" w:rsidRPr="00D00250" w:rsidRDefault="005F672A" w:rsidP="003F316F">
                            <w:pPr>
                              <w:pStyle w:val="Caption"/>
                              <w:rPr>
                                <w:rFonts w:ascii="Avenir Roman" w:hAnsi="Avenir Roman" w:cstheme="minorHAnsi"/>
                                <w:noProof/>
                              </w:rPr>
                            </w:pPr>
                            <w:bookmarkStart w:id="27" w:name="_Toc515983754"/>
                            <w:r>
                              <w:t xml:space="preserve">Figure </w:t>
                            </w:r>
                            <w:fldSimple w:instr=" SEQ Figure \* ARABIC ">
                              <w:r>
                                <w:rPr>
                                  <w:noProof/>
                                </w:rPr>
                                <w:t>13</w:t>
                              </w:r>
                            </w:fldSimple>
                            <w:r>
                              <w:t xml:space="preserve"> : </w:t>
                            </w:r>
                            <w:proofErr w:type="spellStart"/>
                            <w:r w:rsidRPr="006B4456">
                              <w:t>Salomi’s</w:t>
                            </w:r>
                            <w:proofErr w:type="spellEnd"/>
                            <w:r w:rsidRPr="006B4456">
                              <w:t xml:space="preserve"> research paper high-level architecture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13D14" id="Text Box 61" o:spid="_x0000_s1031" type="#_x0000_t202" style="position:absolute;margin-left:76.2pt;margin-top:194.35pt;width:316.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" stroked="f">
                <v:textbox style="mso-fit-shape-to-text:t" inset="0,0,0,0">
                  <w:txbxContent>
                    <w:p w14:paraId="400369C1" w14:textId="52C97FED" w:rsidR="005F672A" w:rsidRPr="00D00250" w:rsidRDefault="005F672A" w:rsidP="003F316F">
                      <w:pPr>
                        <w:pStyle w:val="Caption"/>
                        <w:rPr>
                          <w:rFonts w:ascii="Avenir Roman" w:hAnsi="Avenir Roman" w:cstheme="minorHAnsi"/>
                          <w:noProof/>
                        </w:rPr>
                      </w:pPr>
                      <w:bookmarkStart w:id="28" w:name="_Toc515983754"/>
                      <w:r>
                        <w:t xml:space="preserve">Figure </w:t>
                      </w:r>
                      <w:fldSimple w:instr=" SEQ Figure \* ARABIC ">
                        <w:r>
                          <w:rPr>
                            <w:noProof/>
                          </w:rPr>
                          <w:t>13</w:t>
                        </w:r>
                      </w:fldSimple>
                      <w:r>
                        <w:t xml:space="preserve"> : </w:t>
                      </w:r>
                      <w:proofErr w:type="spellStart"/>
                      <w:r w:rsidRPr="006B4456">
                        <w:t>Salomi’s</w:t>
                      </w:r>
                      <w:proofErr w:type="spellEnd"/>
                      <w:r w:rsidRPr="006B4456">
                        <w:t xml:space="preserve"> research paper high-level architecture</w:t>
                      </w:r>
                      <w:bookmarkEnd w:id="28"/>
                    </w:p>
                  </w:txbxContent>
                </v:textbox>
                <w10:wrap type="square"/>
              </v:shape>
            </w:pict>
          </mc:Fallback>
        </mc:AlternateContent>
      </w:r>
      <w:r w:rsidR="00760C9E" w:rsidRPr="009466BB">
        <w:rPr>
          <w:rFonts w:ascii="Avenir Roman" w:eastAsiaTheme="minorEastAsia" w:hAnsi="Avenir Roman" w:cstheme="minorHAnsi"/>
          <w:noProof/>
        </w:rPr>
        <w:drawing>
          <wp:anchor distT="0" distB="0" distL="114300" distR="114300" simplePos="0" relativeHeight="251677696" behindDoc="0" locked="0" layoutInCell="1" allowOverlap="1" wp14:anchorId="4E356D36" wp14:editId="77337542">
            <wp:simplePos x="0" y="0"/>
            <wp:positionH relativeFrom="column">
              <wp:posOffset>968189</wp:posOffset>
            </wp:positionH>
            <wp:positionV relativeFrom="paragraph">
              <wp:posOffset>179369</wp:posOffset>
            </wp:positionV>
            <wp:extent cx="4019550" cy="2232212"/>
            <wp:effectExtent l="0" t="0" r="0" b="3175"/>
            <wp:wrapSquare wrapText="bothSides"/>
            <wp:docPr id="3" name="Picture 3" descr="../../../../../Desktop/Screen%20Shot%202017-11-23%20at%209.20.1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3%20at%209.20.12%20A"/>
                    <pic:cNvPicPr>
                      <a:picLocks noChangeAspect="1" noChangeArrowheads="1"/>
                    </pic:cNvPicPr>
                  </pic:nvPicPr>
                  <pic:blipFill rotWithShape="1">
                    <a:blip r:embed="rId24">
                      <a:extLst>
                        <a:ext uri="{28A0092B-C50C-407E-A947-70E740481C1C}">
                          <a14:useLocalDpi xmlns:a14="http://schemas.microsoft.com/office/drawing/2010/main" val="0"/>
                        </a:ext>
                      </a:extLst>
                    </a:blip>
                    <a:srcRect b="12874"/>
                    <a:stretch/>
                  </pic:blipFill>
                  <pic:spPr bwMode="auto">
                    <a:xfrm>
                      <a:off x="0" y="0"/>
                      <a:ext cx="4019550" cy="22322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6DBADB" w14:textId="53670B17" w:rsidR="00623ADF" w:rsidRPr="009466BB" w:rsidRDefault="00623ADF" w:rsidP="0039366C">
      <w:pPr>
        <w:autoSpaceDE w:val="0"/>
        <w:autoSpaceDN w:val="0"/>
        <w:adjustRightInd w:val="0"/>
        <w:spacing w:after="0"/>
        <w:rPr>
          <w:rFonts w:ascii="Avenir Roman" w:eastAsiaTheme="minorEastAsia" w:hAnsi="Avenir Roman" w:cstheme="minorHAnsi"/>
        </w:rPr>
      </w:pPr>
    </w:p>
    <w:p w14:paraId="3ACC706A" w14:textId="50015AE3" w:rsidR="00760C9E" w:rsidRPr="009466BB" w:rsidRDefault="00760C9E" w:rsidP="0039366C">
      <w:pPr>
        <w:autoSpaceDE w:val="0"/>
        <w:autoSpaceDN w:val="0"/>
        <w:adjustRightInd w:val="0"/>
        <w:spacing w:after="0"/>
        <w:rPr>
          <w:rFonts w:ascii="Avenir Roman" w:eastAsiaTheme="minorEastAsia" w:hAnsi="Avenir Roman" w:cstheme="minorHAnsi"/>
        </w:rPr>
      </w:pPr>
    </w:p>
    <w:p w14:paraId="5F08A223" w14:textId="77777777" w:rsidR="00760C9E" w:rsidRPr="009466BB" w:rsidRDefault="00760C9E" w:rsidP="0039366C">
      <w:pPr>
        <w:autoSpaceDE w:val="0"/>
        <w:autoSpaceDN w:val="0"/>
        <w:adjustRightInd w:val="0"/>
        <w:spacing w:after="0"/>
        <w:rPr>
          <w:rFonts w:ascii="Avenir Roman" w:eastAsiaTheme="minorEastAsia" w:hAnsi="Avenir Roman" w:cstheme="minorHAnsi"/>
        </w:rPr>
      </w:pPr>
    </w:p>
    <w:p w14:paraId="18A65740" w14:textId="00AEBBE9" w:rsidR="00623ADF" w:rsidRPr="009466BB" w:rsidRDefault="00623ADF" w:rsidP="0039366C">
      <w:pPr>
        <w:autoSpaceDE w:val="0"/>
        <w:autoSpaceDN w:val="0"/>
        <w:adjustRightInd w:val="0"/>
        <w:spacing w:after="0"/>
        <w:rPr>
          <w:rFonts w:ascii="Avenir Roman" w:eastAsiaTheme="minorEastAsia" w:hAnsi="Avenir Roman" w:cstheme="minorHAnsi"/>
        </w:rPr>
      </w:pPr>
    </w:p>
    <w:p w14:paraId="75A30080" w14:textId="11A9B188" w:rsidR="00C47A17" w:rsidRPr="009466BB" w:rsidRDefault="00C47A17" w:rsidP="0039366C">
      <w:pPr>
        <w:autoSpaceDE w:val="0"/>
        <w:autoSpaceDN w:val="0"/>
        <w:adjustRightInd w:val="0"/>
        <w:spacing w:after="0"/>
        <w:rPr>
          <w:rFonts w:ascii="Avenir Roman" w:eastAsiaTheme="minorEastAsia" w:hAnsi="Avenir Roman" w:cstheme="minorHAnsi"/>
        </w:rPr>
      </w:pPr>
    </w:p>
    <w:p w14:paraId="360C5B84" w14:textId="131F97C5" w:rsidR="003D6C13" w:rsidRPr="009466BB" w:rsidRDefault="003D6C13" w:rsidP="0039366C">
      <w:pPr>
        <w:autoSpaceDE w:val="0"/>
        <w:autoSpaceDN w:val="0"/>
        <w:adjustRightInd w:val="0"/>
        <w:spacing w:after="0"/>
        <w:rPr>
          <w:rFonts w:ascii="Avenir Roman" w:eastAsiaTheme="minorEastAsia" w:hAnsi="Avenir Roman" w:cstheme="minorHAnsi"/>
        </w:rPr>
      </w:pPr>
    </w:p>
    <w:p w14:paraId="3E0E189D" w14:textId="3DD313C8" w:rsidR="003D6C13" w:rsidRPr="009466BB" w:rsidRDefault="003D6C13" w:rsidP="0039366C">
      <w:pPr>
        <w:autoSpaceDE w:val="0"/>
        <w:autoSpaceDN w:val="0"/>
        <w:adjustRightInd w:val="0"/>
        <w:spacing w:after="0"/>
        <w:rPr>
          <w:rFonts w:ascii="Avenir Roman" w:eastAsiaTheme="minorEastAsia" w:hAnsi="Avenir Roman" w:cstheme="minorHAnsi"/>
        </w:rPr>
      </w:pPr>
    </w:p>
    <w:p w14:paraId="65AAA3D7" w14:textId="7ED6CF04" w:rsidR="003D6C13" w:rsidRPr="009466BB" w:rsidRDefault="003D6C13" w:rsidP="0039366C">
      <w:pPr>
        <w:autoSpaceDE w:val="0"/>
        <w:autoSpaceDN w:val="0"/>
        <w:adjustRightInd w:val="0"/>
        <w:spacing w:after="0"/>
        <w:rPr>
          <w:rFonts w:ascii="Avenir Roman" w:eastAsiaTheme="minorEastAsia" w:hAnsi="Avenir Roman" w:cstheme="minorHAnsi"/>
        </w:rPr>
      </w:pPr>
    </w:p>
    <w:p w14:paraId="11D0D5F3" w14:textId="13AC8ABF" w:rsidR="00B86946" w:rsidRPr="009466BB" w:rsidRDefault="00B86946" w:rsidP="0039366C">
      <w:pPr>
        <w:autoSpaceDE w:val="0"/>
        <w:autoSpaceDN w:val="0"/>
        <w:adjustRightInd w:val="0"/>
        <w:spacing w:after="0"/>
        <w:rPr>
          <w:rFonts w:ascii="Avenir Roman" w:eastAsiaTheme="minorEastAsia" w:hAnsi="Avenir Roman" w:cstheme="minorHAnsi"/>
        </w:rPr>
      </w:pPr>
    </w:p>
    <w:p w14:paraId="5D536F17" w14:textId="3140C656" w:rsidR="00B86946" w:rsidRPr="009466BB" w:rsidRDefault="00B86946" w:rsidP="0039366C">
      <w:pPr>
        <w:autoSpaceDE w:val="0"/>
        <w:autoSpaceDN w:val="0"/>
        <w:adjustRightInd w:val="0"/>
        <w:spacing w:after="0"/>
        <w:rPr>
          <w:rFonts w:ascii="Avenir Roman" w:eastAsiaTheme="minorEastAsia" w:hAnsi="Avenir Roman" w:cstheme="minorHAnsi"/>
        </w:rPr>
      </w:pPr>
    </w:p>
    <w:p w14:paraId="1D05A52A" w14:textId="77777777" w:rsidR="003F316F" w:rsidRPr="009466BB" w:rsidRDefault="003F316F" w:rsidP="0039366C">
      <w:pPr>
        <w:autoSpaceDE w:val="0"/>
        <w:autoSpaceDN w:val="0"/>
        <w:adjustRightInd w:val="0"/>
        <w:spacing w:after="0"/>
        <w:rPr>
          <w:rFonts w:ascii="Avenir Roman" w:eastAsiaTheme="minorEastAsia" w:hAnsi="Avenir Roman" w:cstheme="minorHAnsi"/>
        </w:rPr>
      </w:pPr>
    </w:p>
    <w:p w14:paraId="095723EB" w14:textId="20F23BF5" w:rsidR="00C47A17" w:rsidRPr="009466BB" w:rsidRDefault="00C47A17" w:rsidP="0039366C">
      <w:pPr>
        <w:autoSpaceDE w:val="0"/>
        <w:autoSpaceDN w:val="0"/>
        <w:adjustRightInd w:val="0"/>
        <w:spacing w:after="0"/>
        <w:rPr>
          <w:rFonts w:ascii="Avenir Roman" w:eastAsiaTheme="minorEastAsia" w:hAnsi="Avenir Roman" w:cstheme="minorHAnsi"/>
          <w:color w:val="365F91" w:themeColor="accent1" w:themeShade="BF"/>
        </w:rPr>
      </w:pPr>
    </w:p>
    <w:p w14:paraId="3BD06548" w14:textId="2EA45B3E"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724D27E5" w14:textId="1ADDD544"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4B4B5B0F" w14:textId="0CA700B6"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7DD2F2FF" w14:textId="545D0977"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1041071B" w14:textId="2EADA375"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56647F1E" w14:textId="1F23535A"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29417465" w14:textId="20147E8A"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4D474787" w14:textId="77777777"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0737D3C9" w14:textId="51E62C46" w:rsidR="00451601" w:rsidRPr="009466BB" w:rsidRDefault="00451601" w:rsidP="00D951E4">
      <w:pPr>
        <w:pStyle w:val="Heading3"/>
        <w:numPr>
          <w:ilvl w:val="2"/>
          <w:numId w:val="6"/>
        </w:numPr>
        <w:rPr>
          <w:rFonts w:ascii="Avenir Roman" w:hAnsi="Avenir Roman"/>
          <w:b/>
          <w:bCs/>
          <w:color w:val="365F91" w:themeColor="accent1" w:themeShade="BF"/>
        </w:rPr>
      </w:pPr>
      <w:bookmarkStart w:id="29" w:name="_Toc516596847"/>
      <w:r w:rsidRPr="009466BB">
        <w:rPr>
          <w:rFonts w:ascii="Avenir Roman" w:hAnsi="Avenir Roman"/>
          <w:b/>
          <w:bCs/>
          <w:color w:val="365F91" w:themeColor="accent1" w:themeShade="BF"/>
        </w:rPr>
        <w:t>Comparative Analysis</w:t>
      </w:r>
      <w:bookmarkEnd w:id="29"/>
      <w:r w:rsidRPr="009466BB">
        <w:rPr>
          <w:rFonts w:ascii="Avenir Roman" w:hAnsi="Avenir Roman"/>
          <w:b/>
          <w:bCs/>
          <w:color w:val="365F91" w:themeColor="accent1" w:themeShade="BF"/>
        </w:rPr>
        <w:t xml:space="preserve"> </w:t>
      </w:r>
    </w:p>
    <w:p w14:paraId="1FC9E0CB" w14:textId="77777777" w:rsidR="00451601" w:rsidRPr="009466BB" w:rsidRDefault="00451601" w:rsidP="0039366C">
      <w:pPr>
        <w:rPr>
          <w:rFonts w:ascii="Avenir Roman" w:hAnsi="Avenir Roman"/>
        </w:rPr>
      </w:pPr>
    </w:p>
    <w:p w14:paraId="3F7C13FD" w14:textId="77777777" w:rsidR="00451601" w:rsidRPr="009466BB" w:rsidRDefault="00451601" w:rsidP="0039366C">
      <w:pPr>
        <w:autoSpaceDE w:val="0"/>
        <w:autoSpaceDN w:val="0"/>
        <w:adjustRightInd w:val="0"/>
        <w:spacing w:after="0"/>
        <w:rPr>
          <w:rFonts w:ascii="Avenir Roman" w:hAnsi="Avenir Roman"/>
        </w:rPr>
      </w:pPr>
      <w:r w:rsidRPr="009466BB">
        <w:rPr>
          <w:rFonts w:ascii="Avenir Roman" w:hAnsi="Avenir Roman"/>
        </w:rPr>
        <w:t>In the following, we would like to present a comparative analysis that involves all the above surveyed related works, taking into our consideration the key functional and design aspects, outlined in (Table 2) that could have impact on determining a solution that achieves the objectives of our study.</w:t>
      </w:r>
    </w:p>
    <w:p w14:paraId="421C54A8" w14:textId="77777777" w:rsidR="00D26696" w:rsidRDefault="00D26696" w:rsidP="0039366C">
      <w:pPr>
        <w:rPr>
          <w:noProof/>
        </w:rPr>
      </w:pPr>
    </w:p>
    <w:p w14:paraId="574D618A" w14:textId="1311D217" w:rsidR="00D26696" w:rsidRPr="009466BB" w:rsidRDefault="00D26696" w:rsidP="0039366C">
      <w:pPr>
        <w:rPr>
          <w:rFonts w:ascii="Avenir Roman" w:hAnsi="Avenir Roman"/>
          <w:noProof/>
        </w:rPr>
      </w:pPr>
      <w:r>
        <w:rPr>
          <w:noProof/>
        </w:rPr>
        <w:drawing>
          <wp:inline distT="0" distB="0" distL="0" distR="0" wp14:anchorId="61CAD9E5" wp14:editId="040B5864">
            <wp:extent cx="5945697"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188" t="33238" r="12927" b="25357"/>
                    <a:stretch/>
                  </pic:blipFill>
                  <pic:spPr bwMode="auto">
                    <a:xfrm>
                      <a:off x="0" y="0"/>
                      <a:ext cx="5951737" cy="1779806"/>
                    </a:xfrm>
                    <a:prstGeom prst="rect">
                      <a:avLst/>
                    </a:prstGeom>
                    <a:ln>
                      <a:noFill/>
                    </a:ln>
                    <a:extLst>
                      <a:ext uri="{53640926-AAD7-44D8-BBD7-CCE9431645EC}">
                        <a14:shadowObscured xmlns:a14="http://schemas.microsoft.com/office/drawing/2010/main"/>
                      </a:ext>
                    </a:extLst>
                  </pic:spPr>
                </pic:pic>
              </a:graphicData>
            </a:graphic>
          </wp:inline>
        </w:drawing>
      </w:r>
    </w:p>
    <w:p w14:paraId="5CBDE7E1" w14:textId="0E1C1A39" w:rsidR="00D26696" w:rsidRPr="009466BB" w:rsidRDefault="00D26696" w:rsidP="00D26696">
      <w:pPr>
        <w:pStyle w:val="Caption"/>
        <w:keepNext/>
        <w:spacing w:line="276" w:lineRule="auto"/>
        <w:rPr>
          <w:rFonts w:ascii="Avenir Roman" w:hAnsi="Avenir Roman"/>
        </w:rPr>
      </w:pPr>
      <w:bookmarkStart w:id="30" w:name="_Toc515983991"/>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Pr>
          <w:rFonts w:ascii="Avenir Roman" w:hAnsi="Avenir Roman"/>
          <w:noProof/>
        </w:rPr>
        <w:t>2</w:t>
      </w:r>
      <w:r w:rsidRPr="009466BB">
        <w:rPr>
          <w:rFonts w:ascii="Avenir Roman" w:hAnsi="Avenir Roman"/>
        </w:rPr>
        <w:fldChar w:fldCharType="end"/>
      </w:r>
      <w:r w:rsidRPr="009466BB">
        <w:rPr>
          <w:rFonts w:ascii="Avenir Roman" w:hAnsi="Avenir Roman"/>
        </w:rPr>
        <w:t>. Analysis Table</w:t>
      </w:r>
      <w:bookmarkEnd w:id="30"/>
    </w:p>
    <w:p w14:paraId="178C9B4C" w14:textId="384DC702" w:rsidR="00451601" w:rsidRDefault="00451601" w:rsidP="0039366C">
      <w:pPr>
        <w:rPr>
          <w:rFonts w:ascii="Avenir Roman" w:hAnsi="Avenir Roman"/>
        </w:rPr>
      </w:pPr>
    </w:p>
    <w:p w14:paraId="082E81F6"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p>
    <w:p w14:paraId="7B3C7B8D" w14:textId="77777777" w:rsidR="00451601" w:rsidRPr="009466BB" w:rsidRDefault="00451601" w:rsidP="0039366C">
      <w:pPr>
        <w:autoSpaceDE w:val="0"/>
        <w:autoSpaceDN w:val="0"/>
        <w:adjustRightInd w:val="0"/>
        <w:spacing w:after="0"/>
        <w:rPr>
          <w:rFonts w:ascii="Avenir Roman" w:eastAsiaTheme="minorEastAsia" w:hAnsi="Avenir Roman" w:cstheme="minorHAnsi"/>
          <w:b/>
          <w:bCs/>
          <w:rtl/>
          <w:lang w:bidi="ar-QA"/>
        </w:rPr>
      </w:pPr>
      <w:r w:rsidRPr="009466BB">
        <w:rPr>
          <w:rFonts w:ascii="Avenir Roman" w:eastAsiaTheme="minorEastAsia" w:hAnsi="Avenir Roman" w:cstheme="minorHAnsi"/>
          <w:b/>
          <w:bCs/>
          <w:u w:val="single"/>
        </w:rPr>
        <w:t>Sensors</w:t>
      </w:r>
      <w:r w:rsidRPr="009466BB">
        <w:rPr>
          <w:rFonts w:ascii="Avenir Roman" w:eastAsiaTheme="minorEastAsia" w:hAnsi="Avenir Roman" w:cstheme="minorHAnsi"/>
          <w:b/>
          <w:bCs/>
        </w:rPr>
        <w:t>:</w:t>
      </w:r>
    </w:p>
    <w:p w14:paraId="5A5CD179" w14:textId="4C3AAD1F"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In [</w:t>
      </w:r>
      <w:r w:rsidR="00134693">
        <w:rPr>
          <w:rFonts w:ascii="Avenir Roman" w:eastAsiaTheme="minorEastAsia" w:hAnsi="Avenir Roman" w:cstheme="minorHAnsi"/>
        </w:rPr>
        <w:t>18</w:t>
      </w:r>
      <w:r w:rsidRPr="009466BB">
        <w:rPr>
          <w:rFonts w:ascii="Avenir Roman" w:eastAsiaTheme="minorEastAsia" w:hAnsi="Avenir Roman" w:cstheme="minorHAnsi"/>
        </w:rPr>
        <w:t>], the authors measure two types of data, which are, heart rate and body temperature. Authors mention data table in the paper and whether the output from these sensors is normal or abnormal. Such information will help us in our project to decide if the patient is in a normal state or not. But in [</w:t>
      </w:r>
      <w:r w:rsidR="0066707E">
        <w:rPr>
          <w:rFonts w:ascii="Avenir Roman" w:eastAsiaTheme="minorEastAsia" w:hAnsi="Avenir Roman" w:cstheme="minorHAnsi"/>
        </w:rPr>
        <w:t>12</w:t>
      </w:r>
      <w:r w:rsidRPr="009466BB">
        <w:rPr>
          <w:rFonts w:ascii="Avenir Roman" w:eastAsiaTheme="minorEastAsia" w:hAnsi="Avenir Roman" w:cstheme="minorHAnsi"/>
        </w:rPr>
        <w:t>], the researchers have used more developed sensors, which are, Electrocardiogram sensor, Body Temperature Sensor, and Pulse and Oxygen in Blood Sensor for e-health sensors platform, which has been designed by Cooking Hacks Company. In [</w:t>
      </w:r>
      <w:r w:rsidR="0066707E">
        <w:rPr>
          <w:rFonts w:ascii="Avenir Roman" w:eastAsiaTheme="minorEastAsia" w:hAnsi="Avenir Roman" w:cstheme="minorHAnsi"/>
        </w:rPr>
        <w:t>13</w:t>
      </w:r>
      <w:r w:rsidRPr="009466BB">
        <w:rPr>
          <w:rFonts w:ascii="Avenir Roman" w:eastAsiaTheme="minorEastAsia" w:hAnsi="Avenir Roman" w:cstheme="minorHAnsi"/>
        </w:rPr>
        <w:t xml:space="preserve">], authors work with sensors like, ECG and Blood Pressure that are grouped as a wearable device without mentioning special sensor name. </w:t>
      </w:r>
      <w:proofErr w:type="gramStart"/>
      <w:r w:rsidRPr="009466BB">
        <w:rPr>
          <w:rFonts w:ascii="Avenir Roman" w:eastAsiaTheme="minorEastAsia" w:hAnsi="Avenir Roman" w:cstheme="minorHAnsi"/>
        </w:rPr>
        <w:t>But,</w:t>
      </w:r>
      <w:proofErr w:type="gramEnd"/>
      <w:r w:rsidRPr="009466BB">
        <w:rPr>
          <w:rFonts w:ascii="Avenir Roman" w:eastAsiaTheme="minorEastAsia" w:hAnsi="Avenir Roman" w:cstheme="minorHAnsi"/>
        </w:rPr>
        <w:t xml:space="preserve"> they mention how they detect normal and abnormal data in general for BP. For example, if BP is less than or equal to 120 is normal then no action taken, when the BP is greater than </w:t>
      </w:r>
      <w:proofErr w:type="gramStart"/>
      <w:r w:rsidRPr="009466BB">
        <w:rPr>
          <w:rFonts w:ascii="Avenir Roman" w:eastAsiaTheme="minorEastAsia" w:hAnsi="Avenir Roman" w:cstheme="minorHAnsi"/>
        </w:rPr>
        <w:t>130</w:t>
      </w:r>
      <w:proofErr w:type="gramEnd"/>
      <w:r w:rsidRPr="009466BB">
        <w:rPr>
          <w:rFonts w:ascii="Avenir Roman" w:eastAsiaTheme="minorEastAsia" w:hAnsi="Avenir Roman" w:cstheme="minorHAnsi"/>
        </w:rPr>
        <w:t xml:space="preserve"> they inform family member, and if no one response and the BP become greater than 160 they inform the doctor and if also no one response, inform emergency. </w:t>
      </w:r>
    </w:p>
    <w:p w14:paraId="35DCF58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78C455CB" w14:textId="4686E0D6"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w:t>
      </w:r>
      <w:r w:rsidR="0066707E">
        <w:rPr>
          <w:rFonts w:ascii="Avenir Roman" w:eastAsiaTheme="minorEastAsia" w:hAnsi="Avenir Roman" w:cstheme="minorHAnsi"/>
        </w:rPr>
        <w:t>14</w:t>
      </w:r>
      <w:r w:rsidRPr="009466BB">
        <w:rPr>
          <w:rFonts w:ascii="Avenir Roman" w:eastAsiaTheme="minorEastAsia" w:hAnsi="Avenir Roman" w:cstheme="minorHAnsi"/>
        </w:rPr>
        <w:t>] has used many sensors that are wearable and implantable such as Electrocardiogram (ECG), Electromyography (EMG), Electroencephalography (EEG), BP, etc.  </w:t>
      </w:r>
    </w:p>
    <w:p w14:paraId="1F1C4276" w14:textId="36EA6F55" w:rsidR="00451601" w:rsidRPr="009466BB" w:rsidRDefault="00451601" w:rsidP="0066707E">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66707E">
        <w:rPr>
          <w:rFonts w:ascii="Avenir Roman" w:eastAsiaTheme="minorEastAsia" w:hAnsi="Avenir Roman" w:cstheme="minorHAnsi"/>
        </w:rPr>
        <w:t>15</w:t>
      </w:r>
      <w:r w:rsidRPr="009466BB">
        <w:rPr>
          <w:rFonts w:ascii="Avenir Roman" w:eastAsiaTheme="minorEastAsia" w:hAnsi="Avenir Roman" w:cstheme="minorHAnsi"/>
        </w:rPr>
        <w:t>] used heart rate sensors, accelerometer by Polar, oxygen saturation and temperature sensors, and other contextual features such as the user’s location, ambient temperature and activity status. </w:t>
      </w:r>
    </w:p>
    <w:p w14:paraId="1A2E6A22"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01AA55D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b/>
          <w:bCs/>
          <w:u w:val="single"/>
        </w:rPr>
        <w:t>Security</w:t>
      </w:r>
      <w:r w:rsidRPr="009466BB">
        <w:rPr>
          <w:rFonts w:ascii="Avenir Roman" w:eastAsiaTheme="minorEastAsia" w:hAnsi="Avenir Roman" w:cstheme="minorHAnsi"/>
          <w:b/>
          <w:bCs/>
        </w:rPr>
        <w:t>:</w:t>
      </w:r>
    </w:p>
    <w:p w14:paraId="7EAC21D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Security is an important factor in every system. What we mean by security in our project is to have a system, with which the network (as we are sending data wirelessly between nodes) and the data (as the data is considered to be sensitive since it carries information about someone’s own health) are secured by advanced cryptography techniques.</w:t>
      </w:r>
    </w:p>
    <w:p w14:paraId="2C9B6EA1" w14:textId="4293CB54"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w:t>
      </w:r>
      <w:r w:rsidR="0066707E">
        <w:rPr>
          <w:rFonts w:ascii="Avenir Roman" w:eastAsiaTheme="minorEastAsia" w:hAnsi="Avenir Roman" w:cstheme="minorHAnsi"/>
        </w:rPr>
        <w:t>14</w:t>
      </w:r>
      <w:r w:rsidRPr="009466BB">
        <w:rPr>
          <w:rFonts w:ascii="Avenir Roman" w:eastAsiaTheme="minorEastAsia" w:hAnsi="Avenir Roman" w:cstheme="minorHAnsi"/>
        </w:rPr>
        <w:t>] security requirements are divided into two parts: network security and data security. Network security consists of authentication, anonymity and secure localization. Whereas data security comprises data privacy, data integrity and data freshness. As they have mentioned, they used OCB authentication encryption mode for data security, and a proposed lightweight anonymous authentication protocol for the network security, as there is no two-party authentication protocol. </w:t>
      </w:r>
    </w:p>
    <w:p w14:paraId="61EFF1F9" w14:textId="1FC8ACA7" w:rsidR="00451601" w:rsidRPr="009466BB" w:rsidRDefault="00451601" w:rsidP="0066707E">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66707E">
        <w:rPr>
          <w:rFonts w:ascii="Avenir Roman" w:eastAsiaTheme="minorEastAsia" w:hAnsi="Avenir Roman" w:cstheme="minorHAnsi"/>
        </w:rPr>
        <w:t>15</w:t>
      </w:r>
      <w:r w:rsidRPr="009466BB">
        <w:rPr>
          <w:rFonts w:ascii="Avenir Roman" w:eastAsiaTheme="minorEastAsia" w:hAnsi="Avenir Roman" w:cstheme="minorHAnsi"/>
        </w:rPr>
        <w:t xml:space="preserve">] used appropriate authentication and data encryption mechanisms to secure the communication between the Cloud infrastructure and the rest of their project components. The sensors are secured by an id and the user’s data is encrypted using symmetric encryption techniques. Whereas for the user and the external applications, they are encrypted using more sophisticated techniques such as PKI and digital signature. </w:t>
      </w:r>
      <w:proofErr w:type="gramStart"/>
      <w:r w:rsidRPr="009466BB">
        <w:rPr>
          <w:rFonts w:ascii="Avenir Roman" w:eastAsiaTheme="minorEastAsia" w:hAnsi="Avenir Roman" w:cstheme="minorHAnsi"/>
        </w:rPr>
        <w:t>All of</w:t>
      </w:r>
      <w:proofErr w:type="gramEnd"/>
      <w:r w:rsidRPr="009466BB">
        <w:rPr>
          <w:rFonts w:ascii="Avenir Roman" w:eastAsiaTheme="minorEastAsia" w:hAnsi="Avenir Roman" w:cstheme="minorHAnsi"/>
        </w:rPr>
        <w:t xml:space="preserve"> the encryption is done by </w:t>
      </w:r>
      <w:proofErr w:type="spellStart"/>
      <w:r w:rsidRPr="009466BB">
        <w:rPr>
          <w:rFonts w:ascii="Avenir Roman" w:eastAsiaTheme="minorEastAsia" w:hAnsi="Avenir Roman" w:cstheme="minorHAnsi"/>
        </w:rPr>
        <w:t>Jelastic</w:t>
      </w:r>
      <w:proofErr w:type="spellEnd"/>
      <w:r w:rsidRPr="009466BB">
        <w:rPr>
          <w:rFonts w:ascii="Avenir Roman" w:eastAsiaTheme="minorEastAsia" w:hAnsi="Avenir Roman" w:cstheme="minorHAnsi"/>
        </w:rPr>
        <w:t xml:space="preserve"> using Java extensions. Data, Arduino and sensors encryption is done by using AES data encryption implemented by java cryptographic extension. In Marcel </w:t>
      </w:r>
    </w:p>
    <w:p w14:paraId="4D22D558" w14:textId="1B2087BF" w:rsidR="00451601" w:rsidRPr="009466BB" w:rsidRDefault="0066707E" w:rsidP="0066707E">
      <w:pPr>
        <w:autoSpaceDE w:val="0"/>
        <w:autoSpaceDN w:val="0"/>
        <w:adjustRightInd w:val="0"/>
        <w:spacing w:after="0"/>
        <w:rPr>
          <w:rFonts w:ascii="Avenir Roman" w:eastAsiaTheme="minorEastAsia" w:hAnsi="Avenir Roman" w:cstheme="minorHAnsi"/>
        </w:rPr>
      </w:pPr>
      <w:proofErr w:type="spellStart"/>
      <w:r>
        <w:rPr>
          <w:rFonts w:ascii="Avenir Roman" w:eastAsiaTheme="minorEastAsia" w:hAnsi="Avenir Roman" w:cstheme="minorHAnsi"/>
        </w:rPr>
        <w:t>Winandy</w:t>
      </w:r>
      <w:proofErr w:type="spellEnd"/>
      <w:r>
        <w:rPr>
          <w:rFonts w:ascii="Avenir Roman" w:eastAsiaTheme="minorEastAsia" w:hAnsi="Avenir Roman" w:cstheme="minorHAnsi"/>
        </w:rPr>
        <w:t xml:space="preserve"> paper [</w:t>
      </w:r>
      <w:proofErr w:type="gramStart"/>
      <w:r>
        <w:rPr>
          <w:rFonts w:ascii="Avenir Roman" w:eastAsiaTheme="minorEastAsia" w:hAnsi="Avenir Roman" w:cstheme="minorHAnsi"/>
        </w:rPr>
        <w:t>13]</w:t>
      </w:r>
      <w:r w:rsidR="00451601" w:rsidRPr="009466BB">
        <w:rPr>
          <w:rFonts w:ascii="Avenir Roman" w:eastAsiaTheme="minorEastAsia" w:hAnsi="Avenir Roman" w:cstheme="minorHAnsi"/>
        </w:rPr>
        <w:t>has</w:t>
      </w:r>
      <w:proofErr w:type="gramEnd"/>
      <w:r w:rsidR="00451601" w:rsidRPr="009466BB">
        <w:rPr>
          <w:rFonts w:ascii="Avenir Roman" w:eastAsiaTheme="minorEastAsia" w:hAnsi="Avenir Roman" w:cstheme="minorHAnsi"/>
        </w:rPr>
        <w:t xml:space="preserve"> discussed security problems of E-health clouds, and it is focused on technical aspects of processing health-related data of patients. The author also proposed a technical solution to address particularly the end user platform security issue. The author also used Trusted Virtual Domains (TVDs), which has been developed in recent years as a security framework for distributed multi-domain environments that leverages virtualization and trusted computing technologies. The main security features of TVDs are isolated compartments, trust relationships, transparent policy enforcement, and secure communication. </w:t>
      </w:r>
      <w:proofErr w:type="spellStart"/>
      <w:r w:rsidR="00451601" w:rsidRPr="009466BB">
        <w:rPr>
          <w:rFonts w:ascii="Avenir Roman" w:eastAsiaTheme="minorEastAsia" w:hAnsi="Avenir Roman" w:cstheme="minorHAnsi"/>
        </w:rPr>
        <w:t>Winandy</w:t>
      </w:r>
      <w:proofErr w:type="spellEnd"/>
      <w:r w:rsidR="00451601" w:rsidRPr="009466BB">
        <w:rPr>
          <w:rFonts w:ascii="Avenir Roman" w:eastAsiaTheme="minorEastAsia" w:hAnsi="Avenir Roman" w:cstheme="minorHAnsi"/>
        </w:rPr>
        <w:t xml:space="preserve"> proposed: “structure of a TVD with a client platform and a TVD master (a server for the management of the TVD infrastructure) for each domain. On the client platform, a security kernel is running on top of the hardware, providing isolated virtual machines for applications and conventional operating systems. Moreover, there is a TVD proxy for each TVD, which manages the TVD on the client and configures the security kernel according to the TVD policy. The secure graphical user interface (secure GUI) provides input and output, ensuring that users can always reliably identify with which compartment they are interacting. Furthermore, the client platform contains a trusted hardware Component, the most widespread trusted hardware component is the Trusted Platform Module (TPM). TPMs provide a set of security and cryptographic functions, such as public key encryption, digital signatures, secure key storage, non-volatile memory” (</w:t>
      </w:r>
      <w:proofErr w:type="spellStart"/>
      <w:r w:rsidR="00451601" w:rsidRPr="009466BB">
        <w:rPr>
          <w:rFonts w:ascii="Avenir Roman" w:eastAsiaTheme="minorEastAsia" w:hAnsi="Avenir Roman" w:cstheme="minorHAnsi"/>
        </w:rPr>
        <w:t>Winday</w:t>
      </w:r>
      <w:proofErr w:type="spellEnd"/>
      <w:r w:rsidR="00451601" w:rsidRPr="009466BB">
        <w:rPr>
          <w:rFonts w:ascii="Avenir Roman" w:eastAsiaTheme="minorEastAsia" w:hAnsi="Avenir Roman" w:cstheme="minorHAnsi"/>
        </w:rPr>
        <w:t xml:space="preserve">). </w:t>
      </w:r>
    </w:p>
    <w:p w14:paraId="4C5F5C6C" w14:textId="24CB365F" w:rsidR="00451601" w:rsidRPr="009466BB" w:rsidRDefault="00451601" w:rsidP="0066707E">
      <w:pPr>
        <w:autoSpaceDE w:val="0"/>
        <w:autoSpaceDN w:val="0"/>
        <w:adjustRightInd w:val="0"/>
        <w:spacing w:after="0"/>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66707E">
        <w:rPr>
          <w:rFonts w:ascii="Avenir Roman" w:eastAsiaTheme="minorEastAsia" w:hAnsi="Avenir Roman" w:cstheme="minorHAnsi"/>
          <w:color w:val="000000" w:themeColor="text1"/>
        </w:rPr>
        <w:t>13</w:t>
      </w:r>
      <w:r w:rsidRPr="009466BB">
        <w:rPr>
          <w:rFonts w:ascii="Avenir Roman" w:eastAsiaTheme="minorEastAsia" w:hAnsi="Avenir Roman" w:cstheme="minorHAnsi"/>
          <w:color w:val="000000" w:themeColor="text1"/>
        </w:rPr>
        <w:t xml:space="preserve">] secured the data by making the data visible to authorized users only. </w:t>
      </w:r>
    </w:p>
    <w:p w14:paraId="016971B5" w14:textId="77777777" w:rsidR="00451601" w:rsidRPr="009466BB" w:rsidRDefault="00451601" w:rsidP="0039366C">
      <w:pPr>
        <w:autoSpaceDE w:val="0"/>
        <w:autoSpaceDN w:val="0"/>
        <w:adjustRightInd w:val="0"/>
        <w:spacing w:after="0"/>
        <w:rPr>
          <w:rFonts w:ascii="Avenir Roman" w:eastAsiaTheme="minorEastAsia" w:hAnsi="Avenir Roman" w:cstheme="minorHAnsi"/>
          <w:color w:val="000000" w:themeColor="text1"/>
        </w:rPr>
      </w:pPr>
    </w:p>
    <w:p w14:paraId="453BD165" w14:textId="77777777" w:rsidR="00451601" w:rsidRPr="009466BB" w:rsidRDefault="00451601" w:rsidP="0039366C">
      <w:pPr>
        <w:rPr>
          <w:rFonts w:ascii="Avenir Roman" w:eastAsiaTheme="minorEastAsia" w:hAnsi="Avenir Roman" w:cstheme="minorHAnsi"/>
        </w:rPr>
      </w:pPr>
      <w:r w:rsidRPr="009466BB">
        <w:rPr>
          <w:rFonts w:ascii="Avenir Roman" w:eastAsiaTheme="minorEastAsia" w:hAnsi="Avenir Roman" w:cstheme="minorHAnsi"/>
          <w:b/>
          <w:bCs/>
          <w:u w:val="single"/>
        </w:rPr>
        <w:t>Scalability</w:t>
      </w:r>
      <w:r w:rsidRPr="009466BB">
        <w:rPr>
          <w:rFonts w:ascii="Avenir Roman" w:eastAsiaTheme="minorEastAsia" w:hAnsi="Avenir Roman" w:cstheme="minorHAnsi"/>
          <w:b/>
          <w:bCs/>
        </w:rPr>
        <w:t>:</w:t>
      </w:r>
    </w:p>
    <w:p w14:paraId="22DCE2B7"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Scalability is an important aspect that allows the growth of the system without affecting current data/users. In our project, it means the ability to have more users, thus more data, without losing any of the current data of existing users we have in our database or causing unnecessary delays. </w:t>
      </w:r>
    </w:p>
    <w:p w14:paraId="0EF24F50"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a scalable system which can have more users and data, although they did not mention who they save their data in a database.</w:t>
      </w:r>
    </w:p>
    <w:p w14:paraId="00D978D2" w14:textId="3659AE81" w:rsidR="00451601" w:rsidRPr="009466BB" w:rsidRDefault="0066707E" w:rsidP="0039366C">
      <w:pPr>
        <w:autoSpaceDE w:val="0"/>
        <w:autoSpaceDN w:val="0"/>
        <w:adjustRightInd w:val="0"/>
        <w:spacing w:after="0"/>
        <w:rPr>
          <w:rFonts w:ascii="Avenir Roman" w:eastAsiaTheme="minorEastAsia" w:hAnsi="Avenir Roman" w:cstheme="minorHAnsi"/>
        </w:rPr>
      </w:pPr>
      <w:proofErr w:type="spellStart"/>
      <w:r>
        <w:rPr>
          <w:rFonts w:ascii="Avenir Roman" w:eastAsiaTheme="minorEastAsia" w:hAnsi="Avenir Roman" w:cstheme="minorHAnsi"/>
        </w:rPr>
        <w:t>Charalampos</w:t>
      </w:r>
      <w:proofErr w:type="spellEnd"/>
      <w:r>
        <w:rPr>
          <w:rFonts w:ascii="Avenir Roman" w:eastAsiaTheme="minorEastAsia" w:hAnsi="Avenir Roman" w:cstheme="minorHAnsi"/>
        </w:rPr>
        <w:t xml:space="preserve"> and </w:t>
      </w:r>
      <w:proofErr w:type="spellStart"/>
      <w:r>
        <w:rPr>
          <w:rFonts w:ascii="Avenir Roman" w:eastAsiaTheme="minorEastAsia" w:hAnsi="Avenir Roman" w:cstheme="minorHAnsi"/>
        </w:rPr>
        <w:t>Ilias</w:t>
      </w:r>
      <w:proofErr w:type="spellEnd"/>
      <w:r>
        <w:rPr>
          <w:rFonts w:ascii="Avenir Roman" w:eastAsiaTheme="minorEastAsia" w:hAnsi="Avenir Roman" w:cstheme="minorHAnsi"/>
        </w:rPr>
        <w:t xml:space="preserve"> [15</w:t>
      </w:r>
      <w:r w:rsidR="00451601" w:rsidRPr="009466BB">
        <w:rPr>
          <w:rFonts w:ascii="Avenir Roman" w:eastAsiaTheme="minorEastAsia" w:hAnsi="Avenir Roman" w:cstheme="minorHAnsi"/>
        </w:rPr>
        <w:t xml:space="preserve">] are proposing a scalable solution due to the fact that it is a Cloud </w:t>
      </w:r>
      <w:proofErr w:type="gramStart"/>
      <w:r w:rsidR="00451601" w:rsidRPr="009466BB">
        <w:rPr>
          <w:rFonts w:ascii="Avenir Roman" w:eastAsiaTheme="minorEastAsia" w:hAnsi="Avenir Roman" w:cstheme="minorHAnsi"/>
        </w:rPr>
        <w:t>infrastructure based</w:t>
      </w:r>
      <w:proofErr w:type="gramEnd"/>
      <w:r w:rsidR="00451601" w:rsidRPr="009466BB">
        <w:rPr>
          <w:rFonts w:ascii="Avenir Roman" w:eastAsiaTheme="minorEastAsia" w:hAnsi="Avenir Roman" w:cstheme="minorHAnsi"/>
        </w:rPr>
        <w:t xml:space="preserve"> solution, which provides resources according to utilization and demand. </w:t>
      </w:r>
    </w:p>
    <w:p w14:paraId="31FCD214" w14:textId="3E772596" w:rsidR="00451601" w:rsidRPr="009466BB" w:rsidRDefault="00451601" w:rsidP="00822DE3">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 xml:space="preserve">Ahmed </w:t>
      </w:r>
      <w:proofErr w:type="spellStart"/>
      <w:r w:rsidRPr="009466BB">
        <w:rPr>
          <w:rFonts w:ascii="Avenir Roman" w:eastAsiaTheme="minorEastAsia" w:hAnsi="Avenir Roman" w:cstheme="minorHAnsi"/>
        </w:rPr>
        <w:t>Lounis</w:t>
      </w:r>
      <w:proofErr w:type="spellEnd"/>
      <w:r w:rsidRPr="009466BB">
        <w:rPr>
          <w:rFonts w:ascii="Avenir Roman" w:eastAsiaTheme="minorEastAsia" w:hAnsi="Avenir Roman" w:cstheme="minorHAnsi"/>
        </w:rPr>
        <w:t xml:space="preserve"> and his partners [</w:t>
      </w:r>
      <w:r w:rsidR="00822DE3">
        <w:rPr>
          <w:rFonts w:ascii="Avenir Roman" w:eastAsiaTheme="minorEastAsia" w:hAnsi="Avenir Roman" w:cstheme="minorHAnsi" w:hint="cs"/>
          <w:rtl/>
        </w:rPr>
        <w:t>20</w:t>
      </w:r>
      <w:r w:rsidRPr="009466BB">
        <w:rPr>
          <w:rFonts w:ascii="Avenir Roman" w:eastAsiaTheme="minorEastAsia" w:hAnsi="Avenir Roman" w:cstheme="minorHAnsi"/>
        </w:rPr>
        <w:t xml:space="preserve">] presented scalable architecture that </w:t>
      </w:r>
      <w:proofErr w:type="gramStart"/>
      <w:r w:rsidRPr="009466BB">
        <w:rPr>
          <w:rFonts w:ascii="Avenir Roman" w:eastAsiaTheme="minorEastAsia" w:hAnsi="Avenir Roman" w:cstheme="minorHAnsi"/>
        </w:rPr>
        <w:t>is capable of storing</w:t>
      </w:r>
      <w:proofErr w:type="gramEnd"/>
      <w:r w:rsidRPr="009466BB">
        <w:rPr>
          <w:rFonts w:ascii="Avenir Roman" w:eastAsiaTheme="minorEastAsia" w:hAnsi="Avenir Roman" w:cstheme="minorHAnsi"/>
        </w:rPr>
        <w:t xml:space="preserve"> the large amount of data generated by sensors. They used cloud servers that ensure data storage, thus, by storing data on the cloud, it offers a virtual infinite storage capacity and high scalability.</w:t>
      </w:r>
    </w:p>
    <w:p w14:paraId="4B140F2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5B970262"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Cloud Service:</w:t>
      </w:r>
    </w:p>
    <w:p w14:paraId="4B434144"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 xml:space="preserve">Cloud Service is a new, yet </w:t>
      </w:r>
      <w:proofErr w:type="gramStart"/>
      <w:r w:rsidRPr="009466BB">
        <w:rPr>
          <w:rFonts w:ascii="Avenir Roman" w:eastAsiaTheme="minorEastAsia" w:hAnsi="Avenir Roman" w:cstheme="minorHAnsi"/>
        </w:rPr>
        <w:t>really important</w:t>
      </w:r>
      <w:proofErr w:type="gramEnd"/>
      <w:r w:rsidRPr="009466BB">
        <w:rPr>
          <w:rFonts w:ascii="Avenir Roman" w:eastAsiaTheme="minorEastAsia" w:hAnsi="Avenir Roman" w:cstheme="minorHAnsi"/>
        </w:rPr>
        <w:t xml:space="preserve"> requirement for a scalable system.</w:t>
      </w:r>
    </w:p>
    <w:p w14:paraId="6E2BBB78"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not Cloud service based. Data is shared and accessed through mobile networks by one of these means:  3G/CDMA/GPRS. </w:t>
      </w:r>
    </w:p>
    <w:p w14:paraId="1EC3EEC5" w14:textId="53FBEBC3" w:rsidR="00451601" w:rsidRPr="009466BB" w:rsidRDefault="00451601" w:rsidP="00822DE3">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822DE3">
        <w:rPr>
          <w:rFonts w:ascii="Avenir Roman" w:eastAsiaTheme="minorEastAsia" w:hAnsi="Avenir Roman" w:cstheme="minorHAnsi" w:hint="cs"/>
          <w:rtl/>
        </w:rPr>
        <w:t>15</w:t>
      </w:r>
      <w:r w:rsidRPr="009466BB">
        <w:rPr>
          <w:rFonts w:ascii="Avenir Roman" w:eastAsiaTheme="minorEastAsia" w:hAnsi="Avenir Roman" w:cstheme="minorHAnsi"/>
        </w:rPr>
        <w:t xml:space="preserve">] have used </w:t>
      </w:r>
      <w:proofErr w:type="spellStart"/>
      <w:r w:rsidRPr="009466BB">
        <w:rPr>
          <w:rFonts w:ascii="Avenir Roman" w:eastAsiaTheme="minorEastAsia" w:hAnsi="Avenir Roman" w:cstheme="minorHAnsi"/>
        </w:rPr>
        <w:t>Jelastic</w:t>
      </w:r>
      <w:proofErr w:type="spellEnd"/>
      <w:r w:rsidRPr="009466BB">
        <w:rPr>
          <w:rFonts w:ascii="Avenir Roman" w:eastAsiaTheme="minorEastAsia" w:hAnsi="Avenir Roman" w:cstheme="minorHAnsi"/>
        </w:rPr>
        <w:t xml:space="preserve"> as Java-based platform that consists all the most important components such as server instances, databases, load balancers, </w:t>
      </w:r>
      <w:proofErr w:type="spellStart"/>
      <w:r w:rsidRPr="009466BB">
        <w:rPr>
          <w:rFonts w:ascii="Avenir Roman" w:eastAsiaTheme="minorEastAsia" w:hAnsi="Avenir Roman" w:cstheme="minorHAnsi"/>
        </w:rPr>
        <w:t>etc</w:t>
      </w:r>
      <w:proofErr w:type="spellEnd"/>
      <w:r w:rsidRPr="009466BB">
        <w:rPr>
          <w:rFonts w:ascii="Avenir Roman" w:eastAsiaTheme="minorEastAsia" w:hAnsi="Avenir Roman" w:cstheme="minorHAnsi"/>
        </w:rPr>
        <w:t>, as well as all the scalability. </w:t>
      </w:r>
    </w:p>
    <w:p w14:paraId="5DABBEE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20C86F41"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4460CC55"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508BA9C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18FDFDE8"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Mobile Application:</w:t>
      </w:r>
    </w:p>
    <w:p w14:paraId="63027E5A" w14:textId="77777777" w:rsidR="00451601" w:rsidRPr="009466BB" w:rsidRDefault="00451601" w:rsidP="0039366C">
      <w:pPr>
        <w:rPr>
          <w:rFonts w:ascii="Avenir Roman" w:hAnsi="Avenir Roman"/>
        </w:rPr>
      </w:pPr>
      <w:r w:rsidRPr="009466BB">
        <w:rPr>
          <w:rFonts w:ascii="Avenir Roman" w:hAnsi="Avenir Roman"/>
        </w:rPr>
        <w:t>A mobile application is used to extract the patient information from the sensors. It will act as a user interface, which will communicate with the server.</w:t>
      </w:r>
    </w:p>
    <w:p w14:paraId="71B63110" w14:textId="77777777" w:rsidR="00451601" w:rsidRPr="009466BB" w:rsidRDefault="00451601" w:rsidP="0039366C">
      <w:pPr>
        <w:rPr>
          <w:rFonts w:ascii="Avenir Roman" w:hAnsi="Avenir Roman"/>
        </w:rPr>
      </w:pPr>
      <w:r w:rsidRPr="009466BB">
        <w:rPr>
          <w:rFonts w:ascii="Avenir Roman" w:eastAsiaTheme="minorEastAsia" w:hAnsi="Avenir Roman" w:cstheme="minorHAnsi"/>
        </w:rPr>
        <w:t>BSN-Care did not depend on having a mobile application to read the data or having a quick view of it. </w:t>
      </w:r>
    </w:p>
    <w:p w14:paraId="75852201" w14:textId="7D964D27" w:rsidR="00451601" w:rsidRPr="009466BB" w:rsidRDefault="00451601" w:rsidP="00822DE3">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822DE3">
        <w:rPr>
          <w:rFonts w:ascii="Avenir Roman" w:eastAsiaTheme="minorEastAsia" w:hAnsi="Avenir Roman" w:cstheme="minorHAnsi" w:hint="cs"/>
          <w:rtl/>
        </w:rPr>
        <w:t>15</w:t>
      </w:r>
      <w:r w:rsidRPr="009466BB">
        <w:rPr>
          <w:rFonts w:ascii="Avenir Roman" w:eastAsiaTheme="minorEastAsia" w:hAnsi="Avenir Roman" w:cstheme="minorHAnsi"/>
        </w:rPr>
        <w:t>] have used an Android platform for their mobile application. They have used Java EE application for managing graphical interface and the interfaces for the communication with the sensors.</w:t>
      </w:r>
    </w:p>
    <w:p w14:paraId="0F766F7C" w14:textId="3EE27496" w:rsidR="00451601" w:rsidRPr="009466BB" w:rsidRDefault="00451601" w:rsidP="00822DE3">
      <w:pPr>
        <w:widowControl w:val="0"/>
        <w:autoSpaceDE w:val="0"/>
        <w:autoSpaceDN w:val="0"/>
        <w:adjustRightInd w:val="0"/>
        <w:spacing w:after="240"/>
        <w:rPr>
          <w:rFonts w:ascii="Avenir Roman" w:hAnsi="Avenir Roman" w:cs="Times"/>
          <w:color w:val="000000"/>
          <w:sz w:val="24"/>
          <w:szCs w:val="24"/>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xml:space="preserve">]’s </w:t>
      </w:r>
      <w:r w:rsidRPr="009466BB">
        <w:rPr>
          <w:rFonts w:ascii="Avenir Roman" w:hAnsi="Avenir Roman" w:cs="Times"/>
          <w:color w:val="000000"/>
        </w:rPr>
        <w:t>Android smartphone used to extract patient’s information from wearable sensors with inbuilt wireless networking that has the ability to communicate with web portal and it is used to know the patient location.</w:t>
      </w:r>
    </w:p>
    <w:p w14:paraId="4D9FA9E9" w14:textId="77777777" w:rsidR="00451601" w:rsidRPr="009466BB" w:rsidRDefault="00451601" w:rsidP="0039366C">
      <w:pPr>
        <w:autoSpaceDE w:val="0"/>
        <w:autoSpaceDN w:val="0"/>
        <w:adjustRightInd w:val="0"/>
        <w:spacing w:after="0"/>
        <w:rPr>
          <w:rFonts w:ascii="Avenir Roman" w:eastAsiaTheme="minorEastAsia" w:hAnsi="Avenir Roman" w:cstheme="minorHAnsi"/>
          <w:b/>
          <w:bCs/>
        </w:rPr>
      </w:pPr>
      <w:r w:rsidRPr="009466BB">
        <w:rPr>
          <w:rFonts w:ascii="Avenir Roman" w:eastAsiaTheme="minorEastAsia" w:hAnsi="Avenir Roman" w:cstheme="minorHAnsi"/>
          <w:b/>
          <w:bCs/>
          <w:u w:val="single"/>
        </w:rPr>
        <w:t>Database</w:t>
      </w:r>
      <w:r w:rsidRPr="009466BB">
        <w:rPr>
          <w:rFonts w:ascii="Avenir Roman" w:eastAsiaTheme="minorEastAsia" w:hAnsi="Avenir Roman" w:cstheme="minorHAnsi"/>
          <w:b/>
          <w:bCs/>
        </w:rPr>
        <w:t>:</w:t>
      </w:r>
    </w:p>
    <w:p w14:paraId="01461C86"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A database is a collection of the patient history to be easily accessed by the doctor.</w:t>
      </w:r>
    </w:p>
    <w:p w14:paraId="79C10217"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using a database to store the user’s data, but they did not focus on mentioning how or by any means. </w:t>
      </w:r>
    </w:p>
    <w:p w14:paraId="7C7A1C25" w14:textId="52B830F4" w:rsidR="00451601" w:rsidRPr="009466BB" w:rsidRDefault="00451601" w:rsidP="00822DE3">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822DE3">
        <w:rPr>
          <w:rFonts w:ascii="Avenir Roman" w:eastAsiaTheme="minorEastAsia" w:hAnsi="Avenir Roman" w:cstheme="minorHAnsi" w:hint="cs"/>
          <w:rtl/>
        </w:rPr>
        <w:t>15</w:t>
      </w:r>
      <w:r w:rsidRPr="009466BB">
        <w:rPr>
          <w:rFonts w:ascii="Avenir Roman" w:eastAsiaTheme="minorEastAsia" w:hAnsi="Avenir Roman" w:cstheme="minorHAnsi"/>
        </w:rPr>
        <w:t>] have used MySQL for the project database. </w:t>
      </w:r>
    </w:p>
    <w:p w14:paraId="7396C37B" w14:textId="10244F20" w:rsidR="00451601" w:rsidRPr="009466BB" w:rsidRDefault="00451601" w:rsidP="00822DE3">
      <w:pPr>
        <w:widowControl w:val="0"/>
        <w:autoSpaceDE w:val="0"/>
        <w:autoSpaceDN w:val="0"/>
        <w:adjustRightInd w:val="0"/>
        <w:spacing w:after="240"/>
        <w:rPr>
          <w:rFonts w:ascii="Avenir Roman" w:hAnsi="Avenir Roman" w:cs="Times"/>
          <w:color w:val="000000"/>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xml:space="preserve">] </w:t>
      </w:r>
      <w:r w:rsidRPr="009466BB">
        <w:rPr>
          <w:rFonts w:ascii="Avenir Roman" w:hAnsi="Avenir Roman" w:cs="Times"/>
          <w:color w:val="000000"/>
        </w:rPr>
        <w:t>web portal extracts data from SQLite internal data base and transfers data to online MySQL via GPRS/3G or Wi-Fi.</w:t>
      </w:r>
    </w:p>
    <w:p w14:paraId="79D63240" w14:textId="76DB4CF0" w:rsidR="00451601" w:rsidRPr="009466BB" w:rsidRDefault="00451601" w:rsidP="00822DE3">
      <w:pPr>
        <w:widowControl w:val="0"/>
        <w:autoSpaceDE w:val="0"/>
        <w:autoSpaceDN w:val="0"/>
        <w:adjustRightInd w:val="0"/>
        <w:spacing w:after="240"/>
        <w:rPr>
          <w:rFonts w:ascii="Avenir Roman" w:hAnsi="Avenir Roman" w:cs="Times"/>
          <w:color w:val="000000"/>
        </w:rPr>
      </w:pPr>
      <w:proofErr w:type="spellStart"/>
      <w:r w:rsidRPr="009466BB">
        <w:rPr>
          <w:rFonts w:ascii="Avenir Roman" w:eastAsiaTheme="minorEastAsia" w:hAnsi="Avenir Roman" w:cstheme="minorHAnsi"/>
          <w:color w:val="000000" w:themeColor="text1"/>
        </w:rPr>
        <w:t>Rasha</w:t>
      </w:r>
      <w:proofErr w:type="spellEnd"/>
      <w:r w:rsidRPr="009466BB">
        <w:rPr>
          <w:rFonts w:ascii="Avenir Roman" w:eastAsiaTheme="minorEastAsia" w:hAnsi="Avenir Roman" w:cstheme="minorHAnsi"/>
          <w:color w:val="000000" w:themeColor="text1"/>
        </w:rPr>
        <w:t>, Talal &amp; Hameed [</w:t>
      </w:r>
      <w:r w:rsidR="00822DE3">
        <w:rPr>
          <w:rFonts w:ascii="Avenir Roman" w:eastAsiaTheme="minorEastAsia" w:hAnsi="Avenir Roman" w:cstheme="minorHAnsi" w:hint="cs"/>
          <w:color w:val="000000" w:themeColor="text1"/>
          <w:rtl/>
        </w:rPr>
        <w:t>12</w:t>
      </w:r>
      <w:r w:rsidRPr="009466BB">
        <w:rPr>
          <w:rFonts w:ascii="Avenir Roman" w:eastAsiaTheme="minorEastAsia" w:hAnsi="Avenir Roman" w:cstheme="minorHAnsi"/>
          <w:color w:val="000000" w:themeColor="text1"/>
        </w:rPr>
        <w:t xml:space="preserve">] have used </w:t>
      </w:r>
      <w:r w:rsidRPr="009466BB">
        <w:rPr>
          <w:rFonts w:ascii="Avenir Roman" w:hAnsi="Avenir Roman" w:cs="Times"/>
          <w:color w:val="000000"/>
        </w:rPr>
        <w:t xml:space="preserve">FileZilla Client application, it is an open source free File Transfer Protocol (FTP) that was utilized as a part of their project to upload all the vital records to the site. </w:t>
      </w:r>
    </w:p>
    <w:p w14:paraId="2952C919" w14:textId="7BA7C95B" w:rsidR="00451601" w:rsidRPr="009466BB" w:rsidRDefault="00451601" w:rsidP="00822DE3">
      <w:pPr>
        <w:widowControl w:val="0"/>
        <w:autoSpaceDE w:val="0"/>
        <w:autoSpaceDN w:val="0"/>
        <w:adjustRightInd w:val="0"/>
        <w:spacing w:after="240"/>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used SD card memory in smartphones to keep the history of the records.</w:t>
      </w:r>
    </w:p>
    <w:p w14:paraId="3541BD5F" w14:textId="1F8A3429" w:rsidR="00451601" w:rsidRPr="009466BB" w:rsidRDefault="00451601" w:rsidP="0039366C">
      <w:pPr>
        <w:autoSpaceDE w:val="0"/>
        <w:autoSpaceDN w:val="0"/>
        <w:adjustRightInd w:val="0"/>
        <w:spacing w:after="0"/>
        <w:rPr>
          <w:rFonts w:ascii="Avenir Roman" w:eastAsiaTheme="minorEastAsia" w:hAnsi="Avenir Roman" w:cstheme="minorHAnsi"/>
          <w:b/>
          <w:bCs/>
        </w:rPr>
      </w:pPr>
      <w:r w:rsidRPr="009466BB">
        <w:rPr>
          <w:rFonts w:ascii="Avenir Roman" w:eastAsiaTheme="minorEastAsia" w:hAnsi="Avenir Roman" w:cstheme="minorHAnsi"/>
          <w:b/>
          <w:bCs/>
          <w:u w:val="single"/>
        </w:rPr>
        <w:t>Availability</w:t>
      </w:r>
      <w:r w:rsidRPr="009466BB">
        <w:rPr>
          <w:rFonts w:ascii="Avenir Roman" w:eastAsiaTheme="minorEastAsia" w:hAnsi="Avenir Roman" w:cstheme="minorHAnsi"/>
          <w:b/>
          <w:bCs/>
        </w:rPr>
        <w:t>:</w:t>
      </w:r>
    </w:p>
    <w:p w14:paraId="360ABEFA" w14:textId="539C7528" w:rsidR="00451601" w:rsidRPr="009466BB" w:rsidRDefault="00451601" w:rsidP="00822DE3">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 xml:space="preserve">The system </w:t>
      </w:r>
      <w:proofErr w:type="gramStart"/>
      <w:r w:rsidRPr="009466BB">
        <w:rPr>
          <w:rFonts w:ascii="Avenir Roman" w:eastAsiaTheme="minorEastAsia" w:hAnsi="Avenir Roman" w:cstheme="minorHAnsi"/>
        </w:rPr>
        <w:t>need</w:t>
      </w:r>
      <w:proofErr w:type="gramEnd"/>
      <w:r w:rsidRPr="009466BB">
        <w:rPr>
          <w:rFonts w:ascii="Avenir Roman" w:eastAsiaTheme="minorEastAsia" w:hAnsi="Avenir Roman" w:cstheme="minorHAnsi"/>
        </w:rPr>
        <w:t xml:space="preserve"> to be available all the time for the user, as well as it needs to be uptime for real data and emergency situation. </w:t>
      </w: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have used a low energy Bluetooth to make the system feasible to use for longer time.</w:t>
      </w:r>
    </w:p>
    <w:p w14:paraId="554D5203"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12502B16"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2891B759"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Web-services:</w:t>
      </w:r>
    </w:p>
    <w:p w14:paraId="79338854" w14:textId="21384FC9" w:rsidR="00451601" w:rsidRPr="009466BB" w:rsidRDefault="00822DE3" w:rsidP="0039366C">
      <w:pPr>
        <w:autoSpaceDE w:val="0"/>
        <w:autoSpaceDN w:val="0"/>
        <w:adjustRightInd w:val="0"/>
        <w:spacing w:after="0"/>
        <w:rPr>
          <w:rFonts w:ascii="Avenir Roman" w:eastAsiaTheme="minorEastAsia" w:hAnsi="Avenir Roman" w:cstheme="minorHAnsi"/>
        </w:rPr>
      </w:pPr>
      <w:proofErr w:type="spellStart"/>
      <w:r>
        <w:rPr>
          <w:rFonts w:ascii="Avenir Roman" w:eastAsiaTheme="minorEastAsia" w:hAnsi="Avenir Roman" w:cstheme="minorHAnsi"/>
        </w:rPr>
        <w:t>Charalampos</w:t>
      </w:r>
      <w:proofErr w:type="spellEnd"/>
      <w:r>
        <w:rPr>
          <w:rFonts w:ascii="Avenir Roman" w:eastAsiaTheme="minorEastAsia" w:hAnsi="Avenir Roman" w:cstheme="minorHAnsi"/>
        </w:rPr>
        <w:t xml:space="preserve"> and </w:t>
      </w:r>
      <w:proofErr w:type="spellStart"/>
      <w:r>
        <w:rPr>
          <w:rFonts w:ascii="Avenir Roman" w:eastAsiaTheme="minorEastAsia" w:hAnsi="Avenir Roman" w:cstheme="minorHAnsi"/>
        </w:rPr>
        <w:t>Ilias</w:t>
      </w:r>
      <w:proofErr w:type="spellEnd"/>
      <w:r>
        <w:rPr>
          <w:rFonts w:ascii="Avenir Roman" w:eastAsiaTheme="minorEastAsia" w:hAnsi="Avenir Roman" w:cstheme="minorHAnsi"/>
        </w:rPr>
        <w:t xml:space="preserve"> [1</w:t>
      </w:r>
      <w:r>
        <w:rPr>
          <w:rFonts w:ascii="Avenir Roman" w:eastAsiaTheme="minorEastAsia" w:hAnsi="Avenir Roman" w:cstheme="minorHAnsi" w:hint="cs"/>
          <w:rtl/>
        </w:rPr>
        <w:t>5</w:t>
      </w:r>
      <w:r w:rsidR="00451601" w:rsidRPr="009466BB">
        <w:rPr>
          <w:rFonts w:ascii="Avenir Roman" w:eastAsiaTheme="minorEastAsia" w:hAnsi="Avenir Roman" w:cstheme="minorHAnsi"/>
        </w:rPr>
        <w:t>] have proposed using REST API web-services to ensure maximum interoperability with external applications. As well as they have used REST as a communication mechanism for IoT applications. </w:t>
      </w:r>
    </w:p>
    <w:p w14:paraId="718001A4" w14:textId="10D2FDA1" w:rsidR="00FC3262" w:rsidRPr="009466BB" w:rsidRDefault="00451601" w:rsidP="00822DE3">
      <w:pPr>
        <w:widowControl w:val="0"/>
        <w:autoSpaceDE w:val="0"/>
        <w:autoSpaceDN w:val="0"/>
        <w:adjustRightInd w:val="0"/>
        <w:spacing w:after="240"/>
        <w:rPr>
          <w:rFonts w:ascii="Avenir Roman" w:hAnsi="Avenir Roman" w:cs="Times"/>
          <w:color w:val="000000"/>
        </w:rPr>
      </w:pPr>
      <w:proofErr w:type="spellStart"/>
      <w:r w:rsidRPr="009466BB">
        <w:rPr>
          <w:rFonts w:ascii="Avenir Roman" w:eastAsiaTheme="minorEastAsia" w:hAnsi="Avenir Roman" w:cstheme="minorHAnsi"/>
          <w:color w:val="000000" w:themeColor="text1"/>
        </w:rPr>
        <w:t>Rasha</w:t>
      </w:r>
      <w:proofErr w:type="spellEnd"/>
      <w:r w:rsidRPr="009466BB">
        <w:rPr>
          <w:rFonts w:ascii="Avenir Roman" w:eastAsiaTheme="minorEastAsia" w:hAnsi="Avenir Roman" w:cstheme="minorHAnsi"/>
          <w:color w:val="000000" w:themeColor="text1"/>
        </w:rPr>
        <w:t>, Talal &amp; Hameed [</w:t>
      </w:r>
      <w:r w:rsidR="00822DE3">
        <w:rPr>
          <w:rFonts w:ascii="Avenir Roman" w:eastAsiaTheme="minorEastAsia" w:hAnsi="Avenir Roman" w:cstheme="minorHAnsi" w:hint="cs"/>
          <w:color w:val="000000" w:themeColor="text1"/>
          <w:rtl/>
        </w:rPr>
        <w:t>12</w:t>
      </w:r>
      <w:r w:rsidRPr="009466BB">
        <w:rPr>
          <w:rFonts w:ascii="Avenir Roman" w:eastAsiaTheme="minorEastAsia" w:hAnsi="Avenir Roman" w:cstheme="minorHAnsi"/>
          <w:color w:val="000000" w:themeColor="text1"/>
        </w:rPr>
        <w:t xml:space="preserve">] </w:t>
      </w:r>
      <w:r w:rsidRPr="009466BB">
        <w:rPr>
          <w:rFonts w:ascii="Avenir Roman" w:hAnsi="Avenir Roman" w:cs="Times"/>
          <w:color w:val="000000"/>
        </w:rPr>
        <w:t xml:space="preserve">utilized Service Oriented Architecture (SOA), Representational State Transfer (REST) and Rich Internet Application (RIA) on web 2.0. </w:t>
      </w:r>
    </w:p>
    <w:p w14:paraId="18366A18" w14:textId="77777777" w:rsidR="00D40525" w:rsidRPr="009466BB" w:rsidRDefault="00D40525" w:rsidP="00D951E4">
      <w:pPr>
        <w:pStyle w:val="Heading1"/>
        <w:numPr>
          <w:ilvl w:val="0"/>
          <w:numId w:val="6"/>
        </w:numPr>
        <w:spacing w:before="480" w:after="240"/>
        <w:rPr>
          <w:rFonts w:ascii="Avenir Roman" w:hAnsi="Avenir Roman"/>
          <w:b/>
          <w:bCs/>
        </w:rPr>
      </w:pPr>
      <w:bookmarkStart w:id="31" w:name="_Toc516596848"/>
      <w:bookmarkEnd w:id="16"/>
      <w:bookmarkEnd w:id="17"/>
      <w:r w:rsidRPr="009466BB">
        <w:rPr>
          <w:rFonts w:ascii="Avenir Roman" w:hAnsi="Avenir Roman"/>
          <w:b/>
          <w:bCs/>
        </w:rPr>
        <w:t>Requirements analysis</w:t>
      </w:r>
      <w:bookmarkEnd w:id="31"/>
    </w:p>
    <w:p w14:paraId="011B87D3" w14:textId="00DB83E1" w:rsidR="00D40525"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32" w:name="_Toc274166451"/>
      <w:bookmarkStart w:id="33" w:name="_Toc516596849"/>
      <w:r w:rsidRPr="009466BB">
        <w:rPr>
          <w:rFonts w:ascii="Avenir Roman" w:hAnsi="Avenir Roman"/>
          <w:color w:val="365F91" w:themeColor="accent1" w:themeShade="BF"/>
        </w:rPr>
        <w:t>Functional requirements</w:t>
      </w:r>
      <w:bookmarkEnd w:id="32"/>
      <w:bookmarkEnd w:id="33"/>
      <w:r w:rsidR="0078582A" w:rsidRPr="009466BB">
        <w:rPr>
          <w:rFonts w:ascii="Avenir Roman" w:hAnsi="Avenir Roman"/>
          <w:color w:val="365F91" w:themeColor="accent1" w:themeShade="BF"/>
        </w:rPr>
        <w:t xml:space="preserve"> </w:t>
      </w:r>
    </w:p>
    <w:p w14:paraId="4B24FA3E" w14:textId="2EDFE3A7" w:rsidR="00402FBA" w:rsidRPr="009466BB" w:rsidRDefault="00402FBA" w:rsidP="0039366C">
      <w:pPr>
        <w:ind w:left="720"/>
        <w:rPr>
          <w:rFonts w:ascii="Avenir Roman" w:hAnsi="Avenir Roman"/>
        </w:rPr>
      </w:pPr>
      <w:r w:rsidRPr="009466BB">
        <w:rPr>
          <w:rFonts w:ascii="Avenir Roman" w:hAnsi="Avenir Roman"/>
        </w:rPr>
        <w:t xml:space="preserve">The functional requirements of our system </w:t>
      </w:r>
      <w:r w:rsidR="00D16E08" w:rsidRPr="009466BB">
        <w:rPr>
          <w:rFonts w:ascii="Avenir Roman" w:hAnsi="Avenir Roman"/>
        </w:rPr>
        <w:t>are</w:t>
      </w:r>
      <w:r w:rsidRPr="009466BB">
        <w:rPr>
          <w:rFonts w:ascii="Avenir Roman" w:hAnsi="Avenir Roman"/>
        </w:rPr>
        <w:t xml:space="preserve"> developed below using the use case diagram. Our main actors </w:t>
      </w:r>
      <w:r w:rsidR="004013EF" w:rsidRPr="009466BB">
        <w:rPr>
          <w:rFonts w:ascii="Avenir Roman" w:hAnsi="Avenir Roman"/>
        </w:rPr>
        <w:t xml:space="preserve">in </w:t>
      </w:r>
      <w:r w:rsidRPr="009466BB">
        <w:rPr>
          <w:rFonts w:ascii="Avenir Roman" w:hAnsi="Avenir Roman"/>
        </w:rPr>
        <w:t>the system are: sensors, A</w:t>
      </w:r>
      <w:r w:rsidR="004013EF" w:rsidRPr="009466BB">
        <w:rPr>
          <w:rFonts w:ascii="Avenir Roman" w:hAnsi="Avenir Roman"/>
        </w:rPr>
        <w:t>rduino, patient, cloud, doctor.</w:t>
      </w:r>
      <w:r w:rsidR="002648A9">
        <w:rPr>
          <w:rFonts w:ascii="Avenir Roman" w:hAnsi="Avenir Roman"/>
        </w:rPr>
        <w:t xml:space="preserve">  Figure 14 below is showing the use case diagram.</w:t>
      </w:r>
      <w:r w:rsidR="009F3CB8">
        <w:rPr>
          <w:rFonts w:ascii="Avenir Roman" w:hAnsi="Avenir Roman"/>
        </w:rPr>
        <w:t xml:space="preserve"> Refer to the appendix for the use cases specifications.</w:t>
      </w:r>
    </w:p>
    <w:p w14:paraId="05466C12" w14:textId="77777777" w:rsidR="003F316F" w:rsidRPr="009466BB" w:rsidRDefault="008A7AE2" w:rsidP="003F316F">
      <w:pPr>
        <w:keepNext/>
        <w:ind w:left="720"/>
        <w:rPr>
          <w:rFonts w:ascii="Avenir Roman" w:hAnsi="Avenir Roman"/>
        </w:rPr>
      </w:pPr>
      <w:r w:rsidRPr="009466BB">
        <w:rPr>
          <w:rFonts w:ascii="Avenir Roman" w:hAnsi="Avenir Roman"/>
          <w:noProof/>
        </w:rPr>
        <w:drawing>
          <wp:inline distT="0" distB="0" distL="0" distR="0" wp14:anchorId="64AF512E" wp14:editId="4E0C0E54">
            <wp:extent cx="5867400" cy="321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Senior2Pic.jpg"/>
                    <pic:cNvPicPr/>
                  </pic:nvPicPr>
                  <pic:blipFill>
                    <a:blip r:embed="rId26">
                      <a:extLst>
                        <a:ext uri="{28A0092B-C50C-407E-A947-70E740481C1C}">
                          <a14:useLocalDpi xmlns:a14="http://schemas.microsoft.com/office/drawing/2010/main" val="0"/>
                        </a:ext>
                      </a:extLst>
                    </a:blip>
                    <a:stretch>
                      <a:fillRect/>
                    </a:stretch>
                  </pic:blipFill>
                  <pic:spPr>
                    <a:xfrm>
                      <a:off x="0" y="0"/>
                      <a:ext cx="5867400" cy="3213100"/>
                    </a:xfrm>
                    <a:prstGeom prst="rect">
                      <a:avLst/>
                    </a:prstGeom>
                  </pic:spPr>
                </pic:pic>
              </a:graphicData>
            </a:graphic>
          </wp:inline>
        </w:drawing>
      </w:r>
    </w:p>
    <w:p w14:paraId="51A75290" w14:textId="3DFCFEA6" w:rsidR="003B389B" w:rsidRPr="009466BB" w:rsidRDefault="003F316F" w:rsidP="003F316F">
      <w:pPr>
        <w:pStyle w:val="Caption"/>
        <w:jc w:val="center"/>
        <w:rPr>
          <w:rFonts w:ascii="Avenir Roman" w:hAnsi="Avenir Roman"/>
        </w:rPr>
      </w:pPr>
      <w:bookmarkStart w:id="34" w:name="_Toc51598375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14</w:t>
      </w:r>
      <w:r w:rsidR="00F7631C" w:rsidRPr="009466BB">
        <w:rPr>
          <w:rFonts w:ascii="Avenir Roman" w:hAnsi="Avenir Roman"/>
          <w:noProof/>
        </w:rPr>
        <w:fldChar w:fldCharType="end"/>
      </w:r>
      <w:r w:rsidRPr="009466BB">
        <w:rPr>
          <w:rFonts w:ascii="Avenir Roman" w:hAnsi="Avenir Roman"/>
        </w:rPr>
        <w:t xml:space="preserve"> : Use-Case Diagram</w:t>
      </w:r>
      <w:bookmarkEnd w:id="34"/>
    </w:p>
    <w:p w14:paraId="2D461376" w14:textId="0D1298B6" w:rsidR="00760C9E" w:rsidRDefault="00760C9E" w:rsidP="00760C9E">
      <w:pPr>
        <w:rPr>
          <w:rFonts w:ascii="Avenir Roman" w:hAnsi="Avenir Roman"/>
        </w:rPr>
      </w:pPr>
    </w:p>
    <w:p w14:paraId="1D7929BA" w14:textId="4C429378" w:rsidR="004E5D0A" w:rsidRDefault="004E5D0A" w:rsidP="00760C9E">
      <w:pPr>
        <w:rPr>
          <w:rFonts w:ascii="Avenir Roman" w:hAnsi="Avenir Roman"/>
        </w:rPr>
      </w:pPr>
    </w:p>
    <w:p w14:paraId="312046B3" w14:textId="016B3E2F" w:rsidR="004E5D0A" w:rsidRDefault="004E5D0A" w:rsidP="00760C9E">
      <w:pPr>
        <w:rPr>
          <w:rFonts w:ascii="Avenir Roman" w:hAnsi="Avenir Roman"/>
        </w:rPr>
      </w:pPr>
    </w:p>
    <w:p w14:paraId="0A3D3FE8" w14:textId="1229794E" w:rsidR="004E5D0A" w:rsidRDefault="004E5D0A" w:rsidP="00760C9E">
      <w:pPr>
        <w:rPr>
          <w:rFonts w:ascii="Avenir Roman" w:hAnsi="Avenir Roman"/>
        </w:rPr>
      </w:pPr>
    </w:p>
    <w:p w14:paraId="5C1F5BE2" w14:textId="715AA4BB" w:rsidR="004E5D0A" w:rsidRDefault="004E5D0A" w:rsidP="00760C9E">
      <w:pPr>
        <w:rPr>
          <w:rFonts w:ascii="Avenir Roman" w:hAnsi="Avenir Roman"/>
        </w:rPr>
      </w:pPr>
    </w:p>
    <w:p w14:paraId="3D6E7AE4" w14:textId="3B6B0E29" w:rsidR="004E5D0A" w:rsidRDefault="004E5D0A" w:rsidP="00760C9E">
      <w:pPr>
        <w:rPr>
          <w:rFonts w:ascii="Avenir Roman" w:hAnsi="Avenir Roman"/>
        </w:rPr>
      </w:pPr>
    </w:p>
    <w:p w14:paraId="150B0B12" w14:textId="77777777" w:rsidR="004E5D0A" w:rsidRPr="009466BB" w:rsidRDefault="004E5D0A" w:rsidP="00760C9E">
      <w:pPr>
        <w:rPr>
          <w:rFonts w:ascii="Avenir Roman" w:hAnsi="Avenir Roman"/>
        </w:rPr>
      </w:pPr>
    </w:p>
    <w:p w14:paraId="39280884" w14:textId="45C3BB80" w:rsidR="009321F6" w:rsidRPr="009466BB" w:rsidRDefault="00382B31" w:rsidP="00D951E4">
      <w:pPr>
        <w:pStyle w:val="Heading2"/>
        <w:numPr>
          <w:ilvl w:val="1"/>
          <w:numId w:val="6"/>
        </w:numPr>
        <w:spacing w:before="240" w:after="240"/>
        <w:ind w:left="1134" w:hanging="283"/>
        <w:rPr>
          <w:rFonts w:ascii="Avenir Roman" w:hAnsi="Avenir Roman"/>
          <w:color w:val="365F91" w:themeColor="accent1" w:themeShade="BF"/>
        </w:rPr>
      </w:pPr>
      <w:bookmarkStart w:id="35" w:name="_Toc437849959"/>
      <w:bookmarkStart w:id="36" w:name="_Toc516596850"/>
      <w:r w:rsidRPr="009466BB">
        <w:rPr>
          <w:rFonts w:ascii="Avenir Roman" w:hAnsi="Avenir Roman"/>
          <w:color w:val="365F91" w:themeColor="accent1" w:themeShade="BF"/>
        </w:rPr>
        <w:t>Non-functional requirements</w:t>
      </w:r>
      <w:bookmarkEnd w:id="35"/>
      <w:bookmarkEnd w:id="36"/>
    </w:p>
    <w:p w14:paraId="25F18686" w14:textId="5F704CC0" w:rsidR="006153A0" w:rsidRDefault="00A43C18" w:rsidP="00E001E9">
      <w:pPr>
        <w:rPr>
          <w:rFonts w:ascii="Avenir Roman" w:hAnsi="Avenir Roman"/>
        </w:rPr>
      </w:pPr>
      <w:r w:rsidRPr="009466BB">
        <w:rPr>
          <w:rFonts w:ascii="Avenir Roman" w:hAnsi="Avenir Roman"/>
        </w:rPr>
        <w:t>The non-functional requir</w:t>
      </w:r>
      <w:r w:rsidR="00374F12" w:rsidRPr="009466BB">
        <w:rPr>
          <w:rFonts w:ascii="Avenir Roman" w:hAnsi="Avenir Roman"/>
        </w:rPr>
        <w:t>ements</w:t>
      </w:r>
      <w:ins w:id="37" w:author="Hajar Hosseini" w:date="2018-06-10T21:07:00Z">
        <w:r w:rsidR="00E001E9">
          <w:rPr>
            <w:rFonts w:ascii="Avenir Roman" w:hAnsi="Avenir Roman"/>
          </w:rPr>
          <w:t xml:space="preserve"> </w:t>
        </w:r>
      </w:ins>
      <w:r w:rsidR="006153A0">
        <w:rPr>
          <w:rFonts w:ascii="Avenir Roman" w:hAnsi="Avenir Roman"/>
        </w:rPr>
        <w:t>of our system are mainly as follows:</w:t>
      </w:r>
    </w:p>
    <w:p w14:paraId="0C81F798" w14:textId="77777777" w:rsidR="003F5618" w:rsidRDefault="003F5618" w:rsidP="00D951E4">
      <w:pPr>
        <w:pStyle w:val="ListParagraph"/>
        <w:numPr>
          <w:ilvl w:val="0"/>
          <w:numId w:val="32"/>
        </w:numPr>
        <w:rPr>
          <w:rFonts w:ascii="Avenir Roman" w:hAnsi="Avenir Roman"/>
        </w:rPr>
      </w:pPr>
      <w:r>
        <w:rPr>
          <w:rFonts w:ascii="Avenir Roman" w:hAnsi="Avenir Roman"/>
        </w:rPr>
        <w:t xml:space="preserve">Supporting </w:t>
      </w:r>
      <w:r w:rsidR="006153A0" w:rsidRPr="00E001E9">
        <w:t>a</w:t>
      </w:r>
      <w:r>
        <w:rPr>
          <w:rFonts w:ascii="Avenir Roman" w:hAnsi="Avenir Roman"/>
        </w:rPr>
        <w:t xml:space="preserve"> secure communication channels: The </w:t>
      </w:r>
      <w:proofErr w:type="gramStart"/>
      <w:r>
        <w:rPr>
          <w:rFonts w:ascii="Avenir Roman" w:hAnsi="Avenir Roman"/>
        </w:rPr>
        <w:t>patients</w:t>
      </w:r>
      <w:proofErr w:type="gramEnd"/>
      <w:r>
        <w:rPr>
          <w:rFonts w:ascii="Avenir Roman" w:hAnsi="Avenir Roman"/>
        </w:rPr>
        <w:t xml:space="preserve"> data are private and must be protected.</w:t>
      </w:r>
    </w:p>
    <w:p w14:paraId="5D5945BB" w14:textId="77777777" w:rsidR="0037538A" w:rsidRDefault="003F5618" w:rsidP="00D951E4">
      <w:pPr>
        <w:pStyle w:val="ListParagraph"/>
        <w:numPr>
          <w:ilvl w:val="0"/>
          <w:numId w:val="32"/>
        </w:numPr>
        <w:rPr>
          <w:rFonts w:ascii="Avenir Roman" w:hAnsi="Avenir Roman"/>
        </w:rPr>
      </w:pPr>
      <w:r>
        <w:rPr>
          <w:rFonts w:ascii="Avenir Roman" w:hAnsi="Avenir Roman"/>
        </w:rPr>
        <w:t xml:space="preserve">Supporting </w:t>
      </w:r>
      <w:proofErr w:type="gramStart"/>
      <w:r>
        <w:rPr>
          <w:rFonts w:ascii="Avenir Roman" w:hAnsi="Avenir Roman"/>
        </w:rPr>
        <w:t>a large number of</w:t>
      </w:r>
      <w:proofErr w:type="gramEnd"/>
      <w:r>
        <w:rPr>
          <w:rFonts w:ascii="Avenir Roman" w:hAnsi="Avenir Roman"/>
        </w:rPr>
        <w:t xml:space="preserve"> users: </w:t>
      </w:r>
      <w:r w:rsidR="0037538A">
        <w:rPr>
          <w:rFonts w:ascii="Avenir Roman" w:hAnsi="Avenir Roman"/>
        </w:rPr>
        <w:t>The system must be able to save and process large number of patient’s data.</w:t>
      </w:r>
    </w:p>
    <w:p w14:paraId="34651C0A" w14:textId="74638492" w:rsidR="006153A0" w:rsidRDefault="0037538A" w:rsidP="00D951E4">
      <w:pPr>
        <w:pStyle w:val="ListParagraph"/>
        <w:numPr>
          <w:ilvl w:val="0"/>
          <w:numId w:val="32"/>
        </w:numPr>
        <w:rPr>
          <w:rFonts w:ascii="Avenir Roman" w:hAnsi="Avenir Roman"/>
        </w:rPr>
      </w:pPr>
      <w:r>
        <w:rPr>
          <w:rFonts w:ascii="Avenir Roman" w:hAnsi="Avenir Roman"/>
        </w:rPr>
        <w:t>Supporting real-time data exchange: The system’s users must be able to view their real time data in minimum time and low latency.</w:t>
      </w:r>
    </w:p>
    <w:p w14:paraId="592FF323" w14:textId="5008BEEA" w:rsidR="0037538A" w:rsidRDefault="0037538A" w:rsidP="00D951E4">
      <w:pPr>
        <w:pStyle w:val="ListParagraph"/>
        <w:numPr>
          <w:ilvl w:val="0"/>
          <w:numId w:val="32"/>
        </w:numPr>
        <w:rPr>
          <w:rFonts w:ascii="Avenir Roman" w:hAnsi="Avenir Roman"/>
        </w:rPr>
      </w:pPr>
      <w:r>
        <w:rPr>
          <w:rFonts w:ascii="Avenir Roman" w:hAnsi="Avenir Roman"/>
        </w:rPr>
        <w:t xml:space="preserve">Having </w:t>
      </w:r>
      <w:r w:rsidR="00B742FD">
        <w:rPr>
          <w:rFonts w:ascii="Avenir Roman" w:hAnsi="Avenir Roman"/>
        </w:rPr>
        <w:t xml:space="preserve">an easy useable system: The system must be easy to use for all users to reach user satisfaction and acceptance of the system. </w:t>
      </w:r>
    </w:p>
    <w:p w14:paraId="7A90FF88" w14:textId="77777777" w:rsidR="00B742FD" w:rsidRPr="00E001E9" w:rsidRDefault="00B742FD" w:rsidP="00E001E9"/>
    <w:p w14:paraId="4D1AD7C9" w14:textId="725A698E" w:rsidR="00D40525" w:rsidRPr="009466BB" w:rsidRDefault="004B3FD9" w:rsidP="00D951E4">
      <w:pPr>
        <w:pStyle w:val="Heading2"/>
        <w:numPr>
          <w:ilvl w:val="1"/>
          <w:numId w:val="6"/>
        </w:numPr>
        <w:spacing w:before="240" w:after="240"/>
        <w:rPr>
          <w:rFonts w:ascii="Avenir Roman" w:hAnsi="Avenir Roman"/>
          <w:color w:val="365F91" w:themeColor="accent1" w:themeShade="BF"/>
        </w:rPr>
      </w:pPr>
      <w:bookmarkStart w:id="38" w:name="_Toc516596851"/>
      <w:r w:rsidRPr="009466BB">
        <w:rPr>
          <w:rFonts w:ascii="Avenir Roman" w:hAnsi="Avenir Roman"/>
          <w:color w:val="365F91" w:themeColor="accent1" w:themeShade="BF"/>
        </w:rPr>
        <w:t>Design constraint</w:t>
      </w:r>
      <w:r w:rsidR="00CA43F4" w:rsidRPr="009466BB">
        <w:rPr>
          <w:rFonts w:ascii="Avenir Roman" w:hAnsi="Avenir Roman"/>
          <w:color w:val="365F91" w:themeColor="accent1" w:themeShade="BF"/>
        </w:rPr>
        <w:t>s</w:t>
      </w:r>
      <w:bookmarkEnd w:id="38"/>
    </w:p>
    <w:p w14:paraId="37FF1039" w14:textId="25A3306D" w:rsidR="009321F6" w:rsidRPr="009466BB" w:rsidRDefault="009321F6" w:rsidP="0039366C">
      <w:pPr>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this section, we discuss our project design constraint which are: technical constraints and practical constraints. </w:t>
      </w:r>
    </w:p>
    <w:p w14:paraId="00859194" w14:textId="3C21B2E7" w:rsidR="003D6C13" w:rsidRPr="009466BB" w:rsidRDefault="003D6C13" w:rsidP="0039366C">
      <w:pPr>
        <w:rPr>
          <w:rFonts w:ascii="Avenir Roman" w:eastAsiaTheme="minorEastAsia" w:hAnsi="Avenir Roman" w:cstheme="minorHAnsi"/>
          <w:color w:val="000000" w:themeColor="text1"/>
          <w:sz w:val="24"/>
          <w:szCs w:val="24"/>
        </w:rPr>
      </w:pPr>
    </w:p>
    <w:p w14:paraId="73D91A43" w14:textId="6AD16E14" w:rsidR="00B86946" w:rsidRPr="009466BB" w:rsidRDefault="00B86946" w:rsidP="0039366C">
      <w:pPr>
        <w:rPr>
          <w:rFonts w:ascii="Avenir Roman" w:eastAsiaTheme="minorEastAsia" w:hAnsi="Avenir Roman" w:cstheme="minorHAnsi"/>
          <w:color w:val="000000" w:themeColor="text1"/>
          <w:sz w:val="24"/>
          <w:szCs w:val="24"/>
        </w:rPr>
      </w:pPr>
    </w:p>
    <w:p w14:paraId="7F78EB46" w14:textId="5BB996ED" w:rsidR="00B86946" w:rsidRPr="009466BB" w:rsidRDefault="00B86946" w:rsidP="009466BB">
      <w:pPr>
        <w:pStyle w:val="Caption"/>
        <w:rPr>
          <w:rFonts w:ascii="Avenir Roman" w:hAnsi="Avenir Roman"/>
        </w:rPr>
      </w:pPr>
    </w:p>
    <w:tbl>
      <w:tblPr>
        <w:tblStyle w:val="LightGrid-Accent11"/>
        <w:tblpPr w:leftFromText="180" w:rightFromText="180" w:vertAnchor="text" w:horzAnchor="page" w:tblpX="1450" w:tblpY="143"/>
        <w:tblW w:w="9521" w:type="dxa"/>
        <w:tblLayout w:type="fixed"/>
        <w:tblLook w:val="04A0" w:firstRow="1" w:lastRow="0" w:firstColumn="1" w:lastColumn="0" w:noHBand="0" w:noVBand="1"/>
      </w:tblPr>
      <w:tblGrid>
        <w:gridCol w:w="2292"/>
        <w:gridCol w:w="7229"/>
      </w:tblGrid>
      <w:tr w:rsidR="00B86946" w:rsidRPr="009466BB" w14:paraId="3EA111E2" w14:textId="77777777" w:rsidTr="00A81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B31DD1F"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Name </w:t>
            </w:r>
          </w:p>
        </w:tc>
        <w:tc>
          <w:tcPr>
            <w:tcW w:w="7229" w:type="dxa"/>
          </w:tcPr>
          <w:p w14:paraId="22FCE5D9"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b w:val="0"/>
                <w:bCs w:val="0"/>
              </w:rPr>
            </w:pPr>
            <w:r w:rsidRPr="009466BB">
              <w:rPr>
                <w:rFonts w:ascii="Avenir Roman" w:eastAsiaTheme="minorEastAsia" w:hAnsi="Avenir Roman" w:cstheme="minorHAnsi"/>
                <w:color w:val="000000" w:themeColor="text1"/>
                <w:sz w:val="24"/>
                <w:szCs w:val="24"/>
              </w:rPr>
              <w:t>Description</w:t>
            </w:r>
            <w:r w:rsidRPr="009466BB">
              <w:rPr>
                <w:rFonts w:ascii="Avenir Roman" w:hAnsi="Avenir Roman"/>
              </w:rPr>
              <w:t xml:space="preserve"> </w:t>
            </w:r>
          </w:p>
          <w:p w14:paraId="5B0A8BC6" w14:textId="77777777" w:rsidR="00B86946" w:rsidRPr="009466BB" w:rsidRDefault="00B86946" w:rsidP="00A819CE">
            <w:pPr>
              <w:pStyle w:val="Default"/>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ajorBidi"/>
                <w:color w:val="auto"/>
              </w:rPr>
            </w:pPr>
          </w:p>
        </w:tc>
      </w:tr>
      <w:tr w:rsidR="00B86946" w:rsidRPr="009466BB" w14:paraId="46960EEF"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4437D49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Availability</w:t>
            </w:r>
          </w:p>
        </w:tc>
        <w:tc>
          <w:tcPr>
            <w:tcW w:w="7229" w:type="dxa"/>
          </w:tcPr>
          <w:p w14:paraId="2CE41F6B"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system must run 24x7x365, with overall availability 99% as the application will be available all the time and the sensor will be on when the patient is using it while the cloud maintains a backup of the patient’s data to prevent data loss and downtime.</w:t>
            </w:r>
          </w:p>
        </w:tc>
      </w:tr>
      <w:tr w:rsidR="00B86946" w:rsidRPr="009466BB" w14:paraId="36F4EA84" w14:textId="77777777" w:rsidTr="00A819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05C7B01C"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Performance</w:t>
            </w:r>
          </w:p>
        </w:tc>
        <w:tc>
          <w:tcPr>
            <w:tcW w:w="7229" w:type="dxa"/>
          </w:tcPr>
          <w:p w14:paraId="58BBC802" w14:textId="445D86CB" w:rsidR="00B86946" w:rsidRPr="009466BB" w:rsidRDefault="00B86946" w:rsidP="00A819CE">
            <w:pPr>
              <w:tabs>
                <w:tab w:val="left" w:pos="1700"/>
              </w:tabs>
              <w:spacing w:after="160"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Application performance must perform within a </w:t>
            </w:r>
            <w:r w:rsidR="00D26696">
              <w:rPr>
                <w:rFonts w:ascii="Avenir Roman" w:hAnsi="Avenir Roman" w:cstheme="minorHAnsi"/>
                <w:color w:val="000000" w:themeColor="text1"/>
              </w:rPr>
              <w:t>15 seconds</w:t>
            </w:r>
            <w:r w:rsidR="00D26696" w:rsidRPr="009466BB">
              <w:rPr>
                <w:rFonts w:ascii="Avenir Roman" w:hAnsi="Avenir Roman" w:cstheme="minorHAnsi"/>
                <w:color w:val="000000" w:themeColor="text1"/>
              </w:rPr>
              <w:t xml:space="preserve"> </w:t>
            </w:r>
            <w:r w:rsidRPr="009466BB">
              <w:rPr>
                <w:rFonts w:ascii="Avenir Roman" w:hAnsi="Avenir Roman" w:cstheme="minorHAnsi"/>
                <w:color w:val="000000" w:themeColor="text1"/>
              </w:rPr>
              <w:t xml:space="preserve">response time, to meet the requirements of the QoS.  </w:t>
            </w:r>
          </w:p>
        </w:tc>
      </w:tr>
      <w:tr w:rsidR="00B86946" w:rsidRPr="009466BB" w14:paraId="060A6838"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6CD5921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Reliability</w:t>
            </w:r>
          </w:p>
        </w:tc>
        <w:tc>
          <w:tcPr>
            <w:tcW w:w="7229" w:type="dxa"/>
          </w:tcPr>
          <w:p w14:paraId="585312F0" w14:textId="77777777" w:rsidR="00B86946" w:rsidRPr="009466BB" w:rsidRDefault="00B86946" w:rsidP="00A819CE">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Pr>
            </w:pPr>
            <w:r w:rsidRPr="009466BB">
              <w:rPr>
                <w:rFonts w:ascii="Avenir Roman" w:hAnsi="Avenir Roman" w:cstheme="minorHAnsi"/>
                <w:color w:val="000000" w:themeColor="text1"/>
                <w:sz w:val="22"/>
                <w:szCs w:val="22"/>
              </w:rPr>
              <w:t>No data loss is allowed as all the data will be saved and back up while the mobile is connected to the internet.</w:t>
            </w:r>
          </w:p>
        </w:tc>
      </w:tr>
      <w:tr w:rsidR="00B86946" w:rsidRPr="009466BB" w14:paraId="2ABA9E6D" w14:textId="77777777" w:rsidTr="00A819CE">
        <w:trPr>
          <w:cnfStyle w:val="000000010000" w:firstRow="0" w:lastRow="0" w:firstColumn="0" w:lastColumn="0" w:oddVBand="0" w:evenVBand="0" w:oddHBand="0" w:evenHBand="1"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292" w:type="dxa"/>
          </w:tcPr>
          <w:p w14:paraId="584CD674"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Connectivity</w:t>
            </w:r>
          </w:p>
        </w:tc>
        <w:tc>
          <w:tcPr>
            <w:tcW w:w="7229" w:type="dxa"/>
          </w:tcPr>
          <w:p w14:paraId="79CE75B4" w14:textId="77777777" w:rsidR="00F1430F" w:rsidRPr="009466BB" w:rsidRDefault="00F1430F" w:rsidP="00F1430F">
            <w:pPr>
              <w:autoSpaceDE w:val="0"/>
              <w:autoSpaceDN w:val="0"/>
              <w:adjustRightInd w:val="0"/>
              <w:ind w:left="15"/>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While reading the data from the sensor the mobile application </w:t>
            </w:r>
            <w:proofErr w:type="gramStart"/>
            <w:r w:rsidRPr="009466BB">
              <w:rPr>
                <w:rFonts w:ascii="Avenir Roman" w:hAnsi="Avenir Roman" w:cstheme="minorHAnsi"/>
                <w:color w:val="000000" w:themeColor="text1"/>
              </w:rPr>
              <w:t>need</w:t>
            </w:r>
            <w:proofErr w:type="gramEnd"/>
            <w:r w:rsidRPr="009466BB">
              <w:rPr>
                <w:rFonts w:ascii="Avenir Roman" w:hAnsi="Avenir Roman" w:cstheme="minorHAnsi"/>
                <w:color w:val="000000" w:themeColor="text1"/>
              </w:rPr>
              <w:t xml:space="preserve"> to be connected to the internet.</w:t>
            </w:r>
          </w:p>
          <w:p w14:paraId="16CBFD21" w14:textId="0086811E" w:rsidR="00B86946" w:rsidRPr="009466BB" w:rsidRDefault="00F1430F" w:rsidP="00F1430F">
            <w:pPr>
              <w:autoSpaceDE w:val="0"/>
              <w:autoSpaceDN w:val="0"/>
              <w:adjustRightInd w:val="0"/>
              <w:spacing w:line="276" w:lineRule="auto"/>
              <w:ind w:left="15"/>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Firebase database need to be connected all the time.</w:t>
            </w:r>
          </w:p>
        </w:tc>
      </w:tr>
      <w:tr w:rsidR="00B86946" w:rsidRPr="009466BB" w14:paraId="4827B085"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45C815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Efficiency</w:t>
            </w:r>
          </w:p>
        </w:tc>
        <w:tc>
          <w:tcPr>
            <w:tcW w:w="7229" w:type="dxa"/>
          </w:tcPr>
          <w:p w14:paraId="19FAB207" w14:textId="77777777" w:rsidR="00F1430F" w:rsidRPr="009466BB" w:rsidRDefault="00F1430F" w:rsidP="00F1430F">
            <w:pPr>
              <w:pStyle w:val="Default"/>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Pr>
            </w:pPr>
            <w:r w:rsidRPr="009466BB">
              <w:rPr>
                <w:rFonts w:ascii="Avenir Roman" w:hAnsi="Avenir Roman" w:cstheme="minorHAnsi"/>
                <w:color w:val="000000" w:themeColor="text1"/>
                <w:sz w:val="22"/>
                <w:szCs w:val="22"/>
              </w:rPr>
              <w:t>Time taken to transfer the patient data to the firebase cloud must be as low as possible.</w:t>
            </w:r>
          </w:p>
          <w:p w14:paraId="29B2B71E" w14:textId="418C7B1A" w:rsidR="00B86946" w:rsidRPr="009466BB" w:rsidRDefault="00F1430F" w:rsidP="00F1430F">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tl/>
              </w:rPr>
            </w:pPr>
            <w:r w:rsidRPr="009466BB">
              <w:rPr>
                <w:rFonts w:ascii="Avenir Roman" w:hAnsi="Avenir Roman" w:cstheme="minorHAnsi"/>
                <w:color w:val="000000" w:themeColor="text1"/>
                <w:sz w:val="22"/>
                <w:szCs w:val="22"/>
              </w:rPr>
              <w:t>Time taken to send notification for doctor in emergency case must be as low as possible.</w:t>
            </w:r>
          </w:p>
        </w:tc>
      </w:tr>
      <w:tr w:rsidR="00B86946" w:rsidRPr="009466BB" w14:paraId="2F0BC6FE" w14:textId="77777777" w:rsidTr="00A819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5ABC81E"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Scalability</w:t>
            </w:r>
          </w:p>
        </w:tc>
        <w:tc>
          <w:tcPr>
            <w:tcW w:w="7229" w:type="dxa"/>
          </w:tcPr>
          <w:p w14:paraId="1A28ECA9" w14:textId="77777777" w:rsidR="00B86946" w:rsidRPr="009466BB" w:rsidRDefault="00B86946" w:rsidP="00A819CE">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Our design will be </w:t>
            </w:r>
            <w:proofErr w:type="gramStart"/>
            <w:r w:rsidRPr="009466BB">
              <w:rPr>
                <w:rFonts w:ascii="Avenir Roman" w:hAnsi="Avenir Roman" w:cstheme="minorHAnsi"/>
                <w:color w:val="000000" w:themeColor="text1"/>
              </w:rPr>
              <w:t>handle</w:t>
            </w:r>
            <w:proofErr w:type="gramEnd"/>
            <w:r w:rsidRPr="009466BB">
              <w:rPr>
                <w:rFonts w:ascii="Avenir Roman" w:hAnsi="Avenir Roman" w:cstheme="minorHAnsi"/>
                <w:color w:val="000000" w:themeColor="text1"/>
              </w:rPr>
              <w:t xml:space="preserve"> more users in future and we can add more sensor and components to the device.</w:t>
            </w:r>
          </w:p>
        </w:tc>
      </w:tr>
      <w:tr w:rsidR="00F1430F" w:rsidRPr="009466BB" w14:paraId="38D87D1C"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vMerge w:val="restart"/>
          </w:tcPr>
          <w:p w14:paraId="71DDCF91"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Usability of Sensors</w:t>
            </w:r>
          </w:p>
        </w:tc>
        <w:tc>
          <w:tcPr>
            <w:tcW w:w="7229" w:type="dxa"/>
          </w:tcPr>
          <w:p w14:paraId="6570F0F3" w14:textId="376A6538" w:rsidR="00F1430F" w:rsidRPr="009466BB" w:rsidRDefault="00F1430F" w:rsidP="00F1430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For the device, it must be design carefully to simplify the using of these sensors on the target patient.</w:t>
            </w:r>
          </w:p>
        </w:tc>
      </w:tr>
      <w:tr w:rsidR="00F1430F" w:rsidRPr="009466BB" w14:paraId="359E8885" w14:textId="77777777" w:rsidTr="00A819CE">
        <w:trPr>
          <w:cnfStyle w:val="000000010000" w:firstRow="0" w:lastRow="0" w:firstColumn="0" w:lastColumn="0" w:oddVBand="0" w:evenVBand="0" w:oddHBand="0" w:evenHBand="1"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2292" w:type="dxa"/>
            <w:vMerge/>
          </w:tcPr>
          <w:p w14:paraId="6444650D"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p>
        </w:tc>
        <w:tc>
          <w:tcPr>
            <w:tcW w:w="7229" w:type="dxa"/>
          </w:tcPr>
          <w:p w14:paraId="2EE5814F" w14:textId="26CDD3CD" w:rsidR="00F1430F" w:rsidRPr="009466BB" w:rsidRDefault="00F1430F" w:rsidP="00F1430F">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For the user interface, which is running on the mobile app must be user friendly and easy to use by any user.</w:t>
            </w:r>
          </w:p>
        </w:tc>
      </w:tr>
      <w:tr w:rsidR="00F1430F" w:rsidRPr="009466BB" w14:paraId="5BE004B6" w14:textId="77777777" w:rsidTr="00A819C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292" w:type="dxa"/>
          </w:tcPr>
          <w:p w14:paraId="1DE82179"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Portability</w:t>
            </w:r>
          </w:p>
        </w:tc>
        <w:tc>
          <w:tcPr>
            <w:tcW w:w="7229" w:type="dxa"/>
          </w:tcPr>
          <w:p w14:paraId="6D58D98C" w14:textId="77777777" w:rsidR="00F1430F" w:rsidRPr="009466BB" w:rsidRDefault="00F1430F" w:rsidP="00F1430F">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application can only work in android platform.</w:t>
            </w:r>
          </w:p>
          <w:p w14:paraId="049ED1B7" w14:textId="77777777" w:rsidR="00F1430F" w:rsidRPr="009466BB" w:rsidRDefault="00F1430F" w:rsidP="008165BE">
            <w:pPr>
              <w:keepNext/>
              <w:autoSpaceDE w:val="0"/>
              <w:autoSpaceDN w:val="0"/>
              <w:adjustRightInd w:val="0"/>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bl>
    <w:p w14:paraId="03AFF6BD" w14:textId="77777777" w:rsidR="00B86946" w:rsidRPr="009466BB" w:rsidRDefault="00B86946" w:rsidP="00B86946">
      <w:pPr>
        <w:pStyle w:val="Caption"/>
        <w:keepNext/>
        <w:spacing w:line="276" w:lineRule="auto"/>
        <w:rPr>
          <w:rFonts w:ascii="Avenir Roman" w:hAnsi="Avenir Roman"/>
        </w:rPr>
      </w:pPr>
    </w:p>
    <w:p w14:paraId="02CEA8A1" w14:textId="76327A68" w:rsidR="00B86946" w:rsidRPr="009466BB" w:rsidRDefault="003A473D" w:rsidP="003A473D">
      <w:pPr>
        <w:pStyle w:val="Caption"/>
        <w:rPr>
          <w:rFonts w:ascii="Avenir Roman" w:hAnsi="Avenir Roman"/>
        </w:rPr>
      </w:pPr>
      <w:bookmarkStart w:id="39" w:name="_Toc515983992"/>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3</w:t>
      </w:r>
      <w:r w:rsidRPr="009466BB">
        <w:rPr>
          <w:rFonts w:ascii="Avenir Roman" w:hAnsi="Avenir Roman"/>
        </w:rPr>
        <w:fldChar w:fldCharType="end"/>
      </w:r>
      <w:r w:rsidRPr="009466BB">
        <w:rPr>
          <w:rFonts w:ascii="Avenir Roman" w:hAnsi="Avenir Roman"/>
        </w:rPr>
        <w:t>. Technical Design constraints</w:t>
      </w:r>
      <w:bookmarkEnd w:id="39"/>
    </w:p>
    <w:p w14:paraId="56D0A8E7" w14:textId="5B587DEF" w:rsidR="006640CD" w:rsidRPr="009466BB" w:rsidRDefault="006640CD" w:rsidP="0039366C">
      <w:pPr>
        <w:pStyle w:val="Caption"/>
        <w:keepNext/>
        <w:spacing w:line="276" w:lineRule="auto"/>
        <w:rPr>
          <w:rFonts w:ascii="Avenir Roman" w:hAnsi="Avenir Roman"/>
        </w:rPr>
      </w:pPr>
    </w:p>
    <w:tbl>
      <w:tblPr>
        <w:tblStyle w:val="LightGrid-Accent11"/>
        <w:tblpPr w:leftFromText="180" w:rightFromText="180" w:vertAnchor="page" w:horzAnchor="margin" w:tblpY="881"/>
        <w:tblW w:w="0" w:type="auto"/>
        <w:tblLayout w:type="fixed"/>
        <w:tblLook w:val="04A0" w:firstRow="1" w:lastRow="0" w:firstColumn="1" w:lastColumn="0" w:noHBand="0" w:noVBand="1"/>
      </w:tblPr>
      <w:tblGrid>
        <w:gridCol w:w="2182"/>
        <w:gridCol w:w="1680"/>
        <w:gridCol w:w="5478"/>
      </w:tblGrid>
      <w:tr w:rsidR="00B86946" w:rsidRPr="009466BB" w14:paraId="2AB9384F" w14:textId="77777777" w:rsidTr="00A819CE">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hideMark/>
          </w:tcPr>
          <w:p w14:paraId="4F364EA6"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Quality</w:t>
            </w:r>
          </w:p>
        </w:tc>
        <w:tc>
          <w:tcPr>
            <w:tcW w:w="1680" w:type="dxa"/>
            <w:hideMark/>
          </w:tcPr>
          <w:p w14:paraId="7174268B"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Name </w:t>
            </w:r>
          </w:p>
        </w:tc>
        <w:tc>
          <w:tcPr>
            <w:tcW w:w="5478" w:type="dxa"/>
            <w:hideMark/>
          </w:tcPr>
          <w:p w14:paraId="0FF7A673"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Description </w:t>
            </w:r>
          </w:p>
        </w:tc>
      </w:tr>
      <w:tr w:rsidR="00B86946" w:rsidRPr="009466BB" w14:paraId="345CF169" w14:textId="77777777" w:rsidTr="00A819CE">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tcPr>
          <w:p w14:paraId="1EB200D3"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Economic</w:t>
            </w:r>
          </w:p>
        </w:tc>
        <w:tc>
          <w:tcPr>
            <w:tcW w:w="1680" w:type="dxa"/>
          </w:tcPr>
          <w:p w14:paraId="2DD65520"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 xml:space="preserve">Design Cost </w:t>
            </w:r>
          </w:p>
        </w:tc>
        <w:tc>
          <w:tcPr>
            <w:tcW w:w="5478" w:type="dxa"/>
          </w:tcPr>
          <w:p w14:paraId="128C887D"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Our system has multiple biomedical sensors that need to be precise in order to get precise data; where precise sensors cost higher prices than any other sensors. Moreover, the more functionalities integrated within the microcontroller, and the more the size becomes smaller the higher the price will get. Finally, regarding the software (cloud services and mobile app), in order to have a large database in cloud, we need to upgrade it, and this also will have extra cost.</w:t>
            </w:r>
          </w:p>
        </w:tc>
      </w:tr>
      <w:tr w:rsidR="00B86946" w:rsidRPr="009466BB" w14:paraId="421687EE" w14:textId="77777777" w:rsidTr="00A819CE">
        <w:trPr>
          <w:cnfStyle w:val="000000010000" w:firstRow="0" w:lastRow="0" w:firstColumn="0" w:lastColumn="0" w:oddVBand="0" w:evenVBand="0" w:oddHBand="0" w:evenHBand="1"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tcPr>
          <w:p w14:paraId="6CA6265A"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Time</w:t>
            </w:r>
          </w:p>
        </w:tc>
        <w:tc>
          <w:tcPr>
            <w:tcW w:w="1680" w:type="dxa"/>
          </w:tcPr>
          <w:p w14:paraId="3D1A4966"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Development Schedule</w:t>
            </w:r>
          </w:p>
        </w:tc>
        <w:tc>
          <w:tcPr>
            <w:tcW w:w="5478" w:type="dxa"/>
          </w:tcPr>
          <w:p w14:paraId="347EADE4"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For the security, we will only make a secure network between the mobile phone and the cloud, other networks, although they are secured, need advance security that can be achieved for further development of the project. </w:t>
            </w:r>
            <w:r w:rsidRPr="009466BB">
              <w:rPr>
                <w:rFonts w:ascii="Avenir Roman" w:hAnsi="Avenir Roman" w:cstheme="minorHAnsi"/>
                <w:color w:val="000000" w:themeColor="text1"/>
              </w:rPr>
              <w:br/>
              <w:t xml:space="preserve">The system can communicate between the Arduino board and the mobile phone using Wi-Fi or Bluetooth only in our implementation, but it can also be connected using GPRS/4G if time allowed us. </w:t>
            </w:r>
            <w:r w:rsidRPr="009466BB">
              <w:rPr>
                <w:rFonts w:ascii="Avenir Roman" w:hAnsi="Avenir Roman" w:cstheme="minorHAnsi"/>
                <w:color w:val="000000" w:themeColor="text1"/>
              </w:rPr>
              <w:br/>
              <w:t xml:space="preserve">Some hardware can be more flexible by using a wearable Arduino board, such as FLORA wearable Arduino board. But the student grant was </w:t>
            </w:r>
            <w:proofErr w:type="gramStart"/>
            <w:r w:rsidRPr="009466BB">
              <w:rPr>
                <w:rFonts w:ascii="Avenir Roman" w:hAnsi="Avenir Roman" w:cstheme="minorHAnsi"/>
                <w:color w:val="000000" w:themeColor="text1"/>
              </w:rPr>
              <w:t>limited</w:t>
            </w:r>
            <w:proofErr w:type="gramEnd"/>
            <w:r w:rsidRPr="009466BB">
              <w:rPr>
                <w:rFonts w:ascii="Avenir Roman" w:hAnsi="Avenir Roman" w:cstheme="minorHAnsi"/>
                <w:color w:val="000000" w:themeColor="text1"/>
              </w:rPr>
              <w:t xml:space="preserve"> and we could not have more alternatives being implemented for our system. </w:t>
            </w:r>
          </w:p>
          <w:p w14:paraId="7AE1C384"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r>
      <w:tr w:rsidR="00B86946" w:rsidRPr="009466BB" w14:paraId="592A7F68" w14:textId="77777777" w:rsidTr="00A819C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182" w:type="dxa"/>
          </w:tcPr>
          <w:p w14:paraId="75697B5E"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Environmental</w:t>
            </w:r>
          </w:p>
        </w:tc>
        <w:tc>
          <w:tcPr>
            <w:tcW w:w="1680" w:type="dxa"/>
          </w:tcPr>
          <w:p w14:paraId="6AAEB10B"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User need</w:t>
            </w:r>
          </w:p>
        </w:tc>
        <w:tc>
          <w:tcPr>
            <w:tcW w:w="5478" w:type="dxa"/>
          </w:tcPr>
          <w:p w14:paraId="4ACAE26A"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Patient should follow the instructions that is provide and be aware to place the sensors correctly.</w:t>
            </w:r>
          </w:p>
          <w:p w14:paraId="645CDA2B" w14:textId="77777777" w:rsidR="00B86946" w:rsidRPr="009466BB" w:rsidRDefault="00B86946" w:rsidP="00A819CE">
            <w:pPr>
              <w:tabs>
                <w:tab w:val="left" w:pos="560"/>
                <w:tab w:val="left" w:pos="1120"/>
                <w:tab w:val="left" w:pos="1358"/>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r w:rsidR="00B86946" w:rsidRPr="009466BB" w14:paraId="2A9515A1" w14:textId="77777777" w:rsidTr="00A819CE">
        <w:trPr>
          <w:cnfStyle w:val="000000010000" w:firstRow="0" w:lastRow="0" w:firstColumn="0" w:lastColumn="0" w:oddVBand="0" w:evenVBand="0" w:oddHBand="0" w:evenHBand="1"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82" w:type="dxa"/>
          </w:tcPr>
          <w:p w14:paraId="4E66A62D"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Social</w:t>
            </w:r>
          </w:p>
        </w:tc>
        <w:tc>
          <w:tcPr>
            <w:tcW w:w="1680" w:type="dxa"/>
          </w:tcPr>
          <w:p w14:paraId="5301EDAE"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 xml:space="preserve">Government codes </w:t>
            </w:r>
          </w:p>
        </w:tc>
        <w:tc>
          <w:tcPr>
            <w:tcW w:w="5478" w:type="dxa"/>
          </w:tcPr>
          <w:p w14:paraId="0C08042E"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All the data of patients are secured and only viewable by their doctor. </w:t>
            </w:r>
          </w:p>
        </w:tc>
      </w:tr>
      <w:tr w:rsidR="00B86946" w:rsidRPr="009466BB" w14:paraId="3D149261" w14:textId="77777777" w:rsidTr="00A819CE">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82" w:type="dxa"/>
          </w:tcPr>
          <w:p w14:paraId="346B8ED1"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Ethical</w:t>
            </w:r>
          </w:p>
        </w:tc>
        <w:tc>
          <w:tcPr>
            <w:tcW w:w="1680" w:type="dxa"/>
          </w:tcPr>
          <w:p w14:paraId="1D52ACCA"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Privacy</w:t>
            </w:r>
          </w:p>
        </w:tc>
        <w:tc>
          <w:tcPr>
            <w:tcW w:w="5478" w:type="dxa"/>
          </w:tcPr>
          <w:p w14:paraId="07BB7217"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All the data of patients are private from the public.</w:t>
            </w:r>
          </w:p>
        </w:tc>
      </w:tr>
      <w:tr w:rsidR="00B86946" w:rsidRPr="009466BB" w14:paraId="02790924" w14:textId="77777777" w:rsidTr="00A819CE">
        <w:trPr>
          <w:cnfStyle w:val="000000010000" w:firstRow="0" w:lastRow="0" w:firstColumn="0" w:lastColumn="0" w:oddVBand="0" w:evenVBand="0" w:oddHBand="0" w:evenHBand="1"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82" w:type="dxa"/>
          </w:tcPr>
          <w:p w14:paraId="59406BA7"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Manufacturability </w:t>
            </w:r>
          </w:p>
        </w:tc>
        <w:tc>
          <w:tcPr>
            <w:tcW w:w="1680" w:type="dxa"/>
          </w:tcPr>
          <w:p w14:paraId="176ECC66"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Transport</w:t>
            </w:r>
          </w:p>
        </w:tc>
        <w:tc>
          <w:tcPr>
            <w:tcW w:w="5478" w:type="dxa"/>
          </w:tcPr>
          <w:p w14:paraId="10A419A8" w14:textId="77777777" w:rsidR="00B86946" w:rsidRPr="009466BB" w:rsidRDefault="00B86946" w:rsidP="008165BE">
            <w:pPr>
              <w:keepNext/>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sensors and Arduino are organized and packaged in one box.</w:t>
            </w:r>
          </w:p>
        </w:tc>
      </w:tr>
    </w:tbl>
    <w:p w14:paraId="63DCA180" w14:textId="10A634B7" w:rsidR="008165BE" w:rsidRDefault="003A473D" w:rsidP="002511A7">
      <w:pPr>
        <w:pStyle w:val="Caption"/>
        <w:rPr>
          <w:rFonts w:ascii="Avenir Roman" w:hAnsi="Avenir Roman"/>
        </w:rPr>
      </w:pPr>
      <w:bookmarkStart w:id="40" w:name="_Toc515983993"/>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4</w:t>
      </w:r>
      <w:r w:rsidRPr="009466BB">
        <w:rPr>
          <w:rFonts w:ascii="Avenir Roman" w:hAnsi="Avenir Roman"/>
          <w:noProof/>
        </w:rPr>
        <w:fldChar w:fldCharType="end"/>
      </w:r>
      <w:r w:rsidRPr="009466BB">
        <w:rPr>
          <w:rFonts w:ascii="Avenir Roman" w:hAnsi="Avenir Roman"/>
        </w:rPr>
        <w:t>. Practical design constraints</w:t>
      </w:r>
      <w:bookmarkEnd w:id="40"/>
    </w:p>
    <w:p w14:paraId="6CBA1960" w14:textId="77777777" w:rsidR="002511A7" w:rsidRPr="002511A7" w:rsidRDefault="002511A7" w:rsidP="002511A7"/>
    <w:p w14:paraId="5C53525D" w14:textId="55B0E3EA" w:rsidR="00920391" w:rsidRPr="009466BB" w:rsidRDefault="00D40525" w:rsidP="00D951E4">
      <w:pPr>
        <w:pStyle w:val="Heading2"/>
        <w:numPr>
          <w:ilvl w:val="1"/>
          <w:numId w:val="6"/>
        </w:numPr>
        <w:spacing w:before="240" w:after="240"/>
      </w:pPr>
      <w:bookmarkStart w:id="41" w:name="_Toc516596852"/>
      <w:r w:rsidRPr="009466BB">
        <w:rPr>
          <w:rFonts w:ascii="Avenir Roman" w:hAnsi="Avenir Roman"/>
          <w:color w:val="365F91" w:themeColor="accent1" w:themeShade="BF"/>
        </w:rPr>
        <w:t>Design standard</w:t>
      </w:r>
      <w:r w:rsidR="00382B31" w:rsidRPr="009466BB">
        <w:rPr>
          <w:rFonts w:ascii="Avenir Roman" w:hAnsi="Avenir Roman"/>
          <w:color w:val="365F91" w:themeColor="accent1" w:themeShade="BF"/>
        </w:rPr>
        <w:t>s</w:t>
      </w:r>
      <w:bookmarkEnd w:id="41"/>
      <w:r w:rsidR="00920391" w:rsidRPr="009466BB">
        <w:tab/>
      </w:r>
    </w:p>
    <w:p w14:paraId="3BCE1512" w14:textId="7E59F685" w:rsidR="00920391" w:rsidRPr="009466BB" w:rsidRDefault="00920391" w:rsidP="0039366C">
      <w:pPr>
        <w:rPr>
          <w:rFonts w:ascii="Avenir Roman" w:hAnsi="Avenir Roman"/>
          <w:b/>
          <w:bCs/>
        </w:rPr>
      </w:pPr>
      <w:r w:rsidRPr="009466BB">
        <w:rPr>
          <w:rFonts w:ascii="Avenir Roman" w:hAnsi="Avenir Roman"/>
          <w:b/>
          <w:bCs/>
        </w:rPr>
        <w:t>Wireless network:</w:t>
      </w:r>
    </w:p>
    <w:p w14:paraId="6C0B1B8B" w14:textId="77777777" w:rsidR="00920391" w:rsidRPr="009466BB" w:rsidRDefault="00920391" w:rsidP="0039366C">
      <w:pPr>
        <w:ind w:firstLine="720"/>
        <w:rPr>
          <w:rFonts w:ascii="Avenir Roman" w:hAnsi="Avenir Roman"/>
        </w:rPr>
      </w:pPr>
      <w:r w:rsidRPr="009466BB">
        <w:rPr>
          <w:rFonts w:ascii="Avenir Roman" w:hAnsi="Avenir Roman"/>
          <w:b/>
          <w:bCs/>
        </w:rPr>
        <w:t>WIFI (IEEE 802.11):</w:t>
      </w:r>
      <w:r w:rsidRPr="009466BB">
        <w:rPr>
          <w:rFonts w:ascii="Avenir Roman" w:hAnsi="Avenir Roman"/>
        </w:rPr>
        <w:t xml:space="preserve"> In 1997, the IEEE created the first WLAN standard which was only supporting a maximum network bandwidth of 2 Mbps that is too slow for most applications.</w:t>
      </w:r>
    </w:p>
    <w:p w14:paraId="012C92B2" w14:textId="77777777" w:rsidR="00920391" w:rsidRPr="009466BB" w:rsidRDefault="00920391" w:rsidP="0039366C">
      <w:pPr>
        <w:ind w:firstLine="720"/>
        <w:rPr>
          <w:rFonts w:ascii="Avenir Roman" w:hAnsi="Avenir Roman"/>
        </w:rPr>
      </w:pPr>
      <w:r w:rsidRPr="009466BB">
        <w:rPr>
          <w:rFonts w:ascii="Avenir Roman" w:hAnsi="Avenir Roman"/>
          <w:b/>
          <w:bCs/>
        </w:rPr>
        <w:t>802.11a:</w:t>
      </w:r>
      <w:r w:rsidRPr="009466BB">
        <w:rPr>
          <w:rFonts w:ascii="Avenir Roman" w:hAnsi="Avenir Roman"/>
        </w:rPr>
        <w:t xml:space="preserve"> supports bandwidth up to 54 Mbps and a regulated frequency spectrum around 5 GHz. Which means support fast speed but shorter-range signal that can be easily obstructed.</w:t>
      </w:r>
    </w:p>
    <w:p w14:paraId="2604590F" w14:textId="77777777" w:rsidR="00920391" w:rsidRPr="009466BB" w:rsidRDefault="00920391" w:rsidP="0039366C">
      <w:pPr>
        <w:ind w:firstLine="720"/>
        <w:rPr>
          <w:rFonts w:ascii="Avenir Roman" w:hAnsi="Avenir Roman"/>
        </w:rPr>
      </w:pPr>
      <w:r w:rsidRPr="009466BB">
        <w:rPr>
          <w:rFonts w:ascii="Avenir Roman" w:hAnsi="Avenir Roman"/>
          <w:b/>
          <w:bCs/>
        </w:rPr>
        <w:t>802.11b:</w:t>
      </w:r>
      <w:r w:rsidRPr="009466BB">
        <w:rPr>
          <w:rFonts w:ascii="Avenir Roman" w:hAnsi="Avenir Roman"/>
        </w:rPr>
        <w:t xml:space="preserve"> supports bandwidth up to 11 Mbps and unregulated frequency around 2.4 GHz. Which means support good range and not easily obstructed, but low speed.</w:t>
      </w:r>
    </w:p>
    <w:p w14:paraId="0FD9563E" w14:textId="77777777" w:rsidR="00920391" w:rsidRPr="009466BB" w:rsidRDefault="00920391" w:rsidP="0039366C">
      <w:pPr>
        <w:ind w:firstLine="720"/>
        <w:rPr>
          <w:rFonts w:ascii="Avenir Roman" w:hAnsi="Avenir Roman"/>
        </w:rPr>
      </w:pPr>
      <w:r w:rsidRPr="009466BB">
        <w:rPr>
          <w:rFonts w:ascii="Avenir Roman" w:hAnsi="Avenir Roman"/>
          <w:b/>
          <w:bCs/>
        </w:rPr>
        <w:t>802.11g:</w:t>
      </w:r>
      <w:r w:rsidRPr="009466BB">
        <w:rPr>
          <w:rFonts w:ascii="Avenir Roman" w:hAnsi="Avenir Roman"/>
        </w:rPr>
        <w:t xml:space="preserve"> supports bandwidth up to 54 Mbps, and frequency around 2.4 GHz for greater range. Which means fast speed and signal range is good and not easily can be obstructed. And it is compatible with 802.11b and can be used together.</w:t>
      </w:r>
    </w:p>
    <w:p w14:paraId="1FCE3392" w14:textId="77777777" w:rsidR="00920391" w:rsidRPr="009466BB" w:rsidRDefault="00920391" w:rsidP="0039366C">
      <w:pPr>
        <w:ind w:firstLine="720"/>
        <w:rPr>
          <w:rFonts w:ascii="Avenir Roman" w:hAnsi="Avenir Roman"/>
        </w:rPr>
      </w:pPr>
      <w:r w:rsidRPr="009466BB">
        <w:rPr>
          <w:rFonts w:ascii="Avenir Roman" w:hAnsi="Avenir Roman"/>
          <w:b/>
          <w:bCs/>
        </w:rPr>
        <w:t>802.11n:</w:t>
      </w:r>
      <w:r w:rsidRPr="009466BB">
        <w:rPr>
          <w:rFonts w:ascii="Avenir Roman" w:hAnsi="Avenir Roman"/>
        </w:rPr>
        <w:t xml:space="preserve"> Standard is not yet finalized that support bandwidth up to 300Mbps, it is very fast and best signal range.</w:t>
      </w:r>
    </w:p>
    <w:p w14:paraId="449D3C39" w14:textId="77777777" w:rsidR="00920391" w:rsidRPr="009466BB" w:rsidRDefault="00920391" w:rsidP="0039366C">
      <w:pPr>
        <w:ind w:firstLine="720"/>
        <w:rPr>
          <w:rFonts w:ascii="Avenir Roman" w:hAnsi="Avenir Roman"/>
        </w:rPr>
      </w:pPr>
      <w:r w:rsidRPr="009466BB">
        <w:rPr>
          <w:rFonts w:ascii="Avenir Roman" w:hAnsi="Avenir Roman"/>
          <w:b/>
          <w:bCs/>
        </w:rPr>
        <w:t>802.11ac:</w:t>
      </w:r>
      <w:r w:rsidRPr="009466BB">
        <w:rPr>
          <w:rFonts w:ascii="Avenir Roman" w:hAnsi="Avenir Roman"/>
        </w:rPr>
        <w:t xml:space="preserve"> utilizes dual-band wireless technology and support connections on both the 2.4 GHz and 5 GHz Wi-Fi bands and bandwidth rated up to 1300 Mbps.</w:t>
      </w:r>
    </w:p>
    <w:p w14:paraId="3CC1857E" w14:textId="2C966340" w:rsidR="00920391" w:rsidRPr="009466BB" w:rsidRDefault="00920391" w:rsidP="0039366C">
      <w:pPr>
        <w:rPr>
          <w:rFonts w:ascii="Avenir Roman" w:hAnsi="Avenir Roman"/>
          <w:b/>
          <w:bCs/>
        </w:rPr>
      </w:pPr>
      <w:r w:rsidRPr="009466BB">
        <w:rPr>
          <w:rFonts w:ascii="Avenir Roman" w:hAnsi="Avenir Roman"/>
          <w:b/>
          <w:bCs/>
        </w:rPr>
        <w:tab/>
        <w:t>2G</w:t>
      </w:r>
      <w:r w:rsidRPr="009466BB">
        <w:rPr>
          <w:rFonts w:ascii="Avenir Roman" w:hAnsi="Avenir Roman"/>
          <w:b/>
          <w:bCs/>
          <w:rtl/>
        </w:rPr>
        <w:t>-</w:t>
      </w:r>
      <w:r w:rsidRPr="009466BB">
        <w:rPr>
          <w:rFonts w:ascii="Avenir Roman" w:hAnsi="Avenir Roman"/>
          <w:b/>
          <w:bCs/>
        </w:rPr>
        <w:t>Second generation wireless</w:t>
      </w:r>
      <w:r w:rsidRPr="009466BB">
        <w:rPr>
          <w:rFonts w:ascii="Avenir Roman" w:hAnsi="Avenir Roman"/>
          <w:b/>
          <w:bCs/>
          <w:rtl/>
        </w:rPr>
        <w:t>:</w:t>
      </w:r>
      <w:r w:rsidRPr="009466BB">
        <w:rPr>
          <w:rFonts w:ascii="Avenir Roman" w:hAnsi="Avenir Roman"/>
          <w:b/>
          <w:bCs/>
        </w:rPr>
        <w:t xml:space="preserve"> </w:t>
      </w:r>
      <w:r w:rsidRPr="009466BB">
        <w:rPr>
          <w:rFonts w:ascii="Avenir Roman" w:hAnsi="Avenir Roman"/>
        </w:rPr>
        <w:t xml:space="preserve">It is a set of standards that are made, described and maintained by ITU- International Telecommunication Union- for mobile telecommunications. 2G offers services like voice calls, SMS and email, by using compression-decompression algorithm to compress and multiplex data. </w:t>
      </w:r>
    </w:p>
    <w:p w14:paraId="79F1704F" w14:textId="16760653" w:rsidR="00920391" w:rsidRPr="009466BB" w:rsidRDefault="00920391" w:rsidP="0039366C">
      <w:pPr>
        <w:rPr>
          <w:rFonts w:ascii="Avenir Roman" w:hAnsi="Avenir Roman"/>
          <w:b/>
          <w:bCs/>
        </w:rPr>
      </w:pPr>
      <w:r w:rsidRPr="009466BB">
        <w:rPr>
          <w:rFonts w:ascii="Avenir Roman" w:hAnsi="Avenir Roman"/>
        </w:rPr>
        <w:tab/>
      </w:r>
      <w:r w:rsidRPr="009466BB">
        <w:rPr>
          <w:rFonts w:ascii="Avenir Roman" w:hAnsi="Avenir Roman"/>
          <w:b/>
          <w:bCs/>
        </w:rPr>
        <w:t>3G</w:t>
      </w:r>
      <w:r w:rsidRPr="009466BB">
        <w:rPr>
          <w:rFonts w:ascii="Avenir Roman" w:hAnsi="Avenir Roman"/>
          <w:b/>
          <w:bCs/>
          <w:rtl/>
        </w:rPr>
        <w:t>-</w:t>
      </w:r>
      <w:r w:rsidRPr="009466BB">
        <w:rPr>
          <w:rFonts w:ascii="Avenir Roman" w:hAnsi="Avenir Roman"/>
          <w:b/>
          <w:bCs/>
        </w:rPr>
        <w:t xml:space="preserve">Third generation wireless: </w:t>
      </w:r>
      <w:r w:rsidRPr="009466BB">
        <w:rPr>
          <w:rFonts w:ascii="Avenir Roman" w:hAnsi="Avenir Roman"/>
        </w:rPr>
        <w:t>ITU defined 3G to facilitate growth, increase bandwidth and support more various applications. compared to 2G this generation does not only deliver voice but also circuit switched data at high speed up to 14.4Kbps. For mobile multimedia applications packet switched data with better spectral efficiency. it can offer data speeds as slow as 3.84 Mbit/sec.</w:t>
      </w:r>
      <w:r w:rsidR="006323CC">
        <w:rPr>
          <w:rFonts w:ascii="Avenir Roman" w:hAnsi="Avenir Roman"/>
        </w:rPr>
        <w:t xml:space="preserve"> We have used 3G to connect the </w:t>
      </w:r>
      <w:proofErr w:type="spellStart"/>
      <w:r w:rsidR="006323CC">
        <w:rPr>
          <w:rFonts w:ascii="Avenir Roman" w:hAnsi="Avenir Roman"/>
        </w:rPr>
        <w:t>NodeMCU</w:t>
      </w:r>
      <w:proofErr w:type="spellEnd"/>
      <w:r w:rsidR="006323CC">
        <w:rPr>
          <w:rFonts w:ascii="Avenir Roman" w:hAnsi="Avenir Roman"/>
        </w:rPr>
        <w:t xml:space="preserve"> board to Firebase cloud.</w:t>
      </w:r>
    </w:p>
    <w:p w14:paraId="2D68C9A3" w14:textId="4FAEADDD" w:rsidR="00920391" w:rsidRPr="009466BB" w:rsidRDefault="00920391" w:rsidP="0039366C">
      <w:pPr>
        <w:pStyle w:val="NormalWeb"/>
        <w:shd w:val="clear" w:color="auto" w:fill="FFFFFF"/>
        <w:spacing w:before="0" w:beforeAutospacing="0" w:after="360" w:afterAutospacing="0" w:line="276" w:lineRule="auto"/>
        <w:rPr>
          <w:rFonts w:ascii="Avenir Roman" w:eastAsiaTheme="minorHAnsi" w:hAnsi="Avenir Roman" w:cstheme="minorBidi"/>
          <w:sz w:val="22"/>
          <w:szCs w:val="22"/>
        </w:rPr>
      </w:pPr>
      <w:r w:rsidRPr="009466BB">
        <w:rPr>
          <w:rFonts w:ascii="Avenir Roman" w:eastAsiaTheme="minorHAnsi" w:hAnsi="Avenir Roman" w:cstheme="minorBidi"/>
          <w:sz w:val="22"/>
          <w:szCs w:val="22"/>
        </w:rPr>
        <w:tab/>
      </w:r>
      <w:r w:rsidRPr="009466BB">
        <w:rPr>
          <w:rFonts w:ascii="Avenir Roman" w:eastAsiaTheme="minorHAnsi" w:hAnsi="Avenir Roman" w:cstheme="minorBidi"/>
          <w:b/>
          <w:bCs/>
          <w:sz w:val="22"/>
          <w:szCs w:val="22"/>
        </w:rPr>
        <w:t>4G-Fourth generation wireless:</w:t>
      </w:r>
      <w:r w:rsidRPr="009466BB">
        <w:rPr>
          <w:rFonts w:ascii="Avenir Roman" w:eastAsiaTheme="minorHAnsi" w:hAnsi="Avenir Roman" w:cstheme="minorBidi"/>
          <w:sz w:val="22"/>
          <w:szCs w:val="22"/>
        </w:rPr>
        <w:t xml:space="preserve">  This cellular wireless generation replaces the 3G of broadband mobile communication. 4G is expected to provide mobile service users with bandwidth higher than 100 Mbps, to be enough to support high quality streaming multimedia content.</w:t>
      </w:r>
    </w:p>
    <w:p w14:paraId="698FC679" w14:textId="77777777" w:rsidR="00C03740" w:rsidRPr="009466BB" w:rsidRDefault="00C03740" w:rsidP="0039366C">
      <w:pPr>
        <w:ind w:firstLine="720"/>
        <w:rPr>
          <w:rFonts w:ascii="Avenir Roman" w:hAnsi="Avenir Roman"/>
        </w:rPr>
      </w:pPr>
      <w:r w:rsidRPr="009466BB">
        <w:rPr>
          <w:rFonts w:ascii="Avenir Roman" w:hAnsi="Avenir Roman"/>
          <w:b/>
          <w:bCs/>
        </w:rPr>
        <w:t>Waterfall model:</w:t>
      </w:r>
      <w:r w:rsidRPr="009466BB">
        <w:rPr>
          <w:rFonts w:ascii="Avenir Roman" w:hAnsi="Avenir Roman"/>
        </w:rPr>
        <w:t xml:space="preserve"> a method development software process used to represent linear and sequential design process, called waterfall since the development process flowing downward, output of one phase is the input of the next phase, the sequential phases are system requirements, system and program design, coding, testing and maintenance.</w:t>
      </w:r>
    </w:p>
    <w:p w14:paraId="2AFA844B" w14:textId="77777777" w:rsidR="00760C9E" w:rsidRPr="009466BB" w:rsidRDefault="00760C9E" w:rsidP="00760C9E">
      <w:pPr>
        <w:ind w:firstLine="720"/>
        <w:rPr>
          <w:rFonts w:ascii="Avenir Roman" w:hAnsi="Avenir Roman"/>
        </w:rPr>
      </w:pPr>
    </w:p>
    <w:p w14:paraId="287E2427" w14:textId="4FFFDE6F" w:rsidR="00382B31" w:rsidRPr="009466BB" w:rsidRDefault="00D40525" w:rsidP="00D951E4">
      <w:pPr>
        <w:pStyle w:val="Heading2"/>
        <w:numPr>
          <w:ilvl w:val="1"/>
          <w:numId w:val="6"/>
        </w:numPr>
        <w:spacing w:before="240" w:after="240"/>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42" w:name="_Toc516596853"/>
      <w:r w:rsidRPr="009466BB">
        <w:rPr>
          <w:rFonts w:ascii="Avenir Roman" w:hAnsi="Avenir Roman"/>
          <w:color w:val="365F91" w:themeColor="accent1" w:themeShade="BF"/>
        </w:rPr>
        <w:t>Professional Code of Ethics</w:t>
      </w:r>
      <w:bookmarkEnd w:id="42"/>
    </w:p>
    <w:p w14:paraId="2E70AF7D" w14:textId="00DBB011" w:rsidR="008A11FC" w:rsidRPr="009466BB" w:rsidRDefault="008A11FC"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t>to hold paramount the safety, health, and welfare of the public, to strive to comply with ethical design and sustainable development practices, and to disclose promptly factors that might endanger t</w:t>
      </w:r>
      <w:r w:rsidR="001B2825" w:rsidRPr="009466BB">
        <w:rPr>
          <w:rFonts w:ascii="Avenir Roman" w:hAnsi="Avenir Roman"/>
        </w:rPr>
        <w:t>he public or the environment [20</w:t>
      </w:r>
      <w:r w:rsidRPr="009466BB">
        <w:rPr>
          <w:rFonts w:ascii="Avenir Roman" w:hAnsi="Avenir Roman"/>
        </w:rPr>
        <w:t>]</w:t>
      </w:r>
      <w:r w:rsidR="00324078" w:rsidRPr="009466BB">
        <w:rPr>
          <w:rFonts w:ascii="Avenir Roman" w:hAnsi="Avenir Roman"/>
        </w:rPr>
        <w:t>; Use safe sensors that generates less electromagnetic waves that affects human body.</w:t>
      </w:r>
    </w:p>
    <w:p w14:paraId="68BFDD26" w14:textId="41689DCB" w:rsidR="00324078" w:rsidRPr="009466BB" w:rsidRDefault="00324078"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t>to improve the understanding by individuals and society of the capabilities and societal implications of conventional and emerging technologies, including intelligent systems</w:t>
      </w:r>
      <w:r w:rsidR="008C2C05" w:rsidRPr="009466BB">
        <w:rPr>
          <w:rFonts w:ascii="Avenir Roman" w:hAnsi="Avenir Roman"/>
        </w:rPr>
        <w:t xml:space="preserve"> </w:t>
      </w:r>
      <w:r w:rsidR="001B2825" w:rsidRPr="009466BB">
        <w:rPr>
          <w:rFonts w:ascii="Avenir Roman" w:hAnsi="Avenir Roman"/>
        </w:rPr>
        <w:t>[20</w:t>
      </w:r>
      <w:r w:rsidRPr="009466BB">
        <w:rPr>
          <w:rFonts w:ascii="Avenir Roman" w:hAnsi="Avenir Roman"/>
        </w:rPr>
        <w:t xml:space="preserve">]; </w:t>
      </w:r>
      <w:r w:rsidR="008C2C05" w:rsidRPr="009466BB">
        <w:rPr>
          <w:rFonts w:ascii="Avenir Roman" w:hAnsi="Avenir Roman"/>
        </w:rPr>
        <w:t>creating awareness to encourage understanding of our device.</w:t>
      </w:r>
    </w:p>
    <w:p w14:paraId="414205E1" w14:textId="75A2D903" w:rsidR="008C2C05" w:rsidRPr="009466BB" w:rsidRDefault="008C2C05"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t>Respect the privacy of others</w:t>
      </w:r>
      <w:r w:rsidR="001B2825" w:rsidRPr="009466BB">
        <w:rPr>
          <w:rFonts w:ascii="Avenir Roman" w:hAnsi="Avenir Roman"/>
        </w:rPr>
        <w:t xml:space="preserve"> [21</w:t>
      </w:r>
      <w:r w:rsidRPr="009466BB">
        <w:rPr>
          <w:rFonts w:ascii="Avenir Roman" w:hAnsi="Avenir Roman"/>
        </w:rPr>
        <w:t>]; patient data gathered should not be used for other purpose and should not be exposed to public.</w:t>
      </w:r>
    </w:p>
    <w:p w14:paraId="655C3D20" w14:textId="77777777" w:rsidR="008C2C05" w:rsidRPr="009466BB" w:rsidRDefault="008C2C05" w:rsidP="0039366C">
      <w:pPr>
        <w:pStyle w:val="ListParagraph"/>
        <w:shd w:val="clear" w:color="auto" w:fill="FFFFFF"/>
        <w:spacing w:after="0"/>
        <w:ind w:left="1800"/>
        <w:rPr>
          <w:rFonts w:ascii="Avenir Roman" w:hAnsi="Avenir Roman"/>
        </w:rPr>
      </w:pPr>
    </w:p>
    <w:p w14:paraId="260533C6" w14:textId="77777777" w:rsidR="008A11FC" w:rsidRPr="009466BB" w:rsidRDefault="008A11FC" w:rsidP="0039366C">
      <w:pPr>
        <w:rPr>
          <w:rFonts w:ascii="Avenir Roman" w:hAnsi="Avenir Roman"/>
        </w:rPr>
      </w:pPr>
    </w:p>
    <w:p w14:paraId="4189E97F" w14:textId="0C8833EC" w:rsidR="00C87474" w:rsidRPr="009466BB" w:rsidRDefault="00382B31" w:rsidP="00D951E4">
      <w:pPr>
        <w:pStyle w:val="Heading2"/>
        <w:numPr>
          <w:ilvl w:val="1"/>
          <w:numId w:val="6"/>
        </w:numPr>
        <w:spacing w:before="240" w:after="240"/>
        <w:rPr>
          <w:rFonts w:ascii="Avenir Roman" w:hAnsi="Avenir Roman"/>
          <w:color w:val="365F91" w:themeColor="accent1" w:themeShade="BF"/>
        </w:rPr>
      </w:pPr>
      <w:r w:rsidRPr="009466BB">
        <w:rPr>
          <w:rFonts w:ascii="Avenir Roman" w:hAnsi="Avenir Roman"/>
          <w:color w:val="365F91" w:themeColor="accent1" w:themeShade="BF"/>
        </w:rPr>
        <w:t xml:space="preserve"> </w:t>
      </w:r>
      <w:r w:rsidR="00D40525" w:rsidRPr="009466BB">
        <w:rPr>
          <w:rFonts w:ascii="Avenir Roman" w:hAnsi="Avenir Roman"/>
          <w:color w:val="365F91" w:themeColor="accent1" w:themeShade="BF"/>
        </w:rPr>
        <w:t xml:space="preserve"> </w:t>
      </w:r>
      <w:bookmarkStart w:id="43" w:name="_Toc516596854"/>
      <w:r w:rsidR="00D40525" w:rsidRPr="009466BB">
        <w:rPr>
          <w:rFonts w:ascii="Avenir Roman" w:hAnsi="Avenir Roman"/>
          <w:color w:val="365F91" w:themeColor="accent1" w:themeShade="BF"/>
        </w:rPr>
        <w:t>Assumptions</w:t>
      </w:r>
      <w:bookmarkEnd w:id="43"/>
    </w:p>
    <w:p w14:paraId="27D6FE93" w14:textId="175ADFF2" w:rsidR="00C87474" w:rsidRPr="00D951E4" w:rsidRDefault="00C87474" w:rsidP="00D951E4">
      <w:pPr>
        <w:pStyle w:val="ListParagraph"/>
        <w:numPr>
          <w:ilvl w:val="1"/>
          <w:numId w:val="44"/>
        </w:numPr>
        <w:rPr>
          <w:rFonts w:ascii="Avenir Roman" w:hAnsi="Avenir Roman"/>
        </w:rPr>
      </w:pPr>
      <w:r w:rsidRPr="00D951E4">
        <w:rPr>
          <w:rFonts w:ascii="Avenir Roman" w:hAnsi="Avenir Roman"/>
        </w:rPr>
        <w:t xml:space="preserve">Patient should follow the instructions </w:t>
      </w:r>
      <w:r w:rsidR="00716D91" w:rsidRPr="00D951E4">
        <w:rPr>
          <w:rFonts w:ascii="Avenir Roman" w:hAnsi="Avenir Roman"/>
        </w:rPr>
        <w:t xml:space="preserve">of </w:t>
      </w:r>
      <w:r w:rsidRPr="00D951E4">
        <w:rPr>
          <w:rFonts w:ascii="Avenir Roman" w:hAnsi="Avenir Roman"/>
        </w:rPr>
        <w:t>us</w:t>
      </w:r>
      <w:r w:rsidR="00716D91" w:rsidRPr="00D951E4">
        <w:rPr>
          <w:rFonts w:ascii="Avenir Roman" w:hAnsi="Avenir Roman"/>
        </w:rPr>
        <w:t>ing</w:t>
      </w:r>
      <w:r w:rsidRPr="00D951E4">
        <w:rPr>
          <w:rFonts w:ascii="Avenir Roman" w:hAnsi="Avenir Roman"/>
        </w:rPr>
        <w:t xml:space="preserve"> device to get accurate data.</w:t>
      </w:r>
    </w:p>
    <w:p w14:paraId="6E3FC7F1" w14:textId="144E0F26" w:rsidR="004C58B4" w:rsidRPr="00D951E4" w:rsidRDefault="00C87474" w:rsidP="00D951E4">
      <w:pPr>
        <w:pStyle w:val="ListParagraph"/>
        <w:numPr>
          <w:ilvl w:val="1"/>
          <w:numId w:val="44"/>
        </w:numPr>
        <w:rPr>
          <w:rFonts w:ascii="Avenir Roman" w:hAnsi="Avenir Roman"/>
        </w:rPr>
      </w:pPr>
      <w:r w:rsidRPr="00D951E4">
        <w:rPr>
          <w:rFonts w:ascii="Avenir Roman" w:hAnsi="Avenir Roman"/>
        </w:rPr>
        <w:t>Patient must have the</w:t>
      </w:r>
      <w:r w:rsidR="004C58B4" w:rsidRPr="00D951E4">
        <w:rPr>
          <w:rFonts w:ascii="Avenir Roman" w:hAnsi="Avenir Roman"/>
        </w:rPr>
        <w:t xml:space="preserve"> android phone to use the</w:t>
      </w:r>
      <w:r w:rsidRPr="00D951E4">
        <w:rPr>
          <w:rFonts w:ascii="Avenir Roman" w:hAnsi="Avenir Roman"/>
        </w:rPr>
        <w:t xml:space="preserve"> mobile application</w:t>
      </w:r>
      <w:r w:rsidR="004C58B4" w:rsidRPr="00D951E4">
        <w:rPr>
          <w:rFonts w:ascii="Avenir Roman" w:hAnsi="Avenir Roman"/>
        </w:rPr>
        <w:t xml:space="preserve"> and </w:t>
      </w:r>
      <w:r w:rsidRPr="00D951E4">
        <w:rPr>
          <w:rFonts w:ascii="Avenir Roman" w:hAnsi="Avenir Roman"/>
        </w:rPr>
        <w:t>receive the data</w:t>
      </w:r>
      <w:r w:rsidR="004C58B4" w:rsidRPr="00D951E4">
        <w:rPr>
          <w:rFonts w:ascii="Avenir Roman" w:hAnsi="Avenir Roman"/>
        </w:rPr>
        <w:t xml:space="preserve"> from</w:t>
      </w:r>
      <w:r w:rsidRPr="00D951E4">
        <w:rPr>
          <w:rFonts w:ascii="Avenir Roman" w:hAnsi="Avenir Roman"/>
        </w:rPr>
        <w:t xml:space="preserve"> device. </w:t>
      </w:r>
    </w:p>
    <w:p w14:paraId="1F618FBF" w14:textId="6ECDAF9C" w:rsidR="00C87474" w:rsidRPr="00D951E4" w:rsidRDefault="004C58B4" w:rsidP="00D951E4">
      <w:pPr>
        <w:pStyle w:val="ListParagraph"/>
        <w:numPr>
          <w:ilvl w:val="1"/>
          <w:numId w:val="44"/>
        </w:numPr>
        <w:rPr>
          <w:rFonts w:ascii="Avenir Roman" w:hAnsi="Avenir Roman"/>
        </w:rPr>
      </w:pPr>
      <w:r w:rsidRPr="00D951E4">
        <w:rPr>
          <w:rFonts w:ascii="Avenir Roman" w:hAnsi="Avenir Roman"/>
        </w:rPr>
        <w:t xml:space="preserve">Wi-Fi should be available all the time to </w:t>
      </w:r>
      <w:r w:rsidR="00364E61" w:rsidRPr="00D951E4">
        <w:rPr>
          <w:rFonts w:ascii="Avenir Roman" w:hAnsi="Avenir Roman"/>
        </w:rPr>
        <w:t>transfer</w:t>
      </w:r>
      <w:r w:rsidRPr="00D951E4">
        <w:rPr>
          <w:rFonts w:ascii="Avenir Roman" w:hAnsi="Avenir Roman"/>
        </w:rPr>
        <w:t xml:space="preserve"> the data.</w:t>
      </w:r>
    </w:p>
    <w:p w14:paraId="4E4CA0EC" w14:textId="2CAB4E0B" w:rsidR="00364E61" w:rsidRPr="00D951E4" w:rsidRDefault="00C90EA8" w:rsidP="00D951E4">
      <w:pPr>
        <w:pStyle w:val="ListParagraph"/>
        <w:numPr>
          <w:ilvl w:val="1"/>
          <w:numId w:val="44"/>
        </w:numPr>
        <w:rPr>
          <w:rFonts w:ascii="Avenir Roman" w:hAnsi="Avenir Roman"/>
        </w:rPr>
      </w:pPr>
      <w:r w:rsidRPr="00D951E4">
        <w:rPr>
          <w:rFonts w:ascii="Avenir Roman" w:hAnsi="Avenir Roman"/>
        </w:rPr>
        <w:t xml:space="preserve">Doctor </w:t>
      </w:r>
      <w:r w:rsidR="003B1E03" w:rsidRPr="00D951E4">
        <w:rPr>
          <w:rFonts w:ascii="Avenir Roman" w:hAnsi="Avenir Roman"/>
        </w:rPr>
        <w:t>should be</w:t>
      </w:r>
      <w:r w:rsidRPr="00D951E4">
        <w:rPr>
          <w:rFonts w:ascii="Avenir Roman" w:hAnsi="Avenir Roman"/>
        </w:rPr>
        <w:t xml:space="preserve"> </w:t>
      </w:r>
      <w:r w:rsidR="003B1E03" w:rsidRPr="00D951E4">
        <w:rPr>
          <w:rFonts w:ascii="Avenir Roman" w:hAnsi="Avenir Roman"/>
        </w:rPr>
        <w:t>able to see the history data of the patient.</w:t>
      </w:r>
    </w:p>
    <w:p w14:paraId="602601FE" w14:textId="4C848FEE" w:rsidR="003B1E03" w:rsidRPr="00D951E4" w:rsidRDefault="003B1E03" w:rsidP="00D951E4">
      <w:pPr>
        <w:pStyle w:val="ListParagraph"/>
        <w:numPr>
          <w:ilvl w:val="1"/>
          <w:numId w:val="44"/>
        </w:numPr>
        <w:rPr>
          <w:rFonts w:ascii="Avenir Roman" w:hAnsi="Avenir Roman"/>
        </w:rPr>
      </w:pPr>
      <w:r w:rsidRPr="00D951E4">
        <w:rPr>
          <w:rFonts w:ascii="Avenir Roman" w:hAnsi="Avenir Roman"/>
        </w:rPr>
        <w:t xml:space="preserve">Doctor must receive notification if there is any abnormality in the </w:t>
      </w:r>
      <w:r w:rsidR="004E23A1" w:rsidRPr="00D951E4">
        <w:rPr>
          <w:rFonts w:ascii="Avenir Roman" w:hAnsi="Avenir Roman"/>
        </w:rPr>
        <w:t>real-time</w:t>
      </w:r>
      <w:r w:rsidRPr="00D951E4">
        <w:rPr>
          <w:rFonts w:ascii="Avenir Roman" w:hAnsi="Avenir Roman"/>
        </w:rPr>
        <w:t xml:space="preserve"> data.</w:t>
      </w:r>
    </w:p>
    <w:p w14:paraId="3D2CD2F5" w14:textId="2B254394" w:rsidR="002076E3" w:rsidRPr="00D951E4" w:rsidRDefault="002076E3" w:rsidP="00D951E4">
      <w:pPr>
        <w:pStyle w:val="ListParagraph"/>
        <w:numPr>
          <w:ilvl w:val="1"/>
          <w:numId w:val="44"/>
        </w:numPr>
        <w:rPr>
          <w:rFonts w:ascii="Avenir Roman" w:hAnsi="Avenir Roman"/>
        </w:rPr>
      </w:pPr>
      <w:r w:rsidRPr="00D951E4">
        <w:rPr>
          <w:rFonts w:ascii="Avenir Roman" w:hAnsi="Avenir Roman"/>
        </w:rPr>
        <w:t xml:space="preserve">Mobile application should be easy to use. </w:t>
      </w:r>
    </w:p>
    <w:p w14:paraId="4F9E3D69" w14:textId="04A6CB47" w:rsidR="003D6C13" w:rsidRPr="009466BB" w:rsidRDefault="003D6C13" w:rsidP="0039366C">
      <w:pPr>
        <w:pStyle w:val="ListParagraph"/>
        <w:ind w:left="1800"/>
        <w:rPr>
          <w:rFonts w:ascii="Avenir Roman" w:hAnsi="Avenir Roman"/>
        </w:rPr>
      </w:pPr>
    </w:p>
    <w:p w14:paraId="0DD10603" w14:textId="3FD796F3" w:rsidR="003D6C13" w:rsidRPr="009466BB" w:rsidRDefault="003D6C13" w:rsidP="0039366C">
      <w:pPr>
        <w:pStyle w:val="ListParagraph"/>
        <w:ind w:left="1800"/>
        <w:rPr>
          <w:rFonts w:ascii="Avenir Roman" w:hAnsi="Avenir Roman"/>
        </w:rPr>
      </w:pPr>
    </w:p>
    <w:p w14:paraId="4CC6B0F5" w14:textId="67B200BE" w:rsidR="003D6C13" w:rsidRPr="009466BB" w:rsidRDefault="003D6C13" w:rsidP="0039366C">
      <w:pPr>
        <w:pStyle w:val="ListParagraph"/>
        <w:ind w:left="1800"/>
        <w:rPr>
          <w:rFonts w:ascii="Avenir Roman" w:hAnsi="Avenir Roman"/>
        </w:rPr>
      </w:pPr>
    </w:p>
    <w:p w14:paraId="32D36E83" w14:textId="74436A3C" w:rsidR="00760C9E" w:rsidRPr="009466BB" w:rsidRDefault="00760C9E" w:rsidP="0039366C">
      <w:pPr>
        <w:pStyle w:val="ListParagraph"/>
        <w:ind w:left="1800"/>
        <w:rPr>
          <w:rFonts w:ascii="Avenir Roman" w:hAnsi="Avenir Roman"/>
        </w:rPr>
      </w:pPr>
    </w:p>
    <w:p w14:paraId="594F670C" w14:textId="77777777" w:rsidR="00760C9E" w:rsidRPr="009466BB" w:rsidRDefault="00760C9E" w:rsidP="0039366C">
      <w:pPr>
        <w:pStyle w:val="ListParagraph"/>
        <w:ind w:left="1800"/>
        <w:rPr>
          <w:rFonts w:ascii="Avenir Roman" w:hAnsi="Avenir Roman"/>
        </w:rPr>
      </w:pPr>
    </w:p>
    <w:p w14:paraId="475CA811" w14:textId="256DFFC9" w:rsidR="00EF3A1A" w:rsidRPr="009466BB" w:rsidRDefault="00D40525" w:rsidP="00D951E4">
      <w:pPr>
        <w:pStyle w:val="Heading1"/>
        <w:numPr>
          <w:ilvl w:val="0"/>
          <w:numId w:val="6"/>
        </w:numPr>
        <w:spacing w:before="480" w:after="240"/>
        <w:rPr>
          <w:rFonts w:ascii="Avenir Roman" w:hAnsi="Avenir Roman"/>
          <w:b/>
          <w:bCs/>
        </w:rPr>
      </w:pPr>
      <w:bookmarkStart w:id="44" w:name="_Toc516596855"/>
      <w:r w:rsidRPr="009466BB">
        <w:rPr>
          <w:rFonts w:ascii="Avenir Roman" w:hAnsi="Avenir Roman"/>
          <w:b/>
          <w:bCs/>
        </w:rPr>
        <w:t>Proposed solution</w:t>
      </w:r>
      <w:bookmarkEnd w:id="44"/>
    </w:p>
    <w:p w14:paraId="5B573A01" w14:textId="6523D888" w:rsidR="00D40525"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45" w:name="_Toc274166454"/>
      <w:bookmarkStart w:id="46" w:name="_Toc516596856"/>
      <w:r w:rsidRPr="009466BB">
        <w:rPr>
          <w:rFonts w:ascii="Avenir Roman" w:hAnsi="Avenir Roman"/>
          <w:color w:val="365F91" w:themeColor="accent1" w:themeShade="BF"/>
        </w:rPr>
        <w:t>Solution overview</w:t>
      </w:r>
      <w:bookmarkEnd w:id="45"/>
      <w:bookmarkEnd w:id="46"/>
    </w:p>
    <w:p w14:paraId="0959D851" w14:textId="372624A5" w:rsidR="002648A9" w:rsidRPr="00E731A5" w:rsidRDefault="00E731A5" w:rsidP="00E731A5">
      <w:pPr>
        <w:rPr>
          <w:rFonts w:ascii="Avenir Roman" w:hAnsi="Avenir Roman"/>
        </w:rPr>
      </w:pPr>
      <w:r>
        <w:rPr>
          <w:rFonts w:ascii="Avenir Roman" w:hAnsi="Avenir Roman"/>
        </w:rPr>
        <w:t>Figure16 is showing the</w:t>
      </w:r>
      <w:r w:rsidR="002648A9" w:rsidRPr="00E731A5">
        <w:rPr>
          <w:rFonts w:ascii="Avenir Roman" w:hAnsi="Avenir Roman"/>
        </w:rPr>
        <w:t xml:space="preserve"> high-level architecture of our system. Which describe the detailed solutions and divided in to three major parts: Hardware side, communication (secured and non-secured) and Firebase cloud.</w:t>
      </w:r>
    </w:p>
    <w:p w14:paraId="56CC52B9" w14:textId="77777777" w:rsidR="002648A9" w:rsidRDefault="002648A9" w:rsidP="00E731A5">
      <w:pPr>
        <w:keepNext/>
      </w:pPr>
      <w:r w:rsidRPr="009466BB">
        <w:rPr>
          <w:noProof/>
        </w:rPr>
        <w:drawing>
          <wp:inline distT="0" distB="0" distL="0" distR="0" wp14:anchorId="2BDF23AC" wp14:editId="2A683874">
            <wp:extent cx="5334000" cy="533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gh-level-ar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4835" cy="5334835"/>
                    </a:xfrm>
                    <a:prstGeom prst="rect">
                      <a:avLst/>
                    </a:prstGeom>
                  </pic:spPr>
                </pic:pic>
              </a:graphicData>
            </a:graphic>
          </wp:inline>
        </w:drawing>
      </w:r>
    </w:p>
    <w:p w14:paraId="08E42CF6" w14:textId="77777777" w:rsidR="002648A9" w:rsidRPr="00E731A5" w:rsidRDefault="002648A9" w:rsidP="00E731A5">
      <w:pPr>
        <w:pStyle w:val="Caption"/>
        <w:jc w:val="center"/>
        <w:rPr>
          <w:rFonts w:ascii="Avenir Roman" w:hAnsi="Avenir Roman"/>
        </w:rPr>
      </w:pPr>
      <w:r w:rsidRPr="00E731A5">
        <w:rPr>
          <w:rFonts w:ascii="Avenir Roman" w:hAnsi="Avenir Roman"/>
        </w:rPr>
        <w:t xml:space="preserve">Figure </w:t>
      </w:r>
      <w:r w:rsidRPr="00E731A5">
        <w:rPr>
          <w:rFonts w:ascii="Avenir Roman" w:hAnsi="Avenir Roman"/>
        </w:rPr>
        <w:fldChar w:fldCharType="begin"/>
      </w:r>
      <w:r w:rsidRPr="00E731A5">
        <w:rPr>
          <w:rFonts w:ascii="Avenir Roman" w:hAnsi="Avenir Roman"/>
        </w:rPr>
        <w:instrText xml:space="preserve"> SEQ Figure \* ARABIC </w:instrText>
      </w:r>
      <w:r w:rsidRPr="00E731A5">
        <w:rPr>
          <w:rFonts w:ascii="Avenir Roman" w:hAnsi="Avenir Roman"/>
        </w:rPr>
        <w:fldChar w:fldCharType="separate"/>
      </w:r>
      <w:r w:rsidRPr="00E731A5">
        <w:rPr>
          <w:rFonts w:ascii="Avenir Roman" w:hAnsi="Avenir Roman"/>
        </w:rPr>
        <w:t>16</w:t>
      </w:r>
      <w:r w:rsidRPr="00E731A5">
        <w:rPr>
          <w:rFonts w:ascii="Avenir Roman" w:hAnsi="Avenir Roman"/>
        </w:rPr>
        <w:fldChar w:fldCharType="end"/>
      </w:r>
      <w:r w:rsidRPr="00E731A5">
        <w:rPr>
          <w:rFonts w:ascii="Avenir Roman" w:hAnsi="Avenir Roman"/>
        </w:rPr>
        <w:t>:</w:t>
      </w:r>
      <w:r w:rsidRPr="002648A9">
        <w:rPr>
          <w:rFonts w:ascii="Avenir Roman" w:hAnsi="Avenir Roman"/>
        </w:rPr>
        <w:t xml:space="preserve"> High Level Architecture</w:t>
      </w:r>
    </w:p>
    <w:p w14:paraId="1AD23069" w14:textId="77777777" w:rsidR="002648A9" w:rsidRPr="00E731A5" w:rsidRDefault="002648A9" w:rsidP="00E731A5"/>
    <w:p w14:paraId="63483A3A" w14:textId="565431B5" w:rsidR="005512A0" w:rsidRPr="00E731A5" w:rsidRDefault="00E731A5" w:rsidP="00E731A5">
      <w:r>
        <w:t>T</w:t>
      </w:r>
      <w:r w:rsidRPr="00E731A5">
        <w:t xml:space="preserve">he </w:t>
      </w:r>
      <w:r w:rsidR="005512A0" w:rsidRPr="00E731A5">
        <w:t>solution design of our system</w:t>
      </w:r>
      <w:r>
        <w:t xml:space="preserve"> </w:t>
      </w:r>
      <w:r w:rsidR="005512A0" w:rsidRPr="00E731A5">
        <w:t xml:space="preserve">is divided into two major parts: hardware solution and software solution. </w:t>
      </w:r>
    </w:p>
    <w:p w14:paraId="64EEA24D"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hardware solution will be consisting of E-Health sensors connected to the microcontroller, in this case using the Arduino, through My-signals hardware shield. Moreover, a Wi-Fi microcontroller will be used to transfer data from the Arduino to cloud database.  </w:t>
      </w:r>
    </w:p>
    <w:p w14:paraId="31D55F02"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In the other hand, the software solution will be composed of a mobile app and cloud service. The mobile app will be build using Android Studio and cloud service for data manipulation and online database using Firebase.</w:t>
      </w:r>
    </w:p>
    <w:p w14:paraId="61AA8CF1"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The solution will include three sub-system designs:</w:t>
      </w:r>
    </w:p>
    <w:p w14:paraId="66EDE2C0"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t>Sensors that will read patient’s data and transfer it through the Arduino</w:t>
      </w:r>
    </w:p>
    <w:p w14:paraId="4F20BA7D"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Cloud and interfacing API’s. </w:t>
      </w:r>
    </w:p>
    <w:p w14:paraId="359F25FA"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End-Device; a smartphone with UI application. </w:t>
      </w:r>
    </w:p>
    <w:p w14:paraId="3580B61F" w14:textId="77777777" w:rsidR="005512A0" w:rsidRPr="009466BB" w:rsidRDefault="005512A0" w:rsidP="0039366C">
      <w:pPr>
        <w:ind w:left="720"/>
        <w:rPr>
          <w:rFonts w:ascii="Avenir Roman" w:eastAsia="Times New Roman" w:hAnsi="Avenir Roman" w:cs="Times New Roman"/>
          <w:color w:val="000000"/>
        </w:rPr>
      </w:pPr>
    </w:p>
    <w:p w14:paraId="25D795FC"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Our system design can be used by heart failure patients. The heart failure patients can use the device as a daily checkup to detect any abnormalities.  </w:t>
      </w:r>
    </w:p>
    <w:p w14:paraId="5AA1AC67" w14:textId="44B639C4"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system will start when the patient uses the device to take the measurements of </w:t>
      </w:r>
      <w:r w:rsidR="00146790" w:rsidRPr="009466BB">
        <w:rPr>
          <w:rFonts w:ascii="Avenir Roman" w:eastAsia="Times New Roman" w:hAnsi="Avenir Roman" w:cs="Times New Roman"/>
          <w:color w:val="000000"/>
        </w:rPr>
        <w:t xml:space="preserve">body </w:t>
      </w:r>
      <w:r w:rsidRPr="009466BB">
        <w:rPr>
          <w:rFonts w:ascii="Avenir Roman" w:eastAsia="Times New Roman" w:hAnsi="Avenir Roman" w:cs="Times New Roman"/>
          <w:color w:val="000000"/>
        </w:rPr>
        <w:t xml:space="preserve">temperature, blood oxygen and blood pressure. Then, the device will send the measured data to the database in the cloud, and at the same time the data is received at the patient’s mobile app. Based on the real and historical data that is obtained from the cloud database, the doctor will be notified if there is any abnormality or irregularity. Indeed, the patient data is encrypted between mobile app and the cloud, where all the patient data will be stored in the cloud database. In the doctor side, the data will be </w:t>
      </w:r>
      <w:proofErr w:type="gramStart"/>
      <w:r w:rsidRPr="009466BB">
        <w:rPr>
          <w:rFonts w:ascii="Avenir Roman" w:eastAsia="Times New Roman" w:hAnsi="Avenir Roman" w:cs="Times New Roman"/>
          <w:color w:val="000000"/>
        </w:rPr>
        <w:t>fetch</w:t>
      </w:r>
      <w:proofErr w:type="gramEnd"/>
      <w:r w:rsidRPr="009466BB">
        <w:rPr>
          <w:rFonts w:ascii="Avenir Roman" w:eastAsia="Times New Roman" w:hAnsi="Avenir Roman" w:cs="Times New Roman"/>
          <w:color w:val="000000"/>
        </w:rPr>
        <w:t xml:space="preserve"> from the cloud and display on the</w:t>
      </w:r>
      <w:r w:rsidR="00D12044" w:rsidRPr="009466BB">
        <w:rPr>
          <w:rFonts w:ascii="Avenir Roman" w:eastAsia="Times New Roman" w:hAnsi="Avenir Roman" w:cs="Times New Roman"/>
          <w:color w:val="000000"/>
        </w:rPr>
        <w:t xml:space="preserve"> mobile app</w:t>
      </w:r>
      <w:r w:rsidRPr="009466BB">
        <w:rPr>
          <w:rFonts w:ascii="Avenir Roman" w:eastAsia="Times New Roman" w:hAnsi="Avenir Roman" w:cs="Times New Roman"/>
          <w:color w:val="000000"/>
        </w:rPr>
        <w:t>.</w:t>
      </w:r>
    </w:p>
    <w:p w14:paraId="075FCCAE" w14:textId="4EBA67D8"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The team approached a cardio specialist with many questions to assess the applicability of the system and to verify i</w:t>
      </w:r>
      <w:r w:rsidR="002000DB" w:rsidRPr="009466BB">
        <w:rPr>
          <w:rFonts w:ascii="Avenir Roman" w:eastAsia="Times New Roman" w:hAnsi="Avenir Roman" w:cs="Times New Roman"/>
          <w:color w:val="000000"/>
        </w:rPr>
        <w:t xml:space="preserve">ts functionalities. Dr. Waleed </w:t>
      </w:r>
      <w:r w:rsidR="00B94059" w:rsidRPr="009466BB">
        <w:rPr>
          <w:rFonts w:ascii="Avenir Roman" w:eastAsia="Times New Roman" w:hAnsi="Avenir Roman" w:cs="Times New Roman"/>
          <w:color w:val="000000"/>
        </w:rPr>
        <w:t>Khaled</w:t>
      </w:r>
      <w:r w:rsidRPr="009466BB">
        <w:rPr>
          <w:rFonts w:ascii="Avenir Roman" w:eastAsia="Times New Roman" w:hAnsi="Avenir Roman" w:cs="Times New Roman"/>
          <w:color w:val="000000"/>
        </w:rPr>
        <w:t xml:space="preserve">, who is a cardia specialist working in Hamad Hospital, has given the team great advices and discussed many scenarios related patients with hard failure occurring in the real situations. Based on the interview happened with Dr. Waleed </w:t>
      </w:r>
      <w:r w:rsidR="00D12044" w:rsidRPr="009466BB">
        <w:rPr>
          <w:rFonts w:ascii="Avenir Roman" w:eastAsia="Times New Roman" w:hAnsi="Avenir Roman" w:cs="Times New Roman"/>
          <w:color w:val="000000"/>
        </w:rPr>
        <w:t xml:space="preserve">Khaled </w:t>
      </w:r>
      <w:r w:rsidRPr="009466BB">
        <w:rPr>
          <w:rFonts w:ascii="Avenir Roman" w:eastAsia="Times New Roman" w:hAnsi="Avenir Roman" w:cs="Times New Roman"/>
          <w:color w:val="000000"/>
        </w:rPr>
        <w:t>some changes arise on our system’s solution. The outcome of the interview with the changes summarized as follows:</w:t>
      </w:r>
    </w:p>
    <w:p w14:paraId="013BD9D9" w14:textId="77777777"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vital signs we are measuring are important parameters (Body temperature, SPO2, and Blood pressure) for heart failure patients, they need to use these sensors every day morning so they need periodic checkups. Additional important parameter is needed which is the patient’s weight. For heart failure patients, this parameter </w:t>
      </w:r>
      <w:proofErr w:type="gramStart"/>
      <w:r w:rsidRPr="009466BB">
        <w:rPr>
          <w:rFonts w:ascii="Avenir Roman" w:eastAsia="Times New Roman" w:hAnsi="Avenir Roman" w:cs="Times New Roman"/>
          <w:color w:val="000000"/>
        </w:rPr>
        <w:t>need</w:t>
      </w:r>
      <w:proofErr w:type="gramEnd"/>
      <w:r w:rsidRPr="009466BB">
        <w:rPr>
          <w:rFonts w:ascii="Avenir Roman" w:eastAsia="Times New Roman" w:hAnsi="Avenir Roman" w:cs="Times New Roman"/>
          <w:color w:val="000000"/>
        </w:rPr>
        <w:t xml:space="preserve"> to be tracking every day to avoid fluid in the lungs and legs. </w:t>
      </w:r>
    </w:p>
    <w:p w14:paraId="70211ADE" w14:textId="0C56B4E3"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For data processing in the cloud, the system should compare the patient weight with the weight value taken the day </w:t>
      </w:r>
      <w:proofErr w:type="gramStart"/>
      <w:r w:rsidRPr="009466BB">
        <w:rPr>
          <w:rFonts w:ascii="Avenir Roman" w:eastAsia="Times New Roman" w:hAnsi="Avenir Roman" w:cs="Times New Roman"/>
          <w:color w:val="000000"/>
        </w:rPr>
        <w:t>before, and</w:t>
      </w:r>
      <w:proofErr w:type="gramEnd"/>
      <w:r w:rsidRPr="009466BB">
        <w:rPr>
          <w:rFonts w:ascii="Avenir Roman" w:eastAsia="Times New Roman" w:hAnsi="Avenir Roman" w:cs="Times New Roman"/>
          <w:color w:val="000000"/>
        </w:rPr>
        <w:t xml:space="preserve"> send notification to the doctor with all vital signs readings of that date if there is increase in the weight by 0.5Kg or more. If the weight </w:t>
      </w:r>
      <w:r w:rsidR="00227E5B" w:rsidRPr="009466BB">
        <w:rPr>
          <w:rFonts w:ascii="Avenir Roman" w:eastAsia="Times New Roman" w:hAnsi="Avenir Roman" w:cs="Times New Roman"/>
          <w:color w:val="000000"/>
        </w:rPr>
        <w:t>decreases</w:t>
      </w:r>
      <w:r w:rsidRPr="009466BB">
        <w:rPr>
          <w:rFonts w:ascii="Avenir Roman" w:eastAsia="Times New Roman" w:hAnsi="Avenir Roman" w:cs="Times New Roman"/>
          <w:color w:val="000000"/>
        </w:rPr>
        <w:t xml:space="preserve"> or stay</w:t>
      </w:r>
      <w:r w:rsidR="0055192F">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the same</w:t>
      </w:r>
      <w:r w:rsidR="0055192F">
        <w:rPr>
          <w:rFonts w:ascii="Avenir Roman" w:eastAsia="Times New Roman" w:hAnsi="Avenir Roman" w:cs="Times New Roman"/>
          <w:color w:val="000000"/>
        </w:rPr>
        <w:t>, it</w:t>
      </w:r>
      <w:r w:rsidRPr="009466BB">
        <w:rPr>
          <w:rFonts w:ascii="Avenir Roman" w:eastAsia="Times New Roman" w:hAnsi="Avenir Roman" w:cs="Times New Roman"/>
          <w:color w:val="000000"/>
        </w:rPr>
        <w:t xml:space="preserve"> mean</w:t>
      </w:r>
      <w:r w:rsidR="0055192F">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that patient </w:t>
      </w:r>
      <w:r w:rsidR="00D12044" w:rsidRPr="009466BB">
        <w:rPr>
          <w:rFonts w:ascii="Avenir Roman" w:eastAsia="Times New Roman" w:hAnsi="Avenir Roman" w:cs="Times New Roman"/>
          <w:color w:val="000000"/>
        </w:rPr>
        <w:t xml:space="preserve">is </w:t>
      </w:r>
      <w:r w:rsidRPr="009466BB">
        <w:rPr>
          <w:rFonts w:ascii="Avenir Roman" w:eastAsia="Times New Roman" w:hAnsi="Avenir Roman" w:cs="Times New Roman"/>
          <w:color w:val="000000"/>
        </w:rPr>
        <w:t xml:space="preserve">in normal state.  </w:t>
      </w:r>
    </w:p>
    <w:p w14:paraId="4110A9F7" w14:textId="4B5AFDD2"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data processing of the other vital signs (Body temperature, SPO2, and Blood pressure) is just comparing the value with abnormality thresholding </w:t>
      </w:r>
      <w:r w:rsidR="00D12044" w:rsidRPr="009466BB">
        <w:rPr>
          <w:rFonts w:ascii="Avenir Roman" w:eastAsia="Times New Roman" w:hAnsi="Avenir Roman" w:cs="Times New Roman"/>
          <w:color w:val="000000"/>
        </w:rPr>
        <w:t>range</w:t>
      </w:r>
      <w:r w:rsidRPr="009466BB">
        <w:rPr>
          <w:rFonts w:ascii="Avenir Roman" w:eastAsia="Times New Roman" w:hAnsi="Avenir Roman" w:cs="Times New Roman"/>
          <w:color w:val="000000"/>
        </w:rPr>
        <w:t xml:space="preserve">, if any abnormality occurs send notification to the doctor with all vital </w:t>
      </w:r>
      <w:proofErr w:type="gramStart"/>
      <w:r w:rsidRPr="009466BB">
        <w:rPr>
          <w:rFonts w:ascii="Avenir Roman" w:eastAsia="Times New Roman" w:hAnsi="Avenir Roman" w:cs="Times New Roman"/>
          <w:color w:val="000000"/>
        </w:rPr>
        <w:t>signs</w:t>
      </w:r>
      <w:proofErr w:type="gramEnd"/>
      <w:r w:rsidRPr="009466BB">
        <w:rPr>
          <w:rFonts w:ascii="Avenir Roman" w:eastAsia="Times New Roman" w:hAnsi="Avenir Roman" w:cs="Times New Roman"/>
          <w:color w:val="000000"/>
        </w:rPr>
        <w:t xml:space="preserve"> readings of that date. Refer to the appendix for more information about the interview.                                   </w:t>
      </w:r>
    </w:p>
    <w:p w14:paraId="37553CBA" w14:textId="448BCD38" w:rsidR="005512A0" w:rsidRPr="009466BB" w:rsidRDefault="005512A0" w:rsidP="0055192F">
      <w:pPr>
        <w:ind w:left="720"/>
        <w:rPr>
          <w:rFonts w:ascii="Avenir Roman" w:eastAsiaTheme="minorEastAsia" w:hAnsi="Avenir Roman" w:cstheme="minorHAnsi"/>
        </w:rPr>
      </w:pPr>
      <w:r w:rsidRPr="009466BB">
        <w:rPr>
          <w:rFonts w:ascii="Avenir Roman" w:eastAsia="Times New Roman" w:hAnsi="Avenir Roman" w:cs="Times New Roman"/>
          <w:color w:val="000000"/>
        </w:rPr>
        <w:t xml:space="preserve">Finally, since our system is a mobile cloud computing-based application the issue of security arises as discussed in section 2.1.1. </w:t>
      </w:r>
      <w:r w:rsidRPr="009466BB">
        <w:rPr>
          <w:rFonts w:ascii="Avenir Roman" w:eastAsiaTheme="minorEastAsia" w:hAnsi="Avenir Roman" w:cstheme="minorHAnsi"/>
        </w:rPr>
        <w:t xml:space="preserve">A secure application implements confidentiality, integrity, and authenticity. Communication of our E-health system is composed of: (1) communication between the E-health sensors and Arduino (direct connection, no security issue here), (2) from Arduino to firebase cloud, (3) from firebase cloud to mobile and (4) from </w:t>
      </w:r>
      <w:r w:rsidR="00D12044" w:rsidRPr="009466BB">
        <w:rPr>
          <w:rFonts w:ascii="Avenir Roman" w:eastAsiaTheme="minorEastAsia" w:hAnsi="Avenir Roman" w:cstheme="minorHAnsi"/>
        </w:rPr>
        <w:t xml:space="preserve">firebase </w:t>
      </w:r>
      <w:r w:rsidRPr="009466BB">
        <w:rPr>
          <w:rFonts w:ascii="Avenir Roman" w:eastAsiaTheme="minorEastAsia" w:hAnsi="Avenir Roman" w:cstheme="minorHAnsi"/>
        </w:rPr>
        <w:t xml:space="preserve">cloud to the doctor side (wireless connection). </w:t>
      </w:r>
    </w:p>
    <w:p w14:paraId="5C0776CC" w14:textId="77777777" w:rsidR="005512A0" w:rsidRPr="009466BB" w:rsidRDefault="005512A0" w:rsidP="0039366C">
      <w:pPr>
        <w:ind w:left="720"/>
        <w:rPr>
          <w:rFonts w:ascii="Avenir Roman" w:eastAsiaTheme="minorEastAsia" w:hAnsi="Avenir Roman" w:cstheme="minorHAnsi"/>
        </w:rPr>
      </w:pPr>
      <w:r w:rsidRPr="009466BB">
        <w:rPr>
          <w:rFonts w:ascii="Avenir Roman" w:eastAsiaTheme="minorEastAsia" w:hAnsi="Avenir Roman" w:cstheme="minorHAnsi"/>
        </w:rPr>
        <w:t>Security measures need to be implemented at the application as well as network layer, since network level security measures alone are not enough for end-to-end security.  In our IoT health application, data goes through following stages:</w:t>
      </w:r>
    </w:p>
    <w:p w14:paraId="25655809" w14:textId="77777777" w:rsidR="005512A0" w:rsidRPr="009466BB" w:rsidRDefault="005512A0" w:rsidP="0039366C">
      <w:pPr>
        <w:ind w:left="720"/>
        <w:rPr>
          <w:rFonts w:ascii="Avenir Roman" w:eastAsiaTheme="minorEastAsia" w:hAnsi="Avenir Roman" w:cstheme="minorHAnsi"/>
        </w:rPr>
      </w:pPr>
    </w:p>
    <w:p w14:paraId="3BEF28A3" w14:textId="1CC565AE" w:rsidR="005512A0" w:rsidRPr="009466BB" w:rsidRDefault="005512A0" w:rsidP="0039366C">
      <w:pPr>
        <w:ind w:left="720"/>
        <w:rPr>
          <w:rFonts w:ascii="Avenir Roman" w:eastAsiaTheme="minorEastAsia" w:hAnsi="Avenir Roman" w:cstheme="minorHAnsi"/>
          <w:b/>
          <w:bCs/>
          <w:sz w:val="18"/>
          <w:szCs w:val="18"/>
        </w:rPr>
      </w:pPr>
      <w:r w:rsidRPr="009466BB">
        <w:rPr>
          <w:rFonts w:ascii="Avenir Roman" w:eastAsia="Times New Roman" w:hAnsi="Avenir Roman" w:cs="Calibri"/>
          <w:b/>
          <w:bCs/>
          <w:sz w:val="18"/>
          <w:szCs w:val="18"/>
        </w:rPr>
        <w:t>Patient Mobile</w:t>
      </w:r>
      <w:r w:rsidR="00D12044" w:rsidRPr="009466BB">
        <w:rPr>
          <w:rFonts w:ascii="Avenir Roman" w:eastAsia="Times New Roman" w:hAnsi="Avenir Roman" w:cs="Calibri"/>
          <w:b/>
          <w:bCs/>
          <w:sz w:val="18"/>
          <w:szCs w:val="18"/>
        </w:rPr>
        <w:t xml:space="preserve"> &lt;=&gt;</w:t>
      </w:r>
      <w:r w:rsidRPr="009466BB">
        <w:rPr>
          <w:rFonts w:ascii="Avenir Roman" w:eastAsia="Times New Roman" w:hAnsi="Avenir Roman" w:cs="Calibri"/>
          <w:b/>
          <w:bCs/>
          <w:color w:val="FF0000"/>
          <w:sz w:val="18"/>
          <w:szCs w:val="18"/>
        </w:rPr>
        <w:t>Cell Base station1</w:t>
      </w:r>
      <w:r w:rsidR="00D12044" w:rsidRPr="009466BB">
        <w:rPr>
          <w:rFonts w:ascii="Avenir Roman" w:eastAsia="Times New Roman" w:hAnsi="Avenir Roman" w:cs="Calibri"/>
          <w:b/>
          <w:bCs/>
          <w:color w:val="FF0000"/>
          <w:sz w:val="18"/>
          <w:szCs w:val="18"/>
        </w:rPr>
        <w:t xml:space="preserve"> &lt;=&gt;</w:t>
      </w:r>
      <w:r w:rsidRPr="009466BB">
        <w:rPr>
          <w:rFonts w:ascii="Avenir Roman" w:eastAsia="Times New Roman" w:hAnsi="Avenir Roman" w:cs="Calibri"/>
          <w:b/>
          <w:bCs/>
          <w:color w:val="FF0000"/>
          <w:sz w:val="18"/>
          <w:szCs w:val="18"/>
        </w:rPr>
        <w:t>Centralized cloud</w:t>
      </w:r>
      <w:r w:rsidR="00D12044" w:rsidRPr="009466BB">
        <w:rPr>
          <w:rFonts w:ascii="Avenir Roman" w:eastAsia="Times New Roman" w:hAnsi="Avenir Roman" w:cs="Calibri"/>
          <w:b/>
          <w:bCs/>
          <w:color w:val="FF0000"/>
          <w:sz w:val="18"/>
          <w:szCs w:val="18"/>
        </w:rPr>
        <w:t xml:space="preserve"> =&gt;</w:t>
      </w:r>
      <w:r w:rsidRPr="009466BB">
        <w:rPr>
          <w:rFonts w:ascii="Avenir Roman" w:eastAsia="Times New Roman" w:hAnsi="Avenir Roman" w:cs="Calibri"/>
          <w:b/>
          <w:bCs/>
          <w:color w:val="FF0000"/>
          <w:sz w:val="18"/>
          <w:szCs w:val="18"/>
        </w:rPr>
        <w:t xml:space="preserve"> Cell Base station2</w:t>
      </w:r>
      <w:r w:rsidR="00D12044" w:rsidRPr="009466BB">
        <w:rPr>
          <w:rFonts w:ascii="Avenir Roman" w:eastAsia="Times New Roman" w:hAnsi="Avenir Roman" w:cs="Calibri"/>
          <w:b/>
          <w:bCs/>
          <w:color w:val="FF0000"/>
          <w:sz w:val="18"/>
          <w:szCs w:val="18"/>
        </w:rPr>
        <w:t xml:space="preserve"> =&gt;</w:t>
      </w:r>
      <w:r w:rsidRPr="009466BB">
        <w:rPr>
          <w:rFonts w:ascii="Avenir Roman" w:eastAsia="Times New Roman" w:hAnsi="Avenir Roman" w:cs="Calibri"/>
          <w:b/>
          <w:bCs/>
          <w:sz w:val="18"/>
          <w:szCs w:val="18"/>
        </w:rPr>
        <w:t>Doctor’s Mobile.</w:t>
      </w:r>
    </w:p>
    <w:p w14:paraId="60F6C71C" w14:textId="77777777" w:rsidR="005512A0" w:rsidRPr="009466BB" w:rsidRDefault="005512A0" w:rsidP="0039366C">
      <w:pPr>
        <w:spacing w:after="0"/>
        <w:rPr>
          <w:rFonts w:ascii="Avenir Roman" w:eastAsia="Times New Roman" w:hAnsi="Avenir Roman" w:cs="Times New Roman"/>
          <w:color w:val="212121"/>
          <w:sz w:val="23"/>
          <w:szCs w:val="23"/>
        </w:rPr>
      </w:pPr>
      <w:r w:rsidRPr="009466BB">
        <w:rPr>
          <w:rFonts w:ascii="Avenir Roman" w:eastAsia="Times New Roman" w:hAnsi="Avenir Roman" w:cs="Calibri"/>
          <w:color w:val="1F497D"/>
        </w:rPr>
        <w:t> </w:t>
      </w:r>
    </w:p>
    <w:p w14:paraId="76416B77" w14:textId="77777777" w:rsidR="005512A0" w:rsidRPr="009466BB" w:rsidRDefault="005512A0" w:rsidP="0039366C">
      <w:pPr>
        <w:ind w:left="720"/>
        <w:rPr>
          <w:rFonts w:ascii="Avenir Roman" w:eastAsiaTheme="minorEastAsia" w:hAnsi="Avenir Roman" w:cstheme="minorHAnsi"/>
        </w:rPr>
      </w:pPr>
      <w:r w:rsidRPr="009466BB">
        <w:rPr>
          <w:rFonts w:ascii="Avenir Roman" w:eastAsiaTheme="minorEastAsia" w:hAnsi="Avenir Roman" w:cstheme="minorHAnsi"/>
        </w:rPr>
        <w:t>Now, even though new cellular technologies provide network level encryption (such as 4G) from mobile device to the base station, data is decrypted at base station by cellular service providers and might go unencrypted from base-station to cloud through the core network (marked in RED above), which is a vulnerable link. Hence application level encryption is needed, such as additional encryption and authentication etc. [7]</w:t>
      </w:r>
    </w:p>
    <w:p w14:paraId="46C49C75"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    </w:t>
      </w:r>
    </w:p>
    <w:p w14:paraId="5FE1823A" w14:textId="0D22D34B" w:rsidR="00B63E32" w:rsidRPr="009466BB" w:rsidRDefault="005512A0" w:rsidP="0039366C">
      <w:pPr>
        <w:shd w:val="clear" w:color="auto" w:fill="FFFFFF"/>
        <w:spacing w:after="0"/>
        <w:ind w:left="720"/>
        <w:rPr>
          <w:rFonts w:ascii="Avenir Roman" w:eastAsia="Times New Roman" w:hAnsi="Avenir Roman" w:cs="Times New Roman"/>
          <w:color w:val="000000"/>
        </w:rPr>
      </w:pPr>
      <w:r w:rsidRPr="009466BB">
        <w:rPr>
          <w:rFonts w:ascii="Avenir Roman" w:hAnsi="Avenir Roman"/>
        </w:rPr>
        <w:t xml:space="preserve">The system will be developed in multiple stages; it is composed of requirements specification, system design, program design, coding, system testing and operation and maintenance consequently. Validations and verifications processes are done at each stage to be able to move forward to the next stage with the least errors. The best model to follow in such a case is the </w:t>
      </w:r>
      <w:r w:rsidRPr="009466BB">
        <w:rPr>
          <w:rFonts w:ascii="Avenir Roman" w:eastAsia="Times New Roman" w:hAnsi="Avenir Roman" w:cs="Times New Roman"/>
          <w:color w:val="000000"/>
        </w:rPr>
        <w:t>waterfall model, as shown in figure 8, that shows all the stages of system development. The advantage of using waterfall model is that the stages or phases do not overlap and are done one at a time, which gives a good view and better understanding before moving to the next stage. Moreover, it is simple and easy to understand and follow-up.</w:t>
      </w:r>
    </w:p>
    <w:p w14:paraId="6E372141" w14:textId="36D726A1" w:rsidR="001A5BEA" w:rsidRPr="009466BB" w:rsidRDefault="001A5BEA" w:rsidP="0039366C">
      <w:pPr>
        <w:shd w:val="clear" w:color="auto" w:fill="FFFFFF"/>
        <w:spacing w:after="0"/>
        <w:rPr>
          <w:rFonts w:ascii="Avenir Roman" w:eastAsia="Times New Roman" w:hAnsi="Avenir Roman" w:cs="Times New Roman"/>
          <w:color w:val="000000"/>
        </w:rPr>
      </w:pPr>
    </w:p>
    <w:p w14:paraId="76F1D104" w14:textId="35EC8130" w:rsidR="003E340B" w:rsidRPr="009466BB" w:rsidRDefault="003E340B" w:rsidP="0039366C">
      <w:pPr>
        <w:shd w:val="clear" w:color="auto" w:fill="FFFFFF"/>
        <w:spacing w:after="0"/>
        <w:rPr>
          <w:rFonts w:ascii="Avenir Roman" w:eastAsia="Times New Roman" w:hAnsi="Avenir Roman" w:cs="Times New Roman"/>
          <w:color w:val="000000"/>
        </w:rPr>
      </w:pPr>
    </w:p>
    <w:p w14:paraId="4D24D64B" w14:textId="193DDC81" w:rsidR="003E340B" w:rsidRPr="009466BB" w:rsidRDefault="003E340B" w:rsidP="0039366C">
      <w:pPr>
        <w:shd w:val="clear" w:color="auto" w:fill="FFFFFF"/>
        <w:spacing w:after="0"/>
        <w:rPr>
          <w:rFonts w:ascii="Avenir Roman" w:eastAsia="Times New Roman" w:hAnsi="Avenir Roman" w:cs="Times New Roman"/>
          <w:color w:val="000000"/>
        </w:rPr>
      </w:pPr>
    </w:p>
    <w:p w14:paraId="754111DC" w14:textId="5C570C52" w:rsidR="003E340B" w:rsidRPr="009466BB" w:rsidRDefault="003E340B" w:rsidP="0039366C">
      <w:pPr>
        <w:shd w:val="clear" w:color="auto" w:fill="FFFFFF"/>
        <w:spacing w:after="0"/>
        <w:rPr>
          <w:rFonts w:ascii="Avenir Roman" w:eastAsia="Times New Roman" w:hAnsi="Avenir Roman" w:cs="Times New Roman"/>
          <w:color w:val="000000"/>
        </w:rPr>
      </w:pPr>
    </w:p>
    <w:p w14:paraId="1280991B" w14:textId="6A7E6930" w:rsidR="003E340B" w:rsidRPr="009466BB" w:rsidRDefault="003E340B" w:rsidP="0039366C">
      <w:pPr>
        <w:shd w:val="clear" w:color="auto" w:fill="FFFFFF"/>
        <w:spacing w:after="0"/>
        <w:rPr>
          <w:rFonts w:ascii="Avenir Roman" w:eastAsia="Times New Roman" w:hAnsi="Avenir Roman" w:cs="Times New Roman"/>
          <w:color w:val="000000"/>
        </w:rPr>
      </w:pPr>
    </w:p>
    <w:p w14:paraId="0E96421D" w14:textId="357306B0" w:rsidR="003E340B" w:rsidRPr="009466BB" w:rsidRDefault="003E340B" w:rsidP="0039366C">
      <w:pPr>
        <w:shd w:val="clear" w:color="auto" w:fill="FFFFFF"/>
        <w:spacing w:after="0"/>
        <w:rPr>
          <w:rFonts w:ascii="Avenir Roman" w:eastAsia="Times New Roman" w:hAnsi="Avenir Roman" w:cs="Times New Roman"/>
          <w:color w:val="000000"/>
        </w:rPr>
      </w:pPr>
    </w:p>
    <w:p w14:paraId="18D4519A" w14:textId="244B353F" w:rsidR="003E340B" w:rsidRPr="009466BB" w:rsidRDefault="003E340B" w:rsidP="0039366C">
      <w:pPr>
        <w:shd w:val="clear" w:color="auto" w:fill="FFFFFF"/>
        <w:spacing w:after="0"/>
        <w:rPr>
          <w:rFonts w:ascii="Avenir Roman" w:eastAsia="Times New Roman" w:hAnsi="Avenir Roman" w:cs="Times New Roman"/>
          <w:color w:val="000000"/>
        </w:rPr>
      </w:pPr>
    </w:p>
    <w:p w14:paraId="17AF5C78" w14:textId="3D7B2E67" w:rsidR="003E340B" w:rsidRPr="009466BB" w:rsidRDefault="003E340B" w:rsidP="0039366C">
      <w:pPr>
        <w:shd w:val="clear" w:color="auto" w:fill="FFFFFF"/>
        <w:spacing w:after="0"/>
        <w:rPr>
          <w:rFonts w:ascii="Avenir Roman" w:eastAsia="Times New Roman" w:hAnsi="Avenir Roman" w:cs="Times New Roman"/>
          <w:color w:val="000000"/>
        </w:rPr>
      </w:pPr>
    </w:p>
    <w:p w14:paraId="39AFF1D8" w14:textId="77777777" w:rsidR="003E340B" w:rsidRPr="009466BB" w:rsidRDefault="003E340B" w:rsidP="0039366C">
      <w:pPr>
        <w:shd w:val="clear" w:color="auto" w:fill="FFFFFF"/>
        <w:spacing w:after="0"/>
        <w:rPr>
          <w:rFonts w:ascii="Avenir Roman" w:eastAsia="Times New Roman" w:hAnsi="Avenir Roman" w:cs="Times New Roman"/>
          <w:color w:val="000000"/>
        </w:rPr>
      </w:pPr>
    </w:p>
    <w:p w14:paraId="085F84C0" w14:textId="6CE37CC9" w:rsidR="00DD1BCB" w:rsidRPr="009466BB" w:rsidRDefault="00DD1BCB" w:rsidP="0039366C">
      <w:pPr>
        <w:shd w:val="clear" w:color="auto" w:fill="FFFFFF"/>
        <w:spacing w:after="0"/>
        <w:rPr>
          <w:rFonts w:ascii="Avenir Roman" w:eastAsia="Times New Roman" w:hAnsi="Avenir Roman" w:cs="Times New Roman"/>
          <w:color w:val="000000"/>
        </w:rPr>
      </w:pPr>
      <w:r w:rsidRPr="009466BB">
        <w:rPr>
          <w:rFonts w:ascii="Avenir Roman" w:hAnsi="Avenir Roman"/>
          <w:b/>
          <w:bCs/>
        </w:rPr>
        <w:t>Waterfall Model:</w:t>
      </w:r>
    </w:p>
    <w:p w14:paraId="183060D0" w14:textId="77777777" w:rsidR="003F316F" w:rsidRPr="009466BB" w:rsidRDefault="00DD1BCB" w:rsidP="003F316F">
      <w:pPr>
        <w:keepNext/>
        <w:rPr>
          <w:rFonts w:ascii="Avenir Roman" w:hAnsi="Avenir Roman"/>
        </w:rPr>
      </w:pPr>
      <w:r w:rsidRPr="009466BB">
        <w:rPr>
          <w:rFonts w:ascii="Avenir Roman" w:hAnsi="Avenir Roman"/>
          <w:noProof/>
          <w:color w:val="FF0000"/>
        </w:rPr>
        <w:drawing>
          <wp:inline distT="0" distB="0" distL="0" distR="0" wp14:anchorId="66E94DCF" wp14:editId="204CA15D">
            <wp:extent cx="4901184" cy="3812672"/>
            <wp:effectExtent l="0" t="209550" r="0" b="11176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281F797A" w14:textId="22720CC9" w:rsidR="000205B9" w:rsidRPr="009466BB" w:rsidRDefault="003F316F" w:rsidP="003F316F">
      <w:pPr>
        <w:pStyle w:val="Caption"/>
        <w:jc w:val="center"/>
        <w:rPr>
          <w:rFonts w:ascii="Avenir Roman" w:hAnsi="Avenir Roman"/>
        </w:rPr>
      </w:pPr>
      <w:bookmarkStart w:id="47" w:name="_Toc51598375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15</w:t>
      </w:r>
      <w:r w:rsidR="00F7631C" w:rsidRPr="009466BB">
        <w:rPr>
          <w:rFonts w:ascii="Avenir Roman" w:hAnsi="Avenir Roman"/>
          <w:noProof/>
        </w:rPr>
        <w:fldChar w:fldCharType="end"/>
      </w:r>
      <w:r w:rsidRPr="009466BB">
        <w:rPr>
          <w:rFonts w:ascii="Avenir Roman" w:hAnsi="Avenir Roman"/>
        </w:rPr>
        <w:t xml:space="preserve"> : Waterfall diagram</w:t>
      </w:r>
      <w:bookmarkEnd w:id="47"/>
    </w:p>
    <w:p w14:paraId="2DED9C1B" w14:textId="77777777" w:rsidR="003D6C13" w:rsidRPr="009466BB" w:rsidRDefault="003D6C13" w:rsidP="0039366C">
      <w:pPr>
        <w:rPr>
          <w:rFonts w:ascii="Avenir Roman" w:hAnsi="Avenir Roman"/>
        </w:rPr>
      </w:pPr>
    </w:p>
    <w:p w14:paraId="6420FE46"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Requirements specification:</w:t>
      </w:r>
    </w:p>
    <w:p w14:paraId="60C7AEA7" w14:textId="6DED091E" w:rsidR="001A5BEA" w:rsidRPr="009466BB" w:rsidRDefault="001A5BEA" w:rsidP="0039366C">
      <w:pPr>
        <w:spacing w:after="150"/>
        <w:ind w:left="540"/>
        <w:rPr>
          <w:rFonts w:ascii="Avenir Roman" w:hAnsi="Avenir Roman"/>
        </w:rPr>
      </w:pPr>
      <w:r w:rsidRPr="009466BB">
        <w:rPr>
          <w:rFonts w:ascii="Avenir Roman" w:hAnsi="Avenir Roman"/>
        </w:rPr>
        <w:t xml:space="preserve">In this project, a cloud-based application is designed for </w:t>
      </w:r>
      <w:r w:rsidR="00FA03AA" w:rsidRPr="009466BB">
        <w:rPr>
          <w:rFonts w:ascii="Avenir Roman" w:hAnsi="Avenir Roman"/>
        </w:rPr>
        <w:t xml:space="preserve">heart failure </w:t>
      </w:r>
      <w:r w:rsidRPr="009466BB">
        <w:rPr>
          <w:rFonts w:ascii="Avenir Roman" w:hAnsi="Avenir Roman"/>
        </w:rPr>
        <w:t xml:space="preserve">patients who need daily checkup to identify their state whether they </w:t>
      </w:r>
      <w:r w:rsidR="00FA03AA" w:rsidRPr="009466BB">
        <w:rPr>
          <w:rFonts w:ascii="Avenir Roman" w:hAnsi="Avenir Roman"/>
        </w:rPr>
        <w:t>their state is stable or not</w:t>
      </w:r>
      <w:r w:rsidRPr="009466BB">
        <w:rPr>
          <w:rFonts w:ascii="Avenir Roman" w:hAnsi="Avenir Roman"/>
        </w:rPr>
        <w:t xml:space="preserve">. The system automatically sends notification to the doctor in case the patient’s data is showing any abnormalities. As discussed in the background of section 2.1.1 the system will consist of the hardware means that periodically measure some health aspects, such as: the </w:t>
      </w:r>
      <w:r w:rsidR="00376971" w:rsidRPr="009466BB">
        <w:rPr>
          <w:rFonts w:ascii="Avenir Roman" w:hAnsi="Avenir Roman"/>
        </w:rPr>
        <w:t xml:space="preserve">body </w:t>
      </w:r>
      <w:r w:rsidRPr="009466BB">
        <w:rPr>
          <w:rFonts w:ascii="Avenir Roman" w:hAnsi="Avenir Roman"/>
        </w:rPr>
        <w:t xml:space="preserve">temperature, blood pressure, heart rate and oxygen saturation. The measured data will be sent to the </w:t>
      </w:r>
      <w:r w:rsidR="00FA03AA" w:rsidRPr="009466BB">
        <w:rPr>
          <w:rFonts w:ascii="Avenir Roman" w:hAnsi="Avenir Roman"/>
        </w:rPr>
        <w:t>cloud database and then received and displayed by the</w:t>
      </w:r>
      <w:r w:rsidRPr="009466BB">
        <w:rPr>
          <w:rFonts w:ascii="Avenir Roman" w:hAnsi="Avenir Roman"/>
        </w:rPr>
        <w:t xml:space="preserve"> patient</w:t>
      </w:r>
      <w:r w:rsidR="00FA03AA" w:rsidRPr="009466BB">
        <w:rPr>
          <w:rFonts w:ascii="Avenir Roman" w:hAnsi="Avenir Roman"/>
        </w:rPr>
        <w:t>’s</w:t>
      </w:r>
      <w:r w:rsidRPr="009466BB">
        <w:rPr>
          <w:rFonts w:ascii="Avenir Roman" w:hAnsi="Avenir Roman"/>
        </w:rPr>
        <w:t xml:space="preserve"> </w:t>
      </w:r>
      <w:r w:rsidR="00FA03AA" w:rsidRPr="009466BB">
        <w:rPr>
          <w:rFonts w:ascii="Avenir Roman" w:hAnsi="Avenir Roman"/>
        </w:rPr>
        <w:t>mobile app</w:t>
      </w:r>
      <w:r w:rsidRPr="009466BB">
        <w:rPr>
          <w:rFonts w:ascii="Avenir Roman" w:hAnsi="Avenir Roman"/>
        </w:rPr>
        <w:t>.</w:t>
      </w:r>
    </w:p>
    <w:p w14:paraId="05F8E4FE" w14:textId="08BE1E32" w:rsidR="001A5BEA" w:rsidRPr="009466BB" w:rsidRDefault="001A5BEA" w:rsidP="0039366C">
      <w:pPr>
        <w:spacing w:after="150"/>
        <w:ind w:left="540"/>
        <w:rPr>
          <w:rFonts w:ascii="Avenir Roman" w:hAnsi="Avenir Roman"/>
        </w:rPr>
      </w:pPr>
      <w:r w:rsidRPr="009466BB">
        <w:rPr>
          <w:rFonts w:ascii="Avenir Roman" w:hAnsi="Avenir Roman"/>
        </w:rPr>
        <w:t>The system model we intend to develop in this study is progressing linearly through the following discrete, easily, understandable and explainable stages.</w:t>
      </w:r>
    </w:p>
    <w:p w14:paraId="00991DA3" w14:textId="77777777" w:rsidR="00760C9E" w:rsidRPr="009466BB" w:rsidRDefault="00760C9E" w:rsidP="0039366C">
      <w:pPr>
        <w:spacing w:after="150"/>
        <w:ind w:left="540"/>
        <w:rPr>
          <w:rStyle w:val="apple-tab-span"/>
          <w:rFonts w:ascii="Avenir Roman" w:hAnsi="Avenir Roman"/>
        </w:rPr>
      </w:pPr>
    </w:p>
    <w:p w14:paraId="3875A4A3"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System Design Stage:</w:t>
      </w:r>
    </w:p>
    <w:p w14:paraId="1439DC2E" w14:textId="77777777" w:rsidR="001A5BEA" w:rsidRPr="009466BB" w:rsidRDefault="001A5BEA" w:rsidP="0039366C">
      <w:pPr>
        <w:spacing w:after="150"/>
        <w:ind w:left="540"/>
        <w:rPr>
          <w:rFonts w:ascii="Avenir Roman" w:hAnsi="Avenir Roman"/>
        </w:rPr>
      </w:pPr>
      <w:r w:rsidRPr="009466BB">
        <w:rPr>
          <w:rFonts w:ascii="Avenir Roman" w:hAnsi="Avenir Roman"/>
        </w:rPr>
        <w:t>The system design stage comes after analyzing the exact requirements of the system. A model solution is designed based on the system’s requirements specification.  In system design stage the hardware and software needed for our system are being identified. According to our project, the health-related hardware components used in the development are given in section 4.4.</w:t>
      </w:r>
    </w:p>
    <w:p w14:paraId="0AC097D2" w14:textId="1C2F9296" w:rsidR="001A5BEA" w:rsidRPr="009466BB" w:rsidRDefault="001A5BEA" w:rsidP="0039366C">
      <w:pPr>
        <w:spacing w:after="150"/>
        <w:ind w:left="540" w:hanging="270"/>
        <w:rPr>
          <w:rStyle w:val="apple-tab-span"/>
          <w:rFonts w:ascii="Avenir Roman" w:hAnsi="Avenir Roman"/>
        </w:rPr>
      </w:pPr>
    </w:p>
    <w:p w14:paraId="198D153B"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Program Design Stage:</w:t>
      </w:r>
    </w:p>
    <w:p w14:paraId="547425EA" w14:textId="41547A4B" w:rsidR="001A5BEA" w:rsidRPr="009466BB" w:rsidRDefault="001A5BEA" w:rsidP="0039366C">
      <w:pPr>
        <w:spacing w:after="150"/>
        <w:ind w:left="540"/>
        <w:rPr>
          <w:rFonts w:ascii="Avenir Roman" w:hAnsi="Avenir Roman"/>
        </w:rPr>
      </w:pPr>
      <w:r w:rsidRPr="009466BB">
        <w:rPr>
          <w:rFonts w:ascii="Avenir Roman" w:hAnsi="Avenir Roman"/>
        </w:rPr>
        <w:t xml:space="preserve">After the system design stage, the program design </w:t>
      </w:r>
      <w:r w:rsidR="00273973" w:rsidRPr="009466BB">
        <w:rPr>
          <w:rFonts w:ascii="Avenir Roman" w:hAnsi="Avenir Roman"/>
        </w:rPr>
        <w:t>is the</w:t>
      </w:r>
      <w:r w:rsidRPr="009466BB">
        <w:rPr>
          <w:rFonts w:ascii="Avenir Roman" w:hAnsi="Avenir Roman"/>
        </w:rPr>
        <w:t xml:space="preserve"> third stage that the system will go through in the development process. This stage will have the high-level architecture to be done. After specifying the hardware and software from the previous stage, this stage will identify the integration between hardware and software, the type of communication channels to use, and which type of protocol to use (e.g. HTTP and TCP\IP protocols). As have been mentioned in section 2.1.3 the communication in our system between any two points will be WIFI, and data will be encrypted from mobile app to cloud and from cloud to the doctor side.   </w:t>
      </w:r>
    </w:p>
    <w:p w14:paraId="06DF65AB"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Coding Stage:</w:t>
      </w:r>
    </w:p>
    <w:p w14:paraId="53F20EEE" w14:textId="3492948E" w:rsidR="001A5BEA" w:rsidRPr="009466BB" w:rsidRDefault="001A5BEA" w:rsidP="0039366C">
      <w:pPr>
        <w:spacing w:after="150"/>
        <w:ind w:left="540"/>
        <w:rPr>
          <w:rFonts w:ascii="Avenir Roman" w:hAnsi="Avenir Roman"/>
        </w:rPr>
      </w:pPr>
      <w:r w:rsidRPr="009466BB">
        <w:rPr>
          <w:rFonts w:ascii="Avenir Roman" w:hAnsi="Avenir Roman"/>
        </w:rPr>
        <w:t xml:space="preserve">In this stage, the code of our system will be written according to what we </w:t>
      </w:r>
      <w:r w:rsidRPr="009466BB">
        <w:rPr>
          <w:rFonts w:ascii="Avenir Roman" w:hAnsi="Avenir Roman"/>
          <w:color w:val="2D2D2D"/>
        </w:rPr>
        <w:t xml:space="preserve">discussed above in system and program design section 4.1. The code will be implemented using Arduino </w:t>
      </w:r>
      <w:r w:rsidRPr="009466BB">
        <w:rPr>
          <w:rFonts w:ascii="Avenir Roman" w:hAnsi="Avenir Roman"/>
        </w:rPr>
        <w:t xml:space="preserve">IDE, Android Studio, and </w:t>
      </w:r>
      <w:r w:rsidR="00273973" w:rsidRPr="009466BB">
        <w:rPr>
          <w:rFonts w:ascii="Avenir Roman" w:hAnsi="Avenir Roman"/>
        </w:rPr>
        <w:t>visual studio code</w:t>
      </w:r>
      <w:r w:rsidRPr="009466BB">
        <w:rPr>
          <w:rFonts w:ascii="Avenir Roman" w:hAnsi="Avenir Roman"/>
        </w:rPr>
        <w:t>. Android Studio will send the patient</w:t>
      </w:r>
      <w:r w:rsidR="00273973" w:rsidRPr="009466BB">
        <w:rPr>
          <w:rFonts w:ascii="Avenir Roman" w:hAnsi="Avenir Roman"/>
        </w:rPr>
        <w:t>’s</w:t>
      </w:r>
      <w:r w:rsidRPr="009466BB">
        <w:rPr>
          <w:rFonts w:ascii="Avenir Roman" w:hAnsi="Avenir Roman"/>
        </w:rPr>
        <w:t xml:space="preserve"> </w:t>
      </w:r>
      <w:r w:rsidR="00273973" w:rsidRPr="009466BB">
        <w:rPr>
          <w:rFonts w:ascii="Avenir Roman" w:hAnsi="Avenir Roman"/>
        </w:rPr>
        <w:t>choice of a sensor</w:t>
      </w:r>
      <w:r w:rsidRPr="009466BB">
        <w:rPr>
          <w:rFonts w:ascii="Avenir Roman" w:hAnsi="Avenir Roman"/>
        </w:rPr>
        <w:t xml:space="preserve"> to </w:t>
      </w:r>
      <w:r w:rsidR="00273973" w:rsidRPr="009466BB">
        <w:rPr>
          <w:rFonts w:ascii="Avenir Roman" w:hAnsi="Avenir Roman"/>
        </w:rPr>
        <w:t xml:space="preserve">firebase </w:t>
      </w:r>
      <w:r w:rsidRPr="009466BB">
        <w:rPr>
          <w:rFonts w:ascii="Avenir Roman" w:hAnsi="Avenir Roman"/>
        </w:rPr>
        <w:t xml:space="preserve">cloud. In addition, we will need to encrypt the patient data before it’s transferred to the cloud to prevent unauthorized access. The doctor will be connected to the could platform by the app, mentioned </w:t>
      </w:r>
      <w:r w:rsidR="009666EA" w:rsidRPr="009466BB">
        <w:rPr>
          <w:rFonts w:ascii="Avenir Roman" w:hAnsi="Avenir Roman"/>
        </w:rPr>
        <w:t>earlier, in</w:t>
      </w:r>
      <w:r w:rsidRPr="009466BB">
        <w:rPr>
          <w:rFonts w:ascii="Avenir Roman" w:hAnsi="Avenir Roman"/>
        </w:rPr>
        <w:t xml:space="preserve"> order to fetch real-time and </w:t>
      </w:r>
      <w:r w:rsidR="00FE1927" w:rsidRPr="009466BB">
        <w:rPr>
          <w:rFonts w:ascii="Avenir Roman" w:hAnsi="Avenir Roman"/>
        </w:rPr>
        <w:t>historical data</w:t>
      </w:r>
      <w:r w:rsidRPr="009466BB">
        <w:rPr>
          <w:rFonts w:ascii="Avenir Roman" w:hAnsi="Avenir Roman"/>
        </w:rPr>
        <w:t>. </w:t>
      </w:r>
    </w:p>
    <w:p w14:paraId="2718B2FD" w14:textId="77777777" w:rsidR="003E340B" w:rsidRPr="009466BB" w:rsidRDefault="003E340B" w:rsidP="00225230">
      <w:pPr>
        <w:spacing w:after="150"/>
        <w:rPr>
          <w:rStyle w:val="apple-tab-span"/>
          <w:rFonts w:ascii="Avenir Roman" w:hAnsi="Avenir Roman"/>
        </w:rPr>
      </w:pPr>
    </w:p>
    <w:p w14:paraId="08339968"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System Testing Stage:</w:t>
      </w:r>
    </w:p>
    <w:p w14:paraId="3E90CF32" w14:textId="77777777" w:rsidR="001A5BEA" w:rsidRPr="009466BB" w:rsidRDefault="001A5BEA" w:rsidP="0039366C">
      <w:pPr>
        <w:spacing w:after="150"/>
        <w:ind w:left="540"/>
        <w:rPr>
          <w:rStyle w:val="apple-tab-span"/>
          <w:rFonts w:ascii="Avenir Roman" w:hAnsi="Avenir Roman"/>
        </w:rPr>
      </w:pPr>
      <w:r w:rsidRPr="009466BB">
        <w:rPr>
          <w:rFonts w:ascii="Avenir Roman" w:hAnsi="Avenir Roman"/>
        </w:rPr>
        <w:t xml:space="preserve">In this stage, several system components will be tested. We will need to test our code that is written to establish the end-to-end communication to make sure that it is coded correctly. If any bugs are found, some advanced validations will be done referring to the program design. E-health Sensors will also be tested to verify that the patient’s data are read correctly.  In addition, other testing methods will be used in testing the other aspects of the system, including connectivity, usability, and performance. </w:t>
      </w:r>
    </w:p>
    <w:p w14:paraId="546995A4"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Operation and Maintenance Stage: </w:t>
      </w:r>
    </w:p>
    <w:p w14:paraId="719EA4AB" w14:textId="77777777" w:rsidR="001A5BEA" w:rsidRPr="009466BB" w:rsidRDefault="001A5BEA" w:rsidP="0039366C">
      <w:pPr>
        <w:spacing w:after="150"/>
        <w:ind w:left="540"/>
        <w:rPr>
          <w:rFonts w:ascii="Avenir Roman" w:hAnsi="Avenir Roman"/>
        </w:rPr>
      </w:pPr>
      <w:r w:rsidRPr="009466BB">
        <w:rPr>
          <w:rFonts w:ascii="Avenir Roman" w:hAnsi="Avenir Roman"/>
        </w:rPr>
        <w:t>Once the system testing stage is done, some problems may occur. In this stage, all the problems will be taken under consideration and will be fixed to meet our project requirements.</w:t>
      </w:r>
    </w:p>
    <w:p w14:paraId="6964FF58" w14:textId="254712E2" w:rsidR="003D6C13" w:rsidRDefault="003D6C13" w:rsidP="0039366C">
      <w:pPr>
        <w:rPr>
          <w:rFonts w:ascii="Avenir Roman" w:hAnsi="Avenir Roman" w:cstheme="minorHAnsi"/>
        </w:rPr>
      </w:pPr>
    </w:p>
    <w:p w14:paraId="32AC1BF4" w14:textId="67897B8D" w:rsidR="004E5D0A" w:rsidRDefault="004E5D0A" w:rsidP="0039366C">
      <w:pPr>
        <w:rPr>
          <w:rFonts w:ascii="Avenir Roman" w:hAnsi="Avenir Roman" w:cstheme="minorHAnsi"/>
        </w:rPr>
      </w:pPr>
    </w:p>
    <w:p w14:paraId="2055BA8C" w14:textId="144FA53D" w:rsidR="004E5D0A" w:rsidRDefault="004E5D0A" w:rsidP="0039366C">
      <w:pPr>
        <w:rPr>
          <w:rFonts w:ascii="Avenir Roman" w:hAnsi="Avenir Roman" w:cstheme="minorHAnsi"/>
        </w:rPr>
      </w:pPr>
    </w:p>
    <w:p w14:paraId="4E82C5F0" w14:textId="2B2FFF47" w:rsidR="004E5D0A" w:rsidRDefault="004E5D0A" w:rsidP="0039366C">
      <w:pPr>
        <w:rPr>
          <w:rFonts w:ascii="Avenir Roman" w:hAnsi="Avenir Roman" w:cstheme="minorHAnsi"/>
        </w:rPr>
      </w:pPr>
    </w:p>
    <w:p w14:paraId="6B610A9A" w14:textId="44E94C7D" w:rsidR="004E5D0A" w:rsidRDefault="004E5D0A" w:rsidP="0039366C">
      <w:pPr>
        <w:rPr>
          <w:rFonts w:ascii="Avenir Roman" w:hAnsi="Avenir Roman" w:cstheme="minorHAnsi"/>
        </w:rPr>
      </w:pPr>
    </w:p>
    <w:p w14:paraId="45282AA8" w14:textId="3E158D7D" w:rsidR="004E5D0A" w:rsidRDefault="004E5D0A" w:rsidP="0039366C">
      <w:pPr>
        <w:rPr>
          <w:rFonts w:ascii="Avenir Roman" w:hAnsi="Avenir Roman" w:cstheme="minorHAnsi"/>
        </w:rPr>
      </w:pPr>
    </w:p>
    <w:p w14:paraId="5BE1C9E7" w14:textId="4B3EE625" w:rsidR="004E5D0A" w:rsidRDefault="004E5D0A" w:rsidP="0039366C">
      <w:pPr>
        <w:rPr>
          <w:rFonts w:ascii="Avenir Roman" w:hAnsi="Avenir Roman" w:cstheme="minorHAnsi"/>
        </w:rPr>
      </w:pPr>
    </w:p>
    <w:p w14:paraId="470FEBA3" w14:textId="27FA6635" w:rsidR="004E5D0A" w:rsidRDefault="004E5D0A" w:rsidP="0039366C">
      <w:pPr>
        <w:rPr>
          <w:rFonts w:ascii="Avenir Roman" w:hAnsi="Avenir Roman" w:cstheme="minorHAnsi"/>
        </w:rPr>
      </w:pPr>
    </w:p>
    <w:p w14:paraId="4C2FBA86" w14:textId="4C6AEE66" w:rsidR="004E5D0A" w:rsidRDefault="004E5D0A" w:rsidP="0039366C">
      <w:pPr>
        <w:rPr>
          <w:rFonts w:ascii="Avenir Roman" w:hAnsi="Avenir Roman" w:cstheme="minorHAnsi"/>
        </w:rPr>
      </w:pPr>
    </w:p>
    <w:p w14:paraId="3D4893A6" w14:textId="77777777" w:rsidR="004E5D0A" w:rsidRPr="009466BB" w:rsidRDefault="004E5D0A" w:rsidP="0039366C">
      <w:pPr>
        <w:rPr>
          <w:rFonts w:ascii="Avenir Roman" w:hAnsi="Avenir Roman" w:cstheme="minorHAnsi"/>
        </w:rPr>
      </w:pPr>
    </w:p>
    <w:p w14:paraId="31427CB7" w14:textId="7C3A1D16" w:rsidR="000E7544"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48" w:name="_Toc274166455"/>
      <w:bookmarkStart w:id="49" w:name="_Toc516596857"/>
      <w:r w:rsidRPr="009466BB">
        <w:rPr>
          <w:rFonts w:ascii="Avenir Roman" w:hAnsi="Avenir Roman"/>
          <w:color w:val="365F91" w:themeColor="accent1" w:themeShade="BF"/>
        </w:rPr>
        <w:t>High level architecture</w:t>
      </w:r>
      <w:bookmarkEnd w:id="48"/>
      <w:r w:rsidR="0078582A" w:rsidRPr="009466BB">
        <w:rPr>
          <w:rFonts w:ascii="Avenir Roman" w:hAnsi="Avenir Roman"/>
          <w:color w:val="365F91" w:themeColor="accent1" w:themeShade="BF"/>
        </w:rPr>
        <w:t xml:space="preserve"> </w:t>
      </w:r>
      <w:r w:rsidR="00E731A5">
        <w:rPr>
          <w:rFonts w:ascii="Avenir Roman" w:hAnsi="Avenir Roman"/>
          <w:color w:val="365F91" w:themeColor="accent1" w:themeShade="BF"/>
        </w:rPr>
        <w:t>Discussion</w:t>
      </w:r>
      <w:bookmarkEnd w:id="49"/>
    </w:p>
    <w:p w14:paraId="19AE96AE" w14:textId="77777777" w:rsidR="006702B7" w:rsidRPr="009466BB" w:rsidRDefault="006702B7" w:rsidP="0039366C">
      <w:pPr>
        <w:pStyle w:val="Caption"/>
        <w:spacing w:line="276" w:lineRule="auto"/>
        <w:rPr>
          <w:rFonts w:ascii="Avenir Roman" w:hAnsi="Avenir Roman"/>
          <w:b/>
          <w:bCs/>
          <w:i w:val="0"/>
          <w:iCs w:val="0"/>
          <w:color w:val="auto"/>
          <w:sz w:val="22"/>
          <w:szCs w:val="22"/>
        </w:rPr>
      </w:pPr>
    </w:p>
    <w:p w14:paraId="3C5B9591" w14:textId="6CAC7A84" w:rsidR="00CD057D" w:rsidRPr="009466BB" w:rsidRDefault="00BB6CA5" w:rsidP="0039366C">
      <w:pPr>
        <w:rPr>
          <w:rFonts w:ascii="Avenir Roman" w:hAnsi="Avenir Roman"/>
        </w:rPr>
      </w:pPr>
      <w:r w:rsidRPr="009466BB">
        <w:rPr>
          <w:rFonts w:ascii="Avenir Roman" w:hAnsi="Avenir Roman"/>
          <w:i/>
          <w:iCs/>
        </w:rPr>
        <w:t xml:space="preserve">Below we </w:t>
      </w:r>
      <w:r w:rsidR="00D5749B" w:rsidRPr="009466BB">
        <w:rPr>
          <w:rFonts w:ascii="Avenir Roman" w:hAnsi="Avenir Roman"/>
          <w:i/>
          <w:iCs/>
        </w:rPr>
        <w:t>discuss</w:t>
      </w:r>
      <w:r w:rsidRPr="009466BB">
        <w:rPr>
          <w:rFonts w:ascii="Avenir Roman" w:hAnsi="Avenir Roman"/>
          <w:i/>
          <w:iCs/>
        </w:rPr>
        <w:t xml:space="preserve"> each ste</w:t>
      </w:r>
      <w:r w:rsidR="00A20A26" w:rsidRPr="009466BB">
        <w:rPr>
          <w:rFonts w:ascii="Avenir Roman" w:hAnsi="Avenir Roman"/>
          <w:i/>
          <w:iCs/>
        </w:rPr>
        <w:t>p in Figure 16</w:t>
      </w:r>
      <w:r w:rsidR="00D5749B" w:rsidRPr="009466BB">
        <w:rPr>
          <w:rFonts w:ascii="Avenir Roman" w:hAnsi="Avenir Roman"/>
          <w:i/>
          <w:iCs/>
        </w:rPr>
        <w:t xml:space="preserve"> in more details.</w:t>
      </w:r>
    </w:p>
    <w:p w14:paraId="52B67BB7" w14:textId="5FF4781F" w:rsidR="00F467DA" w:rsidRPr="009466BB" w:rsidRDefault="00E003B2" w:rsidP="00D951E4">
      <w:pPr>
        <w:pStyle w:val="ListParagraph"/>
        <w:numPr>
          <w:ilvl w:val="0"/>
          <w:numId w:val="9"/>
        </w:numPr>
        <w:spacing w:after="160"/>
        <w:rPr>
          <w:rFonts w:ascii="Avenir Roman" w:hAnsi="Avenir Roman" w:cstheme="minorHAnsi"/>
          <w:b/>
          <w:bCs/>
        </w:rPr>
      </w:pPr>
      <w:r w:rsidRPr="009466BB">
        <w:rPr>
          <w:rFonts w:ascii="Avenir Roman" w:hAnsi="Avenir Roman" w:cstheme="minorHAnsi"/>
          <w:b/>
          <w:bCs/>
        </w:rPr>
        <w:t>Step 1-3</w:t>
      </w:r>
      <w:r w:rsidR="007625D2" w:rsidRPr="009466BB">
        <w:rPr>
          <w:rFonts w:ascii="Avenir Roman" w:hAnsi="Avenir Roman" w:cstheme="minorHAnsi"/>
          <w:b/>
          <w:bCs/>
        </w:rPr>
        <w:t>: Hardware side</w:t>
      </w:r>
      <w:r w:rsidR="00F467DA" w:rsidRPr="009466BB">
        <w:rPr>
          <w:rFonts w:ascii="Avenir Roman" w:hAnsi="Avenir Roman" w:cstheme="minorHAnsi"/>
          <w:b/>
          <w:bCs/>
        </w:rPr>
        <w:t>:</w:t>
      </w:r>
    </w:p>
    <w:p w14:paraId="3DB50D99" w14:textId="77777777" w:rsidR="00F467DA" w:rsidRPr="009466BB" w:rsidRDefault="00F467DA" w:rsidP="0039366C">
      <w:pPr>
        <w:pStyle w:val="ListParagraph"/>
        <w:spacing w:after="160"/>
        <w:rPr>
          <w:rFonts w:ascii="Avenir Roman" w:hAnsi="Avenir Roman"/>
          <w:b/>
          <w:bCs/>
        </w:rPr>
      </w:pPr>
    </w:p>
    <w:p w14:paraId="65D7728F" w14:textId="57C2AB2C" w:rsidR="00F467DA" w:rsidRPr="009466BB" w:rsidRDefault="00F467DA" w:rsidP="003B0F77">
      <w:pPr>
        <w:pStyle w:val="ListParagraph"/>
        <w:spacing w:after="160"/>
        <w:rPr>
          <w:rFonts w:ascii="Avenir Roman" w:hAnsi="Avenir Roman" w:cstheme="minorHAnsi"/>
          <w:rtl/>
        </w:rPr>
      </w:pPr>
      <w:r w:rsidRPr="009466BB">
        <w:rPr>
          <w:rFonts w:ascii="Avenir Roman" w:hAnsi="Avenir Roman" w:cstheme="minorHAnsi"/>
        </w:rPr>
        <w:t>The hardware connection</w:t>
      </w:r>
      <w:r w:rsidR="00FB6411" w:rsidRPr="009466BB">
        <w:rPr>
          <w:rFonts w:ascii="Avenir Roman" w:hAnsi="Avenir Roman" w:cstheme="minorHAnsi"/>
        </w:rPr>
        <w:t>s</w:t>
      </w:r>
      <w:r w:rsidR="004E3A0D" w:rsidRPr="009466BB">
        <w:rPr>
          <w:rFonts w:ascii="Avenir Roman" w:hAnsi="Avenir Roman" w:cstheme="minorHAnsi"/>
        </w:rPr>
        <w:t>,</w:t>
      </w:r>
      <w:r w:rsidR="00A20A26" w:rsidRPr="009466BB">
        <w:rPr>
          <w:rFonts w:ascii="Avenir Roman" w:hAnsi="Avenir Roman" w:cstheme="minorHAnsi"/>
        </w:rPr>
        <w:t xml:space="preserve"> as shown in figure (16</w:t>
      </w:r>
      <w:r w:rsidRPr="009466BB">
        <w:rPr>
          <w:rFonts w:ascii="Avenir Roman" w:hAnsi="Avenir Roman" w:cstheme="minorHAnsi"/>
        </w:rPr>
        <w:t>-b)</w:t>
      </w:r>
      <w:r w:rsidR="00FB6411" w:rsidRPr="009466BB">
        <w:rPr>
          <w:rFonts w:ascii="Avenir Roman" w:hAnsi="Avenir Roman" w:cstheme="minorHAnsi"/>
        </w:rPr>
        <w:t>,</w:t>
      </w:r>
      <w:r w:rsidRPr="009466BB">
        <w:rPr>
          <w:rFonts w:ascii="Avenir Roman" w:hAnsi="Avenir Roman" w:cstheme="minorHAnsi"/>
        </w:rPr>
        <w:t xml:space="preserve"> consist of four components</w:t>
      </w:r>
      <w:r w:rsidR="00FB6411" w:rsidRPr="009466BB">
        <w:rPr>
          <w:rFonts w:ascii="Avenir Roman" w:hAnsi="Avenir Roman" w:cstheme="minorHAnsi"/>
        </w:rPr>
        <w:t xml:space="preserve">: </w:t>
      </w:r>
      <w:r w:rsidRPr="009466BB">
        <w:rPr>
          <w:rFonts w:ascii="Avenir Roman" w:hAnsi="Avenir Roman" w:cstheme="minorHAnsi"/>
        </w:rPr>
        <w:t>E-health sensor</w:t>
      </w:r>
      <w:r w:rsidR="00FB6411" w:rsidRPr="009466BB">
        <w:rPr>
          <w:rFonts w:ascii="Avenir Roman" w:hAnsi="Avenir Roman" w:cstheme="minorHAnsi"/>
        </w:rPr>
        <w:t xml:space="preserve">s, Arduino </w:t>
      </w:r>
      <w:r w:rsidR="00765A08" w:rsidRPr="009466BB">
        <w:rPr>
          <w:rFonts w:ascii="Avenir Roman" w:hAnsi="Avenir Roman" w:cstheme="minorHAnsi"/>
        </w:rPr>
        <w:t>UNO</w:t>
      </w:r>
      <w:r w:rsidR="00FB6411" w:rsidRPr="009466BB">
        <w:rPr>
          <w:rFonts w:ascii="Avenir Roman" w:hAnsi="Avenir Roman" w:cstheme="minorHAnsi"/>
        </w:rPr>
        <w:t xml:space="preserve">, Wi-Fi </w:t>
      </w:r>
      <w:r w:rsidR="00765A08" w:rsidRPr="009466BB">
        <w:rPr>
          <w:rFonts w:ascii="Avenir Roman" w:hAnsi="Avenir Roman" w:cstheme="minorHAnsi"/>
        </w:rPr>
        <w:t>module</w:t>
      </w:r>
      <w:r w:rsidRPr="009466BB">
        <w:rPr>
          <w:rFonts w:ascii="Avenir Roman" w:hAnsi="Avenir Roman" w:cstheme="minorHAnsi"/>
        </w:rPr>
        <w:t xml:space="preserve"> and </w:t>
      </w:r>
      <w:r w:rsidR="005512A0" w:rsidRPr="009466BB">
        <w:rPr>
          <w:rFonts w:ascii="Avenir Roman" w:hAnsi="Avenir Roman" w:cstheme="minorHAnsi"/>
        </w:rPr>
        <w:t xml:space="preserve">Firebase </w:t>
      </w:r>
      <w:r w:rsidR="00CA35CE" w:rsidRPr="009466BB">
        <w:rPr>
          <w:rFonts w:ascii="Avenir Roman" w:hAnsi="Avenir Roman" w:cstheme="minorHAnsi"/>
        </w:rPr>
        <w:t>database</w:t>
      </w:r>
      <w:r w:rsidRPr="009466BB">
        <w:rPr>
          <w:rFonts w:ascii="Avenir Roman" w:hAnsi="Avenir Roman" w:cstheme="minorHAnsi"/>
        </w:rPr>
        <w:t>. The hardware connection</w:t>
      </w:r>
      <w:r w:rsidR="00FB6411" w:rsidRPr="009466BB">
        <w:rPr>
          <w:rFonts w:ascii="Avenir Roman" w:hAnsi="Avenir Roman" w:cstheme="minorHAnsi"/>
        </w:rPr>
        <w:t xml:space="preserve"> is</w:t>
      </w:r>
      <w:r w:rsidRPr="009466BB">
        <w:rPr>
          <w:rFonts w:ascii="Avenir Roman" w:hAnsi="Avenir Roman" w:cstheme="minorHAnsi"/>
        </w:rPr>
        <w:t xml:space="preserve"> descri</w:t>
      </w:r>
      <w:r w:rsidR="00FB6411" w:rsidRPr="009466BB">
        <w:rPr>
          <w:rFonts w:ascii="Avenir Roman" w:hAnsi="Avenir Roman" w:cstheme="minorHAnsi"/>
        </w:rPr>
        <w:t>bed</w:t>
      </w:r>
      <w:r w:rsidR="00276CB4" w:rsidRPr="009466BB">
        <w:rPr>
          <w:rFonts w:ascii="Avenir Roman" w:hAnsi="Avenir Roman" w:cstheme="minorHAnsi"/>
        </w:rPr>
        <w:t xml:space="preserve"> below in Table </w:t>
      </w:r>
      <w:r w:rsidR="00A20A26" w:rsidRPr="009466BB">
        <w:rPr>
          <w:rFonts w:ascii="Avenir Roman" w:hAnsi="Avenir Roman" w:cstheme="minorHAnsi"/>
        </w:rPr>
        <w:t>5</w:t>
      </w:r>
      <w:r w:rsidRPr="009466BB">
        <w:rPr>
          <w:rFonts w:ascii="Avenir Roman" w:hAnsi="Avenir Roman" w:cstheme="minorHAnsi"/>
        </w:rPr>
        <w:t>.</w:t>
      </w:r>
    </w:p>
    <w:p w14:paraId="1552B8D6" w14:textId="7AD5FD30" w:rsidR="00F467DA" w:rsidRPr="009466BB" w:rsidRDefault="00023C30" w:rsidP="0039366C">
      <w:pPr>
        <w:pStyle w:val="ListParagraph"/>
        <w:keepNext/>
        <w:spacing w:after="160"/>
        <w:rPr>
          <w:rFonts w:ascii="Avenir Roman" w:hAnsi="Avenir Roman"/>
        </w:rPr>
      </w:pPr>
      <w:r w:rsidRPr="009466BB">
        <w:rPr>
          <w:rFonts w:ascii="Avenir Roman" w:hAnsi="Avenir Roman"/>
          <w:noProof/>
        </w:rPr>
        <mc:AlternateContent>
          <mc:Choice Requires="wps">
            <w:drawing>
              <wp:anchor distT="0" distB="0" distL="114300" distR="114300" simplePos="0" relativeHeight="251721728" behindDoc="0" locked="0" layoutInCell="1" allowOverlap="1" wp14:anchorId="60FD0251" wp14:editId="799B0DF4">
                <wp:simplePos x="0" y="0"/>
                <wp:positionH relativeFrom="column">
                  <wp:posOffset>81280</wp:posOffset>
                </wp:positionH>
                <wp:positionV relativeFrom="paragraph">
                  <wp:posOffset>4264025</wp:posOffset>
                </wp:positionV>
                <wp:extent cx="5943600" cy="2667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3B6AC4D7" w14:textId="5F334FC7" w:rsidR="005F672A" w:rsidRPr="000B3194" w:rsidRDefault="005F672A" w:rsidP="00023C30">
                            <w:pPr>
                              <w:pStyle w:val="Caption"/>
                              <w:jc w:val="center"/>
                              <w:rPr>
                                <w:rFonts w:ascii="Avenir Roman" w:hAnsi="Avenir Roman"/>
                                <w:noProof/>
                              </w:rPr>
                            </w:pPr>
                            <w:r>
                              <w:t xml:space="preserve">Figure 16-b: </w:t>
                            </w:r>
                            <w:r w:rsidRPr="00B078E9">
                              <w:t>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D0251" id="Text Box 68" o:spid="_x0000_s1032" type="#_x0000_t202" style="position:absolute;left:0;text-align:left;margin-left:6.4pt;margin-top:335.75pt;width:468pt;height:21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" stroked="f">
                <v:textbox style="mso-fit-shape-to-text:t" inset="0,0,0,0">
                  <w:txbxContent>
                    <w:p w14:paraId="3B6AC4D7" w14:textId="5F334FC7" w:rsidR="005F672A" w:rsidRPr="000B3194" w:rsidRDefault="005F672A" w:rsidP="00023C30">
                      <w:pPr>
                        <w:pStyle w:val="Caption"/>
                        <w:jc w:val="center"/>
                        <w:rPr>
                          <w:rFonts w:ascii="Avenir Roman" w:hAnsi="Avenir Roman"/>
                          <w:noProof/>
                        </w:rPr>
                      </w:pPr>
                      <w:r>
                        <w:t xml:space="preserve">Figure 16-b: </w:t>
                      </w:r>
                      <w:r w:rsidRPr="00B078E9">
                        <w:t>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3776" behindDoc="0" locked="0" layoutInCell="1" allowOverlap="1" wp14:anchorId="2A18F167" wp14:editId="54FF69CD">
                <wp:simplePos x="0" y="0"/>
                <wp:positionH relativeFrom="column">
                  <wp:posOffset>81280</wp:posOffset>
                </wp:positionH>
                <wp:positionV relativeFrom="paragraph">
                  <wp:posOffset>4264025</wp:posOffset>
                </wp:positionV>
                <wp:extent cx="5943600" cy="266700"/>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70D45B45" w14:textId="11223119" w:rsidR="005F672A" w:rsidRPr="00C65347" w:rsidRDefault="005F672A" w:rsidP="00023C30">
                            <w:pPr>
                              <w:pStyle w:val="Caption"/>
                              <w:jc w:val="center"/>
                              <w:rPr>
                                <w:noProof/>
                              </w:rPr>
                            </w:pPr>
                            <w:r>
                              <w:t>Figure 16-</w:t>
                            </w:r>
                            <w:proofErr w:type="gramStart"/>
                            <w:r>
                              <w:t>b :</w:t>
                            </w:r>
                            <w:proofErr w:type="gramEnd"/>
                            <w:r>
                              <w:t xml:space="preserve">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F167" id="Text Box 69" o:spid="_x0000_s1033" type="#_x0000_t202" style="position:absolute;left:0;text-align:left;margin-left:6.4pt;margin-top:335.75pt;width:468pt;height:21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Bul2H6MQIAAGkEAAAOAAAAAAAAAAAAAAAA&#10;AC4CAABkcnMvZTJvRG9jLnhtbFBLAQItABQABgAIAAAAIQCvaoUw4QAAAAoBAAAPAAAAAAAAAAAA&#10;AAAAAIsEAABkcnMvZG93bnJldi54bWxQSwUGAAAAAAQABADzAAAAmQUAAAAA&#10;" stroked="f">
                <v:textbox style="mso-fit-shape-to-text:t" inset="0,0,0,0">
                  <w:txbxContent>
                    <w:p w14:paraId="70D45B45" w14:textId="11223119" w:rsidR="005F672A" w:rsidRPr="00C65347" w:rsidRDefault="005F672A" w:rsidP="00023C30">
                      <w:pPr>
                        <w:pStyle w:val="Caption"/>
                        <w:jc w:val="center"/>
                        <w:rPr>
                          <w:noProof/>
                        </w:rPr>
                      </w:pPr>
                      <w:r>
                        <w:t>Figure 16-</w:t>
                      </w:r>
                      <w:proofErr w:type="gramStart"/>
                      <w:r>
                        <w:t>b :</w:t>
                      </w:r>
                      <w:proofErr w:type="gramEnd"/>
                      <w:r>
                        <w:t xml:space="preserve"> 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5824" behindDoc="0" locked="0" layoutInCell="1" allowOverlap="1" wp14:anchorId="69A180CD" wp14:editId="6E09ACE0">
                <wp:simplePos x="0" y="0"/>
                <wp:positionH relativeFrom="column">
                  <wp:posOffset>81280</wp:posOffset>
                </wp:positionH>
                <wp:positionV relativeFrom="paragraph">
                  <wp:posOffset>4264025</wp:posOffset>
                </wp:positionV>
                <wp:extent cx="5943600" cy="26670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6D49E05F" w14:textId="42DA4A87" w:rsidR="005F672A" w:rsidRPr="00923F1E" w:rsidRDefault="005F672A" w:rsidP="00023C30">
                            <w:pPr>
                              <w:pStyle w:val="Caption"/>
                              <w:rPr>
                                <w:noProof/>
                              </w:rPr>
                            </w:pPr>
                            <w:r>
                              <w:t>Figure 16-b</w:t>
                            </w:r>
                            <w:fldSimple w:instr=" SEQ Figure_16-d \* ARABIC ">
                              <w:r>
                                <w:rPr>
                                  <w:noProof/>
                                </w:rPr>
                                <w:t>1</w:t>
                              </w:r>
                            </w:fldSimple>
                            <w:r>
                              <w:t xml:space="preserve">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180CD" id="Text Box 70" o:spid="_x0000_s1034" type="#_x0000_t202" style="position:absolute;left:0;text-align:left;margin-left:6.4pt;margin-top:335.75pt;width:468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CRG0xhMQIAAGkEAAAOAAAAAAAAAAAAAAAA&#10;AC4CAABkcnMvZTJvRG9jLnhtbFBLAQItABQABgAIAAAAIQCvaoUw4QAAAAoBAAAPAAAAAAAAAAAA&#10;AAAAAIsEAABkcnMvZG93bnJldi54bWxQSwUGAAAAAAQABADzAAAAmQUAAAAA&#10;" stroked="f">
                <v:textbox style="mso-fit-shape-to-text:t" inset="0,0,0,0">
                  <w:txbxContent>
                    <w:p w14:paraId="6D49E05F" w14:textId="42DA4A87" w:rsidR="005F672A" w:rsidRPr="00923F1E" w:rsidRDefault="005F672A" w:rsidP="00023C30">
                      <w:pPr>
                        <w:pStyle w:val="Caption"/>
                        <w:rPr>
                          <w:noProof/>
                        </w:rPr>
                      </w:pPr>
                      <w:r>
                        <w:t>Figure 16-b</w:t>
                      </w:r>
                      <w:fldSimple w:instr=" SEQ Figure_16-d \* ARABIC ">
                        <w:r>
                          <w:rPr>
                            <w:noProof/>
                          </w:rPr>
                          <w:t>1</w:t>
                        </w:r>
                      </w:fldSimple>
                      <w:r>
                        <w:t xml:space="preserve"> : 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7872" behindDoc="0" locked="0" layoutInCell="1" allowOverlap="1" wp14:anchorId="02671182" wp14:editId="2104600E">
                <wp:simplePos x="0" y="0"/>
                <wp:positionH relativeFrom="column">
                  <wp:posOffset>81280</wp:posOffset>
                </wp:positionH>
                <wp:positionV relativeFrom="paragraph">
                  <wp:posOffset>4264025</wp:posOffset>
                </wp:positionV>
                <wp:extent cx="5943600" cy="266700"/>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48787A5B" w14:textId="46532064" w:rsidR="005F672A" w:rsidRPr="00E658B0" w:rsidRDefault="005F672A" w:rsidP="00023C30">
                            <w:pPr>
                              <w:pStyle w:val="Caption"/>
                              <w:jc w:val="center"/>
                              <w:rPr>
                                <w:noProof/>
                              </w:rPr>
                            </w:pPr>
                            <w:r>
                              <w:t xml:space="preserve">Figure 16- </w:t>
                            </w:r>
                            <w:fldSimple w:instr=" SEQ Figure_16- \* alphabetic ">
                              <w:r>
                                <w:rPr>
                                  <w:noProof/>
                                </w:rPr>
                                <w:t>b</w:t>
                              </w:r>
                            </w:fldSimple>
                            <w:r>
                              <w:t xml:space="preserve">: </w:t>
                            </w:r>
                            <w:r w:rsidRPr="00CB1AB2">
                              <w:t>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71182" id="Text Box 71" o:spid="_x0000_s1035" type="#_x0000_t202" style="position:absolute;left:0;text-align:left;margin-left:6.4pt;margin-top:335.75pt;width:468pt;height:2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CgNca9MQIAAGkEAAAOAAAAAAAAAAAAAAAA&#10;AC4CAABkcnMvZTJvRG9jLnhtbFBLAQItABQABgAIAAAAIQCvaoUw4QAAAAoBAAAPAAAAAAAAAAAA&#10;AAAAAIsEAABkcnMvZG93bnJldi54bWxQSwUGAAAAAAQABADzAAAAmQUAAAAA&#10;" stroked="f">
                <v:textbox style="mso-fit-shape-to-text:t" inset="0,0,0,0">
                  <w:txbxContent>
                    <w:p w14:paraId="48787A5B" w14:textId="46532064" w:rsidR="005F672A" w:rsidRPr="00E658B0" w:rsidRDefault="005F672A" w:rsidP="00023C30">
                      <w:pPr>
                        <w:pStyle w:val="Caption"/>
                        <w:jc w:val="center"/>
                        <w:rPr>
                          <w:noProof/>
                        </w:rPr>
                      </w:pPr>
                      <w:r>
                        <w:t xml:space="preserve">Figure 16- </w:t>
                      </w:r>
                      <w:fldSimple w:instr=" SEQ Figure_16- \* alphabetic ">
                        <w:r>
                          <w:rPr>
                            <w:noProof/>
                          </w:rPr>
                          <w:t>b</w:t>
                        </w:r>
                      </w:fldSimple>
                      <w:r>
                        <w:t xml:space="preserve">: </w:t>
                      </w:r>
                      <w:r w:rsidRPr="00CB1AB2">
                        <w:t>High Level Architecture</w:t>
                      </w:r>
                    </w:p>
                  </w:txbxContent>
                </v:textbox>
                <w10:wrap type="square"/>
              </v:shape>
            </w:pict>
          </mc:Fallback>
        </mc:AlternateContent>
      </w:r>
      <w:r w:rsidR="00261CA3" w:rsidRPr="009466BB">
        <w:rPr>
          <w:rFonts w:ascii="Avenir Roman" w:hAnsi="Avenir Roman"/>
          <w:noProof/>
        </w:rPr>
        <w:drawing>
          <wp:anchor distT="0" distB="0" distL="114300" distR="114300" simplePos="0" relativeHeight="251668480" behindDoc="0" locked="0" layoutInCell="1" allowOverlap="1" wp14:anchorId="67239F48" wp14:editId="2A263281">
            <wp:simplePos x="0" y="0"/>
            <wp:positionH relativeFrom="column">
              <wp:posOffset>81399</wp:posOffset>
            </wp:positionH>
            <wp:positionV relativeFrom="paragraph">
              <wp:posOffset>135802</wp:posOffset>
            </wp:positionV>
            <wp:extent cx="5943600" cy="4071786"/>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505" t="33052" r="28493" b="13355"/>
                    <a:stretch/>
                  </pic:blipFill>
                  <pic:spPr bwMode="auto">
                    <a:xfrm>
                      <a:off x="0" y="0"/>
                      <a:ext cx="5943600" cy="40717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2DD82" w14:textId="17EF119D" w:rsidR="00CD53AF" w:rsidRPr="009466BB" w:rsidRDefault="00CD53AF" w:rsidP="0039366C">
      <w:pPr>
        <w:rPr>
          <w:rFonts w:ascii="Avenir Roman" w:hAnsi="Avenir Roman"/>
        </w:rPr>
      </w:pPr>
    </w:p>
    <w:p w14:paraId="49836ACF" w14:textId="51A55892" w:rsidR="003D6C13" w:rsidRPr="009466BB" w:rsidRDefault="003D6C13" w:rsidP="0039366C">
      <w:pPr>
        <w:rPr>
          <w:rFonts w:ascii="Avenir Roman" w:hAnsi="Avenir Roman"/>
        </w:rPr>
      </w:pPr>
    </w:p>
    <w:p w14:paraId="4F43BCEB" w14:textId="74B36214" w:rsidR="003D6C13" w:rsidRPr="009466BB" w:rsidRDefault="003D6C13" w:rsidP="0039366C">
      <w:pPr>
        <w:rPr>
          <w:rFonts w:ascii="Avenir Roman" w:hAnsi="Avenir Roman"/>
        </w:rPr>
      </w:pPr>
    </w:p>
    <w:p w14:paraId="20C689E3" w14:textId="292356C9" w:rsidR="003D6C13" w:rsidRPr="009466BB" w:rsidRDefault="003D6C13" w:rsidP="0039366C">
      <w:pPr>
        <w:rPr>
          <w:rFonts w:ascii="Avenir Roman" w:hAnsi="Avenir Roman"/>
        </w:rPr>
      </w:pPr>
    </w:p>
    <w:p w14:paraId="4BC5257A" w14:textId="653B8598" w:rsidR="00760C9E" w:rsidRPr="009466BB" w:rsidRDefault="00760C9E" w:rsidP="0039366C">
      <w:pPr>
        <w:rPr>
          <w:rFonts w:ascii="Avenir Roman" w:hAnsi="Avenir Roman"/>
        </w:rPr>
      </w:pPr>
    </w:p>
    <w:p w14:paraId="378114FA" w14:textId="6E0E7EDA" w:rsidR="00760C9E" w:rsidRPr="009466BB" w:rsidRDefault="00760C9E" w:rsidP="0039366C">
      <w:pPr>
        <w:rPr>
          <w:rFonts w:ascii="Avenir Roman" w:hAnsi="Avenir Roman"/>
        </w:rPr>
      </w:pPr>
    </w:p>
    <w:p w14:paraId="3D256EB3" w14:textId="77777777" w:rsidR="00760C9E" w:rsidRPr="009466BB" w:rsidRDefault="00760C9E" w:rsidP="0039366C">
      <w:pPr>
        <w:rPr>
          <w:rFonts w:ascii="Avenir Roman" w:hAnsi="Avenir Roman"/>
        </w:rPr>
      </w:pPr>
    </w:p>
    <w:p w14:paraId="70657AB4" w14:textId="00213AD0" w:rsidR="003D6C13" w:rsidRPr="009466BB" w:rsidRDefault="003D6C13" w:rsidP="0039366C">
      <w:pPr>
        <w:rPr>
          <w:rFonts w:ascii="Avenir Roman" w:hAnsi="Avenir Roman"/>
        </w:rPr>
      </w:pPr>
    </w:p>
    <w:p w14:paraId="15D9F4F0" w14:textId="77777777" w:rsidR="003D6C13" w:rsidRPr="009466BB" w:rsidRDefault="003D6C13" w:rsidP="0039366C">
      <w:pPr>
        <w:rPr>
          <w:rFonts w:ascii="Avenir Roman" w:hAnsi="Avenir Roman"/>
        </w:rPr>
      </w:pPr>
    </w:p>
    <w:tbl>
      <w:tblPr>
        <w:tblStyle w:val="LightGrid-Accent12"/>
        <w:tblpPr w:leftFromText="180" w:rightFromText="180" w:vertAnchor="text" w:horzAnchor="margin" w:tblpY="60"/>
        <w:tblW w:w="0" w:type="auto"/>
        <w:tblLook w:val="04A0" w:firstRow="1" w:lastRow="0" w:firstColumn="1" w:lastColumn="0" w:noHBand="0" w:noVBand="1"/>
      </w:tblPr>
      <w:tblGrid>
        <w:gridCol w:w="1257"/>
        <w:gridCol w:w="8083"/>
      </w:tblGrid>
      <w:tr w:rsidR="00F467DA" w:rsidRPr="009466BB" w14:paraId="0C537639" w14:textId="77777777" w:rsidTr="00444D1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1333F79C" w14:textId="77777777" w:rsidR="00F467DA" w:rsidRPr="009466BB" w:rsidRDefault="00F467DA" w:rsidP="0039366C">
            <w:pPr>
              <w:spacing w:line="276" w:lineRule="auto"/>
              <w:rPr>
                <w:rFonts w:ascii="Avenir Roman" w:eastAsiaTheme="minorHAnsi" w:hAnsi="Avenir Roman" w:cstheme="minorHAnsi"/>
              </w:rPr>
            </w:pPr>
            <w:r w:rsidRPr="009466BB">
              <w:rPr>
                <w:rFonts w:ascii="Avenir Roman" w:eastAsiaTheme="minorHAnsi" w:hAnsi="Avenir Roman" w:cstheme="minorHAnsi"/>
              </w:rPr>
              <w:t>Connection</w:t>
            </w:r>
          </w:p>
        </w:tc>
        <w:tc>
          <w:tcPr>
            <w:tcW w:w="0" w:type="auto"/>
          </w:tcPr>
          <w:p w14:paraId="4BAECF4C" w14:textId="1C08A596" w:rsidR="00F467DA" w:rsidRPr="009466BB" w:rsidRDefault="00F467DA"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Description </w:t>
            </w:r>
            <w:r w:rsidR="009801D7" w:rsidRPr="009466BB">
              <w:rPr>
                <w:rFonts w:ascii="Avenir Roman" w:eastAsiaTheme="minorHAnsi" w:hAnsi="Avenir Roman" w:cstheme="minorHAnsi"/>
              </w:rPr>
              <w:t xml:space="preserve">of figure </w:t>
            </w:r>
            <w:r w:rsidR="000054F1" w:rsidRPr="009466BB">
              <w:rPr>
                <w:rFonts w:ascii="Avenir Roman" w:eastAsiaTheme="minorHAnsi" w:hAnsi="Avenir Roman" w:cstheme="minorHAnsi"/>
              </w:rPr>
              <w:t>1</w:t>
            </w:r>
            <w:r w:rsidR="000054F1">
              <w:rPr>
                <w:rFonts w:ascii="Avenir Roman" w:eastAsiaTheme="minorHAnsi" w:hAnsi="Avenir Roman" w:cstheme="minorHAnsi"/>
              </w:rPr>
              <w:t>6</w:t>
            </w:r>
            <w:r w:rsidR="00000584" w:rsidRPr="009466BB">
              <w:rPr>
                <w:rFonts w:ascii="Avenir Roman" w:eastAsiaTheme="minorHAnsi" w:hAnsi="Avenir Roman" w:cstheme="minorHAnsi"/>
              </w:rPr>
              <w:t>-b</w:t>
            </w:r>
          </w:p>
        </w:tc>
      </w:tr>
      <w:tr w:rsidR="00F467DA" w:rsidRPr="009466BB" w14:paraId="5465659C" w14:textId="77777777" w:rsidTr="00444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78EB137D" w14:textId="15FF15FF" w:rsidR="00F467DA" w:rsidRPr="009466BB" w:rsidDel="0069552A" w:rsidRDefault="00F467DA" w:rsidP="0039366C">
            <w:pPr>
              <w:spacing w:line="276" w:lineRule="auto"/>
              <w:rPr>
                <w:rFonts w:ascii="Avenir Roman" w:hAnsi="Avenir Roman"/>
              </w:rPr>
            </w:pPr>
            <w:r w:rsidRPr="009466BB">
              <w:rPr>
                <w:rFonts w:ascii="Avenir Roman" w:hAnsi="Avenir Roman"/>
                <w:noProof/>
              </w:rPr>
              <mc:AlternateContent>
                <mc:Choice Requires="wps">
                  <w:drawing>
                    <wp:anchor distT="0" distB="0" distL="114300" distR="114300" simplePos="0" relativeHeight="251664384" behindDoc="0" locked="0" layoutInCell="1" allowOverlap="1" wp14:anchorId="22D2857F" wp14:editId="779C75FE">
                      <wp:simplePos x="0" y="0"/>
                      <wp:positionH relativeFrom="column">
                        <wp:posOffset>88900</wp:posOffset>
                      </wp:positionH>
                      <wp:positionV relativeFrom="paragraph">
                        <wp:posOffset>326390</wp:posOffset>
                      </wp:positionV>
                      <wp:extent cx="450850" cy="349250"/>
                      <wp:effectExtent l="0" t="0" r="25400" b="1270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4F1A36AC" w14:textId="77777777" w:rsidR="005F672A" w:rsidRPr="00767A07" w:rsidRDefault="005F672A" w:rsidP="00F467DA">
                                  <w:pPr>
                                    <w:jc w:val="center"/>
                                    <w:rPr>
                                      <w:b/>
                                      <w:bCs/>
                                      <w:color w:val="FF0000"/>
                                    </w:rPr>
                                  </w:pPr>
                                  <w:r w:rsidRPr="00767A07">
                                    <w:rPr>
                                      <w:b/>
                                      <w:bCs/>
                                      <w:color w:val="FF0000"/>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D2857F" id="Oval 30" o:spid="_x0000_s1036" style="position:absolute;margin-left:7pt;margin-top:25.7pt;width:35.5pt;height: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" strokecolor="red" strokeweight="1.5pt">
                      <v:textbox>
                        <w:txbxContent>
                          <w:p w14:paraId="4F1A36AC" w14:textId="77777777" w:rsidR="005F672A" w:rsidRPr="00767A07" w:rsidRDefault="005F672A" w:rsidP="00F467DA">
                            <w:pPr>
                              <w:jc w:val="center"/>
                              <w:rPr>
                                <w:b/>
                                <w:bCs/>
                                <w:color w:val="FF0000"/>
                              </w:rPr>
                            </w:pPr>
                            <w:r w:rsidRPr="00767A07">
                              <w:rPr>
                                <w:b/>
                                <w:bCs/>
                                <w:color w:val="FF0000"/>
                              </w:rPr>
                              <w:t>1</w:t>
                            </w:r>
                          </w:p>
                        </w:txbxContent>
                      </v:textbox>
                    </v:oval>
                  </w:pict>
                </mc:Fallback>
              </mc:AlternateContent>
            </w:r>
          </w:p>
        </w:tc>
        <w:tc>
          <w:tcPr>
            <w:tcW w:w="0" w:type="auto"/>
          </w:tcPr>
          <w:p w14:paraId="6D5797BF" w14:textId="783AE414" w:rsidR="00F467DA" w:rsidRPr="009466BB" w:rsidRDefault="00F467D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To allow a communication between the Arduino Uno and the </w:t>
            </w:r>
            <w:r w:rsidR="00E003B2" w:rsidRPr="009466BB">
              <w:rPr>
                <w:rFonts w:ascii="Avenir Roman" w:eastAsiaTheme="minorHAnsi" w:hAnsi="Avenir Roman" w:cstheme="minorHAnsi"/>
              </w:rPr>
              <w:t>Firebase database</w:t>
            </w:r>
            <w:r w:rsidRPr="009466BB">
              <w:rPr>
                <w:rFonts w:ascii="Avenir Roman" w:eastAsiaTheme="minorHAnsi" w:hAnsi="Avenir Roman" w:cstheme="minorHAnsi"/>
              </w:rPr>
              <w:t xml:space="preserve">, a Wi-Fi </w:t>
            </w:r>
            <w:r w:rsidR="00765A08" w:rsidRPr="009466BB">
              <w:rPr>
                <w:rFonts w:ascii="Avenir Roman" w:eastAsiaTheme="minorHAnsi" w:hAnsi="Avenir Roman" w:cstheme="minorHAnsi"/>
              </w:rPr>
              <w:t>module</w:t>
            </w:r>
            <w:r w:rsidR="005B2566" w:rsidRPr="009466BB">
              <w:rPr>
                <w:rFonts w:ascii="Avenir Roman" w:eastAsiaTheme="minorHAnsi" w:hAnsi="Avenir Roman" w:cstheme="minorHAnsi"/>
              </w:rPr>
              <w:t xml:space="preserve"> </w:t>
            </w:r>
            <w:r w:rsidRPr="009466BB">
              <w:rPr>
                <w:rFonts w:ascii="Avenir Roman" w:eastAsiaTheme="minorHAnsi" w:hAnsi="Avenir Roman" w:cstheme="minorHAnsi"/>
              </w:rPr>
              <w:t xml:space="preserve">should be provided. We </w:t>
            </w:r>
            <w:r w:rsidR="00E003B2" w:rsidRPr="009466BB">
              <w:rPr>
                <w:rFonts w:ascii="Avenir Roman" w:eastAsiaTheme="minorHAnsi" w:hAnsi="Avenir Roman" w:cstheme="minorHAnsi"/>
              </w:rPr>
              <w:t>used</w:t>
            </w:r>
            <w:r w:rsidRPr="009466BB">
              <w:rPr>
                <w:rFonts w:ascii="Avenir Roman" w:eastAsiaTheme="minorHAnsi" w:hAnsi="Avenir Roman" w:cstheme="minorHAnsi"/>
              </w:rPr>
              <w:t xml:space="preserve"> </w:t>
            </w:r>
            <w:proofErr w:type="spellStart"/>
            <w:r w:rsidR="00E003B2" w:rsidRPr="009466BB">
              <w:rPr>
                <w:rFonts w:ascii="Avenir Roman" w:eastAsiaTheme="minorHAnsi" w:hAnsi="Avenir Roman" w:cstheme="minorHAnsi"/>
              </w:rPr>
              <w:t>Node</w:t>
            </w:r>
            <w:r w:rsidR="005B2566" w:rsidRPr="009466BB">
              <w:rPr>
                <w:rFonts w:ascii="Avenir Roman" w:eastAsiaTheme="minorHAnsi" w:hAnsi="Avenir Roman" w:cstheme="minorHAnsi"/>
              </w:rPr>
              <w:t>MCU</w:t>
            </w:r>
            <w:proofErr w:type="spellEnd"/>
            <w:r w:rsidR="005B2566" w:rsidRPr="009466BB">
              <w:rPr>
                <w:rFonts w:ascii="Avenir Roman" w:eastAsiaTheme="minorHAnsi" w:hAnsi="Avenir Roman" w:cstheme="minorHAnsi"/>
              </w:rPr>
              <w:t xml:space="preserve"> </w:t>
            </w:r>
            <w:r w:rsidRPr="009466BB">
              <w:rPr>
                <w:rFonts w:ascii="Avenir Roman" w:eastAsiaTheme="minorHAnsi" w:hAnsi="Avenir Roman" w:cstheme="minorHAnsi"/>
              </w:rPr>
              <w:t xml:space="preserve">ESP8266 Wi-Fi </w:t>
            </w:r>
            <w:r w:rsidR="005B2566" w:rsidRPr="009466BB">
              <w:rPr>
                <w:rFonts w:ascii="Avenir Roman" w:eastAsiaTheme="minorHAnsi" w:hAnsi="Avenir Roman" w:cstheme="minorHAnsi"/>
              </w:rPr>
              <w:t>microcontroller</w:t>
            </w:r>
            <w:r w:rsidRPr="009466BB">
              <w:rPr>
                <w:rFonts w:ascii="Avenir Roman" w:eastAsiaTheme="minorHAnsi" w:hAnsi="Avenir Roman" w:cstheme="minorHAnsi"/>
              </w:rPr>
              <w:t xml:space="preserve"> that </w:t>
            </w:r>
            <w:r w:rsidR="005B2566" w:rsidRPr="009466BB">
              <w:rPr>
                <w:rFonts w:ascii="Avenir Roman" w:eastAsiaTheme="minorHAnsi" w:hAnsi="Avenir Roman" w:cstheme="minorHAnsi"/>
              </w:rPr>
              <w:t>will</w:t>
            </w:r>
            <w:r w:rsidRPr="009466BB">
              <w:rPr>
                <w:rFonts w:ascii="Avenir Roman" w:eastAsiaTheme="minorHAnsi" w:hAnsi="Avenir Roman" w:cstheme="minorHAnsi"/>
              </w:rPr>
              <w:t xml:space="preserve"> transfer the measured patient</w:t>
            </w:r>
            <w:r w:rsidR="005B2566" w:rsidRPr="009466BB">
              <w:rPr>
                <w:rFonts w:ascii="Avenir Roman" w:eastAsiaTheme="minorHAnsi" w:hAnsi="Avenir Roman" w:cstheme="minorHAnsi"/>
              </w:rPr>
              <w:t>’s</w:t>
            </w:r>
            <w:r w:rsidRPr="009466BB">
              <w:rPr>
                <w:rFonts w:ascii="Avenir Roman" w:eastAsiaTheme="minorHAnsi" w:hAnsi="Avenir Roman" w:cstheme="minorHAnsi"/>
              </w:rPr>
              <w:t xml:space="preserve"> data to Android phone</w:t>
            </w:r>
            <w:r w:rsidR="005B2566" w:rsidRPr="009466BB">
              <w:rPr>
                <w:rFonts w:ascii="Avenir Roman" w:eastAsiaTheme="minorHAnsi" w:hAnsi="Avenir Roman" w:cstheme="minorHAnsi"/>
              </w:rPr>
              <w:t>.</w:t>
            </w:r>
            <w:r w:rsidRPr="009466BB">
              <w:rPr>
                <w:rFonts w:ascii="Avenir Roman" w:eastAsiaTheme="minorHAnsi" w:hAnsi="Avenir Roman" w:cstheme="minorHAnsi"/>
              </w:rPr>
              <w:t xml:space="preserve"> </w:t>
            </w:r>
            <w:r w:rsidR="005B2566" w:rsidRPr="009466BB">
              <w:rPr>
                <w:rFonts w:ascii="Avenir Roman" w:eastAsiaTheme="minorHAnsi" w:hAnsi="Avenir Roman" w:cstheme="minorHAnsi"/>
              </w:rPr>
              <w:t xml:space="preserve">A serial connection </w:t>
            </w:r>
            <w:r w:rsidR="00E003B2" w:rsidRPr="009466BB">
              <w:rPr>
                <w:rFonts w:ascii="Avenir Roman" w:eastAsiaTheme="minorHAnsi" w:hAnsi="Avenir Roman" w:cstheme="minorHAnsi"/>
              </w:rPr>
              <w:t>is</w:t>
            </w:r>
            <w:r w:rsidR="005B2566" w:rsidRPr="009466BB">
              <w:rPr>
                <w:rFonts w:ascii="Avenir Roman" w:eastAsiaTheme="minorHAnsi" w:hAnsi="Avenir Roman" w:cstheme="minorHAnsi"/>
              </w:rPr>
              <w:t xml:space="preserve"> used between Arduino Uno</w:t>
            </w:r>
            <w:r w:rsidRPr="009466BB">
              <w:rPr>
                <w:rFonts w:ascii="Avenir Roman" w:eastAsiaTheme="minorHAnsi" w:hAnsi="Avenir Roman" w:cstheme="minorHAnsi"/>
              </w:rPr>
              <w:t xml:space="preserve"> </w:t>
            </w:r>
            <w:r w:rsidR="00E003B2" w:rsidRPr="009466BB">
              <w:rPr>
                <w:rFonts w:ascii="Avenir Roman" w:eastAsiaTheme="minorHAnsi" w:hAnsi="Avenir Roman" w:cstheme="minorHAnsi"/>
              </w:rPr>
              <w:t xml:space="preserve">and </w:t>
            </w:r>
            <w:proofErr w:type="spellStart"/>
            <w:r w:rsidR="00E003B2" w:rsidRPr="009466BB">
              <w:rPr>
                <w:rFonts w:ascii="Avenir Roman" w:eastAsiaTheme="minorHAnsi" w:hAnsi="Avenir Roman" w:cstheme="minorHAnsi"/>
              </w:rPr>
              <w:t>NodeMCU</w:t>
            </w:r>
            <w:proofErr w:type="spellEnd"/>
            <w:r w:rsidR="00E003B2" w:rsidRPr="009466BB">
              <w:rPr>
                <w:rFonts w:ascii="Avenir Roman" w:eastAsiaTheme="minorHAnsi" w:hAnsi="Avenir Roman" w:cstheme="minorHAnsi"/>
              </w:rPr>
              <w:t xml:space="preserve">. TX and RX of </w:t>
            </w:r>
            <w:proofErr w:type="spellStart"/>
            <w:r w:rsidR="00E003B2" w:rsidRPr="009466BB">
              <w:rPr>
                <w:rFonts w:ascii="Avenir Roman" w:eastAsiaTheme="minorHAnsi" w:hAnsi="Avenir Roman" w:cstheme="minorHAnsi"/>
              </w:rPr>
              <w:t>Node</w:t>
            </w:r>
            <w:r w:rsidR="005B2566" w:rsidRPr="009466BB">
              <w:rPr>
                <w:rFonts w:ascii="Avenir Roman" w:eastAsiaTheme="minorHAnsi" w:hAnsi="Avenir Roman" w:cstheme="minorHAnsi"/>
              </w:rPr>
              <w:t>MCU</w:t>
            </w:r>
            <w:proofErr w:type="spellEnd"/>
            <w:r w:rsidR="005B2566" w:rsidRPr="009466BB">
              <w:rPr>
                <w:rFonts w:ascii="Avenir Roman" w:eastAsiaTheme="minorHAnsi" w:hAnsi="Avenir Roman" w:cstheme="minorHAnsi"/>
              </w:rPr>
              <w:t xml:space="preserve"> </w:t>
            </w:r>
            <w:r w:rsidR="00E236FF" w:rsidRPr="009466BB">
              <w:rPr>
                <w:rFonts w:ascii="Avenir Roman" w:eastAsiaTheme="minorHAnsi" w:hAnsi="Avenir Roman" w:cstheme="minorHAnsi"/>
              </w:rPr>
              <w:t>are</w:t>
            </w:r>
            <w:r w:rsidR="005B2566" w:rsidRPr="009466BB">
              <w:rPr>
                <w:rFonts w:ascii="Avenir Roman" w:eastAsiaTheme="minorHAnsi" w:hAnsi="Avenir Roman" w:cstheme="minorHAnsi"/>
              </w:rPr>
              <w:t xml:space="preserve"> connected to pin 2 and 3 in Arduino UNO respectively. </w:t>
            </w:r>
          </w:p>
        </w:tc>
      </w:tr>
      <w:tr w:rsidR="00F467DA" w:rsidRPr="009466BB" w14:paraId="353249AB" w14:textId="77777777" w:rsidTr="00444D15">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50F7E8D0" w14:textId="27DD4D6F" w:rsidR="00F467DA" w:rsidRPr="009466BB" w:rsidRDefault="00F467DA" w:rsidP="0039366C">
            <w:pPr>
              <w:spacing w:line="276" w:lineRule="auto"/>
              <w:rPr>
                <w:rFonts w:ascii="Avenir Roman" w:hAnsi="Avenir Roman"/>
              </w:rPr>
            </w:pPr>
            <w:r w:rsidRPr="009466BB">
              <w:rPr>
                <w:rFonts w:ascii="Avenir Roman" w:hAnsi="Avenir Roman"/>
                <w:noProof/>
              </w:rPr>
              <mc:AlternateContent>
                <mc:Choice Requires="wps">
                  <w:drawing>
                    <wp:anchor distT="0" distB="0" distL="114300" distR="114300" simplePos="0" relativeHeight="251665408" behindDoc="0" locked="0" layoutInCell="1" allowOverlap="1" wp14:anchorId="015822DF" wp14:editId="2C1D229C">
                      <wp:simplePos x="0" y="0"/>
                      <wp:positionH relativeFrom="column">
                        <wp:posOffset>95250</wp:posOffset>
                      </wp:positionH>
                      <wp:positionV relativeFrom="paragraph">
                        <wp:posOffset>98425</wp:posOffset>
                      </wp:positionV>
                      <wp:extent cx="450850" cy="349250"/>
                      <wp:effectExtent l="0" t="0" r="25400" b="1270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3BB03A64" w14:textId="77777777" w:rsidR="005F672A" w:rsidRPr="00767A07" w:rsidRDefault="005F672A" w:rsidP="00F467DA">
                                  <w:pPr>
                                    <w:jc w:val="center"/>
                                    <w:rPr>
                                      <w:b/>
                                      <w:bCs/>
                                      <w:color w:val="FF0000"/>
                                    </w:rPr>
                                  </w:pPr>
                                  <w:r w:rsidRPr="00767A07">
                                    <w:rPr>
                                      <w:b/>
                                      <w:bCs/>
                                      <w:color w:val="FF000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822DF" id="Oval 29" o:spid="_x0000_s1037" style="position:absolute;margin-left:7.5pt;margin-top:7.75pt;width:35.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" strokecolor="red" strokeweight="1.5pt">
                      <v:textbox>
                        <w:txbxContent>
                          <w:p w14:paraId="3BB03A64" w14:textId="77777777" w:rsidR="005F672A" w:rsidRPr="00767A07" w:rsidRDefault="005F672A" w:rsidP="00F467DA">
                            <w:pPr>
                              <w:jc w:val="center"/>
                              <w:rPr>
                                <w:b/>
                                <w:bCs/>
                                <w:color w:val="FF0000"/>
                              </w:rPr>
                            </w:pPr>
                            <w:r w:rsidRPr="00767A07">
                              <w:rPr>
                                <w:b/>
                                <w:bCs/>
                                <w:color w:val="FF0000"/>
                              </w:rPr>
                              <w:t>2</w:t>
                            </w:r>
                          </w:p>
                        </w:txbxContent>
                      </v:textbox>
                    </v:oval>
                  </w:pict>
                </mc:Fallback>
              </mc:AlternateContent>
            </w:r>
          </w:p>
        </w:tc>
        <w:tc>
          <w:tcPr>
            <w:tcW w:w="0" w:type="auto"/>
          </w:tcPr>
          <w:p w14:paraId="51AB56EB" w14:textId="33979945" w:rsidR="00F467DA" w:rsidRPr="009466BB" w:rsidRDefault="00322DDF"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F</w:t>
            </w:r>
            <w:r w:rsidR="00F467DA" w:rsidRPr="009466BB">
              <w:rPr>
                <w:rFonts w:ascii="Avenir Roman" w:eastAsiaTheme="minorHAnsi" w:hAnsi="Avenir Roman" w:cstheme="minorHAnsi"/>
              </w:rPr>
              <w:t>or the patient to use the E-health sensors an addition</w:t>
            </w:r>
            <w:r w:rsidR="005B2566" w:rsidRPr="009466BB">
              <w:rPr>
                <w:rFonts w:ascii="Avenir Roman" w:eastAsiaTheme="minorHAnsi" w:hAnsi="Avenir Roman" w:cstheme="minorHAnsi"/>
              </w:rPr>
              <w:t>al</w:t>
            </w:r>
            <w:r w:rsidR="00F467DA" w:rsidRPr="009466BB">
              <w:rPr>
                <w:rFonts w:ascii="Avenir Roman" w:eastAsiaTheme="minorHAnsi" w:hAnsi="Avenir Roman" w:cstheme="minorHAnsi"/>
              </w:rPr>
              <w:t xml:space="preserve"> E-health shield</w:t>
            </w:r>
            <w:r w:rsidRPr="009466BB">
              <w:rPr>
                <w:rFonts w:ascii="Avenir Roman" w:eastAsiaTheme="minorHAnsi" w:hAnsi="Avenir Roman" w:cstheme="minorHAnsi"/>
              </w:rPr>
              <w:t xml:space="preserve"> (My-signal</w:t>
            </w:r>
            <w:r w:rsidR="00765A08" w:rsidRPr="009466BB">
              <w:rPr>
                <w:rFonts w:ascii="Avenir Roman" w:eastAsiaTheme="minorHAnsi" w:hAnsi="Avenir Roman" w:cstheme="minorHAnsi"/>
              </w:rPr>
              <w:t>s</w:t>
            </w:r>
            <w:r w:rsidRPr="009466BB">
              <w:rPr>
                <w:rFonts w:ascii="Avenir Roman" w:eastAsiaTheme="minorHAnsi" w:hAnsi="Avenir Roman" w:cstheme="minorHAnsi"/>
              </w:rPr>
              <w:t xml:space="preserve"> </w:t>
            </w:r>
            <w:r w:rsidR="006803DB" w:rsidRPr="009466BB">
              <w:rPr>
                <w:rFonts w:ascii="Avenir Roman" w:eastAsiaTheme="minorHAnsi" w:hAnsi="Avenir Roman" w:cstheme="minorHAnsi"/>
              </w:rPr>
              <w:t>board)</w:t>
            </w:r>
            <w:r w:rsidR="00F467DA" w:rsidRPr="009466BB">
              <w:rPr>
                <w:rFonts w:ascii="Avenir Roman" w:eastAsiaTheme="minorHAnsi" w:hAnsi="Avenir Roman" w:cstheme="minorHAnsi"/>
              </w:rPr>
              <w:t xml:space="preserve"> is needed</w:t>
            </w:r>
            <w:r w:rsidRPr="009466BB">
              <w:rPr>
                <w:rFonts w:ascii="Avenir Roman" w:eastAsiaTheme="minorHAnsi" w:hAnsi="Avenir Roman" w:cstheme="minorHAnsi"/>
              </w:rPr>
              <w:t xml:space="preserve">. </w:t>
            </w:r>
            <w:r w:rsidR="006803DB" w:rsidRPr="009466BB">
              <w:rPr>
                <w:rFonts w:ascii="Avenir Roman" w:eastAsiaTheme="minorHAnsi" w:hAnsi="Avenir Roman" w:cstheme="minorHAnsi"/>
              </w:rPr>
              <w:t xml:space="preserve"> My-signals </w:t>
            </w:r>
            <w:r w:rsidR="00CB6CD2" w:rsidRPr="009466BB">
              <w:rPr>
                <w:rFonts w:ascii="Avenir Roman" w:eastAsiaTheme="minorHAnsi" w:hAnsi="Avenir Roman" w:cstheme="minorHAnsi"/>
              </w:rPr>
              <w:t xml:space="preserve">board </w:t>
            </w:r>
            <w:r w:rsidR="00CB6CD2" w:rsidRPr="009466BB">
              <w:rPr>
                <w:rFonts w:ascii="Avenir Roman" w:hAnsi="Avenir Roman" w:cstheme="minorHAnsi"/>
                <w:color w:val="000000" w:themeColor="text1"/>
              </w:rPr>
              <w:t>is a board that supports more than 8 sensors</w:t>
            </w:r>
            <w:r w:rsidR="00CB6CD2">
              <w:rPr>
                <w:rFonts w:ascii="Avenir Roman" w:eastAsiaTheme="minorHAnsi" w:hAnsi="Avenir Roman" w:cstheme="minorHAnsi"/>
              </w:rPr>
              <w:t>, this board</w:t>
            </w:r>
            <w:r w:rsidR="00CB6CD2" w:rsidRPr="009466BB">
              <w:rPr>
                <w:rFonts w:ascii="Avenir Roman" w:eastAsiaTheme="minorHAnsi" w:hAnsi="Avenir Roman" w:cstheme="minorHAnsi"/>
              </w:rPr>
              <w:t xml:space="preserve"> must</w:t>
            </w:r>
            <w:r w:rsidR="00F467DA" w:rsidRPr="009466BB">
              <w:rPr>
                <w:rFonts w:ascii="Avenir Roman" w:eastAsiaTheme="minorHAnsi" w:hAnsi="Avenir Roman" w:cstheme="minorHAnsi"/>
              </w:rPr>
              <w:t xml:space="preserve"> be placed over the Arduino Uno. </w:t>
            </w:r>
            <w:r w:rsidRPr="009466BB">
              <w:rPr>
                <w:rFonts w:ascii="Avenir Roman" w:eastAsiaTheme="minorHAnsi" w:hAnsi="Avenir Roman" w:cstheme="minorHAnsi"/>
              </w:rPr>
              <w:t xml:space="preserve">The sensors will be placed on the </w:t>
            </w:r>
            <w:r w:rsidR="006803DB" w:rsidRPr="009466BB">
              <w:rPr>
                <w:rFonts w:ascii="Avenir Roman" w:eastAsiaTheme="minorHAnsi" w:hAnsi="Avenir Roman" w:cstheme="minorHAnsi"/>
              </w:rPr>
              <w:t>board</w:t>
            </w:r>
            <w:r w:rsidRPr="009466BB">
              <w:rPr>
                <w:rFonts w:ascii="Avenir Roman" w:eastAsiaTheme="minorHAnsi" w:hAnsi="Avenir Roman" w:cstheme="minorHAnsi"/>
              </w:rPr>
              <w:t xml:space="preserve"> </w:t>
            </w:r>
            <w:r w:rsidR="000005B5" w:rsidRPr="009466BB">
              <w:rPr>
                <w:rFonts w:ascii="Avenir Roman" w:eastAsiaTheme="minorHAnsi" w:hAnsi="Avenir Roman" w:cstheme="minorHAnsi"/>
              </w:rPr>
              <w:t>allowing</w:t>
            </w:r>
            <w:r w:rsidRPr="009466BB">
              <w:rPr>
                <w:rFonts w:ascii="Avenir Roman" w:eastAsiaTheme="minorHAnsi" w:hAnsi="Avenir Roman" w:cstheme="minorHAnsi"/>
              </w:rPr>
              <w:t xml:space="preserve"> </w:t>
            </w:r>
            <w:r w:rsidR="00F467DA" w:rsidRPr="009466BB">
              <w:rPr>
                <w:rFonts w:ascii="Avenir Roman" w:eastAsiaTheme="minorHAnsi" w:hAnsi="Avenir Roman" w:cstheme="minorHAnsi"/>
              </w:rPr>
              <w:t>th</w:t>
            </w:r>
            <w:r w:rsidR="000005B5" w:rsidRPr="009466BB">
              <w:rPr>
                <w:rFonts w:ascii="Avenir Roman" w:eastAsiaTheme="minorHAnsi" w:hAnsi="Avenir Roman" w:cstheme="minorHAnsi"/>
              </w:rPr>
              <w:t>e</w:t>
            </w:r>
            <w:r w:rsidR="00F467DA" w:rsidRPr="009466BB">
              <w:rPr>
                <w:rFonts w:ascii="Avenir Roman" w:eastAsiaTheme="minorHAnsi" w:hAnsi="Avenir Roman" w:cstheme="minorHAnsi"/>
              </w:rPr>
              <w:t xml:space="preserve"> Arduino collect</w:t>
            </w:r>
            <w:r w:rsidR="000005B5" w:rsidRPr="009466BB">
              <w:rPr>
                <w:rFonts w:ascii="Avenir Roman" w:eastAsiaTheme="minorHAnsi" w:hAnsi="Avenir Roman" w:cstheme="minorHAnsi"/>
              </w:rPr>
              <w:t>s</w:t>
            </w:r>
            <w:r w:rsidR="00F467DA" w:rsidRPr="009466BB">
              <w:rPr>
                <w:rFonts w:ascii="Avenir Roman" w:eastAsiaTheme="minorHAnsi" w:hAnsi="Avenir Roman" w:cstheme="minorHAnsi"/>
              </w:rPr>
              <w:t xml:space="preserve"> data.</w:t>
            </w:r>
          </w:p>
        </w:tc>
      </w:tr>
      <w:tr w:rsidR="00F467DA" w:rsidRPr="009466BB" w14:paraId="7387727A" w14:textId="77777777" w:rsidTr="00444D15">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0" w:type="auto"/>
          </w:tcPr>
          <w:p w14:paraId="6540E5DB" w14:textId="529CE5FE" w:rsidR="00F467DA" w:rsidRPr="009466BB" w:rsidRDefault="00F467DA" w:rsidP="0039366C">
            <w:pPr>
              <w:spacing w:line="276" w:lineRule="auto"/>
              <w:rPr>
                <w:rFonts w:ascii="Avenir Roman" w:hAnsi="Avenir Roman"/>
                <w:noProof/>
              </w:rPr>
            </w:pPr>
            <w:r w:rsidRPr="009466BB">
              <w:rPr>
                <w:rFonts w:ascii="Avenir Roman" w:hAnsi="Avenir Roman"/>
                <w:noProof/>
              </w:rPr>
              <mc:AlternateContent>
                <mc:Choice Requires="wps">
                  <w:drawing>
                    <wp:anchor distT="0" distB="0" distL="114300" distR="114300" simplePos="0" relativeHeight="251666432" behindDoc="0" locked="0" layoutInCell="1" allowOverlap="1" wp14:anchorId="2D3E6E4C" wp14:editId="15ABD654">
                      <wp:simplePos x="0" y="0"/>
                      <wp:positionH relativeFrom="column">
                        <wp:posOffset>107950</wp:posOffset>
                      </wp:positionH>
                      <wp:positionV relativeFrom="paragraph">
                        <wp:posOffset>137795</wp:posOffset>
                      </wp:positionV>
                      <wp:extent cx="450850" cy="349250"/>
                      <wp:effectExtent l="0" t="0" r="25400" b="1270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72BCDEA6" w14:textId="77777777" w:rsidR="005F672A" w:rsidRPr="00767A07" w:rsidRDefault="005F672A" w:rsidP="00F467DA">
                                  <w:pPr>
                                    <w:jc w:val="center"/>
                                    <w:rPr>
                                      <w:b/>
                                      <w:bCs/>
                                      <w:color w:val="FF0000"/>
                                    </w:rPr>
                                  </w:pPr>
                                  <w:r w:rsidRPr="00767A07">
                                    <w:rPr>
                                      <w:b/>
                                      <w:bCs/>
                                      <w:color w:val="FF000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3E6E4C" id="Oval 28" o:spid="_x0000_s1038" style="position:absolute;margin-left:8.5pt;margin-top:10.85pt;width:35.5pt;height: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" strokecolor="red" strokeweight="1.5pt">
                      <v:textbox>
                        <w:txbxContent>
                          <w:p w14:paraId="72BCDEA6" w14:textId="77777777" w:rsidR="005F672A" w:rsidRPr="00767A07" w:rsidRDefault="005F672A" w:rsidP="00F467DA">
                            <w:pPr>
                              <w:jc w:val="center"/>
                              <w:rPr>
                                <w:b/>
                                <w:bCs/>
                                <w:color w:val="FF0000"/>
                              </w:rPr>
                            </w:pPr>
                            <w:r w:rsidRPr="00767A07">
                              <w:rPr>
                                <w:b/>
                                <w:bCs/>
                                <w:color w:val="FF0000"/>
                              </w:rPr>
                              <w:t>3</w:t>
                            </w:r>
                          </w:p>
                        </w:txbxContent>
                      </v:textbox>
                    </v:oval>
                  </w:pict>
                </mc:Fallback>
              </mc:AlternateContent>
            </w:r>
          </w:p>
        </w:tc>
        <w:tc>
          <w:tcPr>
            <w:tcW w:w="0" w:type="auto"/>
          </w:tcPr>
          <w:p w14:paraId="75BC67F4" w14:textId="1D30DCE7" w:rsidR="00DE295E" w:rsidRPr="009466BB" w:rsidRDefault="000005B5" w:rsidP="0039366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This channel will use WIFI connection to Send measured data from Arduino </w:t>
            </w:r>
            <w:r w:rsidR="006803DB" w:rsidRPr="009466BB">
              <w:rPr>
                <w:rFonts w:ascii="Avenir Roman" w:eastAsiaTheme="minorHAnsi" w:hAnsi="Avenir Roman" w:cstheme="minorHAnsi"/>
              </w:rPr>
              <w:t xml:space="preserve">Uno </w:t>
            </w:r>
            <w:r w:rsidRPr="009466BB">
              <w:rPr>
                <w:rFonts w:ascii="Avenir Roman" w:eastAsiaTheme="minorHAnsi" w:hAnsi="Avenir Roman" w:cstheme="minorHAnsi"/>
              </w:rPr>
              <w:t>to the cloud</w:t>
            </w:r>
            <w:r w:rsidR="00F467DA" w:rsidRPr="009466BB">
              <w:rPr>
                <w:rFonts w:ascii="Avenir Roman" w:eastAsiaTheme="minorHAnsi" w:hAnsi="Avenir Roman" w:cstheme="minorHAnsi"/>
              </w:rPr>
              <w:t>.</w:t>
            </w:r>
            <w:r w:rsidRPr="009466BB">
              <w:rPr>
                <w:rFonts w:ascii="Avenir Roman" w:eastAsiaTheme="minorHAnsi" w:hAnsi="Avenir Roman" w:cstheme="minorHAnsi"/>
              </w:rPr>
              <w:t xml:space="preserve"> </w:t>
            </w:r>
            <w:r w:rsidR="00F467DA" w:rsidRPr="009466BB">
              <w:rPr>
                <w:rFonts w:ascii="Avenir Roman" w:eastAsiaTheme="minorHAnsi" w:hAnsi="Avenir Roman" w:cstheme="minorHAnsi"/>
              </w:rPr>
              <w:t>The patient</w:t>
            </w:r>
            <w:r w:rsidRPr="009466BB">
              <w:rPr>
                <w:rFonts w:ascii="Avenir Roman" w:eastAsiaTheme="minorHAnsi" w:hAnsi="Avenir Roman" w:cstheme="minorHAnsi"/>
              </w:rPr>
              <w:t>’s</w:t>
            </w:r>
            <w:r w:rsidR="00F467DA" w:rsidRPr="009466BB">
              <w:rPr>
                <w:rFonts w:ascii="Avenir Roman" w:eastAsiaTheme="minorHAnsi" w:hAnsi="Avenir Roman" w:cstheme="minorHAnsi"/>
              </w:rPr>
              <w:t xml:space="preserve"> data will be encapsulated by TCP protocol to be delivered to cloud</w:t>
            </w:r>
            <w:r w:rsidR="00DE295E" w:rsidRPr="009466BB">
              <w:rPr>
                <w:rFonts w:ascii="Avenir Roman" w:eastAsiaTheme="minorHAnsi" w:hAnsi="Avenir Roman" w:cstheme="minorHAnsi"/>
              </w:rPr>
              <w:t>.</w:t>
            </w:r>
            <w:r w:rsidR="00F467DA" w:rsidRPr="009466BB">
              <w:rPr>
                <w:rFonts w:ascii="Avenir Roman" w:eastAsiaTheme="minorHAnsi" w:hAnsi="Avenir Roman" w:cstheme="minorHAnsi"/>
              </w:rPr>
              <w:t xml:space="preserve"> </w:t>
            </w:r>
            <w:r w:rsidR="00DE295E" w:rsidRPr="009466BB">
              <w:rPr>
                <w:rFonts w:ascii="Avenir Roman" w:eastAsiaTheme="minorHAnsi" w:hAnsi="Avenir Roman" w:cstheme="minorHAnsi"/>
              </w:rPr>
              <w:t>In this communication channel, since we are discussing the security issue the WIFI is considered more secure [</w:t>
            </w:r>
            <w:r w:rsidR="00B6461C" w:rsidRPr="009466BB">
              <w:rPr>
                <w:rFonts w:ascii="Avenir Roman" w:eastAsiaTheme="minorHAnsi" w:hAnsi="Avenir Roman" w:cstheme="minorHAnsi"/>
              </w:rPr>
              <w:t>34</w:t>
            </w:r>
            <w:r w:rsidR="00DE295E" w:rsidRPr="009466BB">
              <w:rPr>
                <w:rFonts w:ascii="Avenir Roman" w:eastAsiaTheme="minorHAnsi" w:hAnsi="Avenir Roman" w:cstheme="minorHAnsi"/>
              </w:rPr>
              <w:t>]. WIFI security standards have been raised up with insertion of new versions, like Wireless Equivalent Privacy (WEP) and Wi-Fi Protected Access (WPA) which utilize </w:t>
            </w:r>
            <w:hyperlink r:id="rId34" w:history="1">
              <w:r w:rsidR="00DE295E" w:rsidRPr="009466BB">
                <w:rPr>
                  <w:rFonts w:ascii="Avenir Roman" w:eastAsiaTheme="minorHAnsi" w:hAnsi="Avenir Roman" w:cstheme="minorHAnsi"/>
                </w:rPr>
                <w:t>wireless encryption keys</w:t>
              </w:r>
            </w:hyperlink>
            <w:r w:rsidR="00DE295E" w:rsidRPr="009466BB">
              <w:rPr>
                <w:rFonts w:ascii="Avenir Roman" w:eastAsiaTheme="minorHAnsi" w:hAnsi="Avenir Roman" w:cstheme="minorHAnsi"/>
              </w:rPr>
              <w:t>, and long sequences of </w:t>
            </w:r>
            <w:hyperlink r:id="rId35" w:history="1">
              <w:r w:rsidR="00DE295E" w:rsidRPr="009466BB">
                <w:rPr>
                  <w:rFonts w:ascii="Avenir Roman" w:eastAsiaTheme="minorHAnsi" w:hAnsi="Avenir Roman" w:cstheme="minorHAnsi"/>
                </w:rPr>
                <w:t>hexadecimal numbers</w:t>
              </w:r>
            </w:hyperlink>
            <w:r w:rsidR="00DE295E" w:rsidRPr="009466BB">
              <w:rPr>
                <w:rFonts w:ascii="Avenir Roman" w:eastAsiaTheme="minorHAnsi" w:hAnsi="Avenir Roman" w:cstheme="minorHAnsi"/>
              </w:rPr>
              <w:t xml:space="preserve">. </w:t>
            </w:r>
            <w:r w:rsidR="008F3D71" w:rsidRPr="009466BB">
              <w:rPr>
                <w:rFonts w:ascii="Avenir Roman" w:eastAsiaTheme="minorHAnsi" w:hAnsi="Avenir Roman" w:cstheme="minorHAnsi"/>
              </w:rPr>
              <w:t>An Additional application security will be needed to protect the patient private data. More discussion about this channel</w:t>
            </w:r>
            <w:r w:rsidR="0065032E" w:rsidRPr="009466BB">
              <w:rPr>
                <w:rFonts w:ascii="Avenir Roman" w:eastAsiaTheme="minorHAnsi" w:hAnsi="Avenir Roman" w:cstheme="minorHAnsi"/>
              </w:rPr>
              <w:t>’s</w:t>
            </w:r>
            <w:r w:rsidR="008F3D71" w:rsidRPr="009466BB">
              <w:rPr>
                <w:rFonts w:ascii="Avenir Roman" w:eastAsiaTheme="minorHAnsi" w:hAnsi="Avenir Roman" w:cstheme="minorHAnsi"/>
              </w:rPr>
              <w:t xml:space="preserve"> security will be provide</w:t>
            </w:r>
            <w:r w:rsidR="0065032E" w:rsidRPr="009466BB">
              <w:rPr>
                <w:rFonts w:ascii="Avenir Roman" w:eastAsiaTheme="minorHAnsi" w:hAnsi="Avenir Roman" w:cstheme="minorHAnsi"/>
              </w:rPr>
              <w:t>d</w:t>
            </w:r>
            <w:r w:rsidR="008F3D71" w:rsidRPr="009466BB">
              <w:rPr>
                <w:rFonts w:ascii="Avenir Roman" w:eastAsiaTheme="minorHAnsi" w:hAnsi="Avenir Roman" w:cstheme="minorHAnsi"/>
              </w:rPr>
              <w:t xml:space="preserve"> in next step 3-5.</w:t>
            </w:r>
          </w:p>
          <w:p w14:paraId="05BF005E" w14:textId="77777777" w:rsidR="00F467DA" w:rsidRPr="009466BB" w:rsidRDefault="00F467D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p>
          <w:p w14:paraId="0B7DC8A7" w14:textId="77777777" w:rsidR="00F467DA" w:rsidRPr="009466BB" w:rsidRDefault="00F467DA" w:rsidP="008165BE">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p>
        </w:tc>
      </w:tr>
    </w:tbl>
    <w:p w14:paraId="25DA3C70" w14:textId="53DD8F09" w:rsidR="00CD53AF" w:rsidRDefault="00CD53AF" w:rsidP="0039366C">
      <w:pPr>
        <w:pStyle w:val="Caption"/>
        <w:keepNext/>
        <w:spacing w:line="276" w:lineRule="auto"/>
        <w:rPr>
          <w:rFonts w:ascii="Avenir Roman" w:hAnsi="Avenir Roman"/>
        </w:rPr>
      </w:pPr>
    </w:p>
    <w:p w14:paraId="2811894F" w14:textId="5C5A7C00" w:rsidR="0087055A" w:rsidRPr="009466BB" w:rsidRDefault="0087055A" w:rsidP="0087055A">
      <w:pPr>
        <w:pStyle w:val="Caption"/>
        <w:rPr>
          <w:rFonts w:ascii="Avenir Roman" w:hAnsi="Avenir Roman"/>
        </w:rPr>
      </w:pPr>
      <w:bookmarkStart w:id="50" w:name="_Toc515983994"/>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5</w:t>
      </w:r>
      <w:r w:rsidRPr="009466BB">
        <w:rPr>
          <w:rFonts w:ascii="Avenir Roman" w:hAnsi="Avenir Roman"/>
          <w:noProof/>
        </w:rPr>
        <w:fldChar w:fldCharType="end"/>
      </w:r>
      <w:r w:rsidRPr="009466BB">
        <w:rPr>
          <w:rFonts w:ascii="Avenir Roman" w:hAnsi="Avenir Roman"/>
        </w:rPr>
        <w:t>. Hardware connections description</w:t>
      </w:r>
      <w:bookmarkEnd w:id="50"/>
    </w:p>
    <w:p w14:paraId="75C52B0D" w14:textId="77777777" w:rsidR="0087055A" w:rsidRPr="0087055A" w:rsidRDefault="0087055A" w:rsidP="0087055A"/>
    <w:p w14:paraId="17041FBD" w14:textId="00D7738F" w:rsidR="00CD53AF" w:rsidRPr="009466BB" w:rsidRDefault="00CD53AF" w:rsidP="0039366C">
      <w:pPr>
        <w:pStyle w:val="ListParagraph"/>
        <w:spacing w:after="160"/>
        <w:rPr>
          <w:rFonts w:ascii="Avenir Roman" w:hAnsi="Avenir Roman" w:cstheme="minorHAnsi"/>
          <w:b/>
          <w:bCs/>
        </w:rPr>
      </w:pPr>
    </w:p>
    <w:p w14:paraId="6478E7F9" w14:textId="5DE3D8B9" w:rsidR="003D6C13" w:rsidRPr="009466BB" w:rsidRDefault="003D6C13" w:rsidP="0039366C">
      <w:pPr>
        <w:pStyle w:val="ListParagraph"/>
        <w:spacing w:after="160"/>
        <w:rPr>
          <w:rFonts w:ascii="Avenir Roman" w:hAnsi="Avenir Roman" w:cstheme="minorHAnsi"/>
          <w:b/>
          <w:bCs/>
        </w:rPr>
      </w:pPr>
    </w:p>
    <w:p w14:paraId="08FE27D2" w14:textId="194A6B5F" w:rsidR="003D6C13" w:rsidRPr="009466BB" w:rsidRDefault="003D6C13" w:rsidP="0039366C">
      <w:pPr>
        <w:pStyle w:val="ListParagraph"/>
        <w:spacing w:after="160"/>
        <w:rPr>
          <w:rFonts w:ascii="Avenir Roman" w:hAnsi="Avenir Roman" w:cstheme="minorHAnsi"/>
          <w:b/>
          <w:bCs/>
        </w:rPr>
      </w:pPr>
    </w:p>
    <w:p w14:paraId="5705EB4F" w14:textId="192120B3" w:rsidR="003D6C13" w:rsidRPr="009466BB" w:rsidRDefault="003D6C13" w:rsidP="0039366C">
      <w:pPr>
        <w:pStyle w:val="ListParagraph"/>
        <w:spacing w:after="160"/>
        <w:rPr>
          <w:rFonts w:ascii="Avenir Roman" w:hAnsi="Avenir Roman" w:cstheme="minorHAnsi"/>
          <w:b/>
          <w:bCs/>
        </w:rPr>
      </w:pPr>
    </w:p>
    <w:p w14:paraId="32B0849F" w14:textId="3B84B7CE" w:rsidR="003D6C13" w:rsidRPr="00106976" w:rsidRDefault="003D6C13" w:rsidP="00106976">
      <w:pPr>
        <w:spacing w:after="160"/>
        <w:rPr>
          <w:rFonts w:ascii="Avenir Roman" w:hAnsi="Avenir Roman" w:cstheme="minorHAnsi"/>
          <w:b/>
          <w:bCs/>
        </w:rPr>
      </w:pPr>
    </w:p>
    <w:p w14:paraId="3E61B4C7" w14:textId="07B8F79F" w:rsidR="003D6C13" w:rsidRPr="009466BB" w:rsidRDefault="003D6C13" w:rsidP="0039366C">
      <w:pPr>
        <w:pStyle w:val="ListParagraph"/>
        <w:spacing w:after="160"/>
        <w:rPr>
          <w:rFonts w:ascii="Avenir Roman" w:hAnsi="Avenir Roman" w:cstheme="minorHAnsi"/>
          <w:b/>
          <w:bCs/>
        </w:rPr>
      </w:pPr>
    </w:p>
    <w:p w14:paraId="35DA6F5D" w14:textId="77777777" w:rsidR="003D6C13" w:rsidRPr="009466BB" w:rsidRDefault="003D6C13" w:rsidP="0039366C">
      <w:pPr>
        <w:pStyle w:val="ListParagraph"/>
        <w:spacing w:after="160"/>
        <w:rPr>
          <w:rFonts w:ascii="Avenir Roman" w:hAnsi="Avenir Roman" w:cstheme="minorHAnsi"/>
          <w:b/>
          <w:bCs/>
        </w:rPr>
      </w:pPr>
    </w:p>
    <w:p w14:paraId="1FAA32B4" w14:textId="0520ADFB" w:rsidR="0076786A" w:rsidRPr="009466BB" w:rsidRDefault="007625D2" w:rsidP="00D951E4">
      <w:pPr>
        <w:pStyle w:val="ListParagraph"/>
        <w:numPr>
          <w:ilvl w:val="0"/>
          <w:numId w:val="9"/>
        </w:numPr>
        <w:spacing w:after="160"/>
        <w:rPr>
          <w:rFonts w:ascii="Avenir Roman" w:hAnsi="Avenir Roman" w:cstheme="minorHAnsi"/>
          <w:b/>
          <w:bCs/>
        </w:rPr>
      </w:pPr>
      <w:r w:rsidRPr="009466BB">
        <w:rPr>
          <w:rFonts w:ascii="Avenir Roman" w:hAnsi="Avenir Roman" w:cstheme="minorHAnsi"/>
          <w:b/>
          <w:bCs/>
        </w:rPr>
        <w:t xml:space="preserve">Step 3-5: </w:t>
      </w:r>
      <w:r w:rsidR="009A626D" w:rsidRPr="009466BB">
        <w:rPr>
          <w:rFonts w:ascii="Avenir Roman" w:hAnsi="Avenir Roman" w:cstheme="minorHAnsi"/>
          <w:b/>
          <w:bCs/>
        </w:rPr>
        <w:t>S</w:t>
      </w:r>
      <w:r w:rsidR="0076786A" w:rsidRPr="009466BB">
        <w:rPr>
          <w:rFonts w:ascii="Avenir Roman" w:hAnsi="Avenir Roman" w:cstheme="minorHAnsi"/>
          <w:b/>
          <w:bCs/>
        </w:rPr>
        <w:t>ecured communication:</w:t>
      </w:r>
    </w:p>
    <w:p w14:paraId="2650AF32" w14:textId="6A773A7B" w:rsidR="00023C30" w:rsidRPr="009466BB" w:rsidRDefault="00763DE6" w:rsidP="00023C30">
      <w:pPr>
        <w:keepNext/>
        <w:jc w:val="center"/>
        <w:rPr>
          <w:rFonts w:ascii="Avenir Roman" w:hAnsi="Avenir Roman"/>
        </w:rPr>
      </w:pPr>
      <w:r w:rsidRPr="009466BB">
        <w:rPr>
          <w:rFonts w:ascii="Avenir Roman" w:hAnsi="Avenir Roman"/>
          <w:noProof/>
        </w:rPr>
        <w:drawing>
          <wp:inline distT="0" distB="0" distL="0" distR="0" wp14:anchorId="467EE3B8" wp14:editId="037BD8F8">
            <wp:extent cx="4228145" cy="26733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645" t="34758" r="22970" b="19848"/>
                    <a:stretch/>
                  </pic:blipFill>
                  <pic:spPr bwMode="auto">
                    <a:xfrm>
                      <a:off x="0" y="0"/>
                      <a:ext cx="4271589" cy="2700819"/>
                    </a:xfrm>
                    <a:prstGeom prst="rect">
                      <a:avLst/>
                    </a:prstGeom>
                    <a:ln>
                      <a:noFill/>
                    </a:ln>
                    <a:extLst>
                      <a:ext uri="{53640926-AAD7-44D8-BBD7-CCE9431645EC}">
                        <a14:shadowObscured xmlns:a14="http://schemas.microsoft.com/office/drawing/2010/main"/>
                      </a:ext>
                    </a:extLst>
                  </pic:spPr>
                </pic:pic>
              </a:graphicData>
            </a:graphic>
          </wp:inline>
        </w:drawing>
      </w:r>
    </w:p>
    <w:p w14:paraId="743F479D" w14:textId="587AE05A" w:rsidR="00023C30" w:rsidRPr="009466BB" w:rsidRDefault="00023C30" w:rsidP="00023C30">
      <w:pPr>
        <w:pStyle w:val="Caption"/>
        <w:jc w:val="center"/>
        <w:rPr>
          <w:rFonts w:ascii="Avenir Roman" w:hAnsi="Avenir Roman"/>
        </w:rPr>
      </w:pPr>
      <w:r w:rsidRPr="009466BB">
        <w:rPr>
          <w:rFonts w:ascii="Avenir Roman" w:hAnsi="Avenir Roman"/>
        </w:rPr>
        <w:t xml:space="preserve">Figure 16- </w:t>
      </w:r>
      <w:r w:rsidR="00F7631C" w:rsidRPr="009466BB">
        <w:rPr>
          <w:rFonts w:ascii="Avenir Roman" w:hAnsi="Avenir Roman"/>
        </w:rPr>
        <w:fldChar w:fldCharType="begin"/>
      </w:r>
      <w:r w:rsidR="00F7631C" w:rsidRPr="009466BB">
        <w:rPr>
          <w:rFonts w:ascii="Avenir Roman" w:hAnsi="Avenir Roman"/>
        </w:rPr>
        <w:instrText xml:space="preserve"> SEQ Figure_16- \* alphabetic </w:instrText>
      </w:r>
      <w:r w:rsidR="00F7631C" w:rsidRPr="009466BB">
        <w:rPr>
          <w:rFonts w:ascii="Avenir Roman" w:hAnsi="Avenir Roman"/>
        </w:rPr>
        <w:fldChar w:fldCharType="separate"/>
      </w:r>
      <w:r w:rsidR="00153B0A">
        <w:rPr>
          <w:rFonts w:ascii="Avenir Roman" w:hAnsi="Avenir Roman"/>
          <w:noProof/>
        </w:rPr>
        <w:t>c</w:t>
      </w:r>
      <w:r w:rsidR="00F7631C" w:rsidRPr="009466BB">
        <w:rPr>
          <w:rFonts w:ascii="Avenir Roman" w:hAnsi="Avenir Roman"/>
          <w:noProof/>
        </w:rPr>
        <w:fldChar w:fldCharType="end"/>
      </w:r>
      <w:r w:rsidRPr="009466BB">
        <w:rPr>
          <w:rFonts w:ascii="Avenir Roman" w:hAnsi="Avenir Roman"/>
        </w:rPr>
        <w:t xml:space="preserve"> : High Level Architecture</w:t>
      </w:r>
    </w:p>
    <w:p w14:paraId="315C89C6" w14:textId="19F3B1EE" w:rsidR="0076786A" w:rsidRPr="009466BB" w:rsidRDefault="00133C85" w:rsidP="0039366C">
      <w:pPr>
        <w:autoSpaceDE w:val="0"/>
        <w:autoSpaceDN w:val="0"/>
        <w:adjustRightInd w:val="0"/>
        <w:spacing w:after="0"/>
        <w:ind w:left="720"/>
        <w:rPr>
          <w:rFonts w:ascii="Avenir Roman" w:hAnsi="Avenir Roman" w:cstheme="minorHAnsi"/>
        </w:rPr>
      </w:pPr>
      <w:r w:rsidRPr="009466BB">
        <w:rPr>
          <w:rFonts w:ascii="Avenir Roman" w:eastAsiaTheme="minorEastAsia" w:hAnsi="Avenir Roman" w:cstheme="minorHAnsi"/>
        </w:rPr>
        <w:t>These channels are the most critical communication channels which needs to be secured.</w:t>
      </w:r>
      <w:r w:rsidRPr="009466BB">
        <w:rPr>
          <w:rFonts w:ascii="Avenir Roman" w:hAnsi="Avenir Roman" w:cstheme="minorHAnsi"/>
        </w:rPr>
        <w:t xml:space="preserve"> </w:t>
      </w:r>
      <w:r w:rsidR="00000584" w:rsidRPr="009466BB">
        <w:rPr>
          <w:rFonts w:ascii="Avenir Roman" w:hAnsi="Avenir Roman" w:cstheme="minorHAnsi"/>
        </w:rPr>
        <w:t>In the communication channel</w:t>
      </w:r>
      <w:r w:rsidRPr="009466BB">
        <w:rPr>
          <w:rFonts w:ascii="Avenir Roman" w:hAnsi="Avenir Roman" w:cstheme="minorHAnsi"/>
        </w:rPr>
        <w:t xml:space="preserve"> between the mobile an</w:t>
      </w:r>
      <w:r w:rsidR="00463C10" w:rsidRPr="009466BB">
        <w:rPr>
          <w:rFonts w:ascii="Avenir Roman" w:hAnsi="Avenir Roman" w:cstheme="minorHAnsi"/>
        </w:rPr>
        <w:t>d</w:t>
      </w:r>
      <w:r w:rsidRPr="009466BB">
        <w:rPr>
          <w:rFonts w:ascii="Avenir Roman" w:hAnsi="Avenir Roman" w:cstheme="minorHAnsi"/>
        </w:rPr>
        <w:t xml:space="preserve"> </w:t>
      </w:r>
      <w:r w:rsidR="00AA5309" w:rsidRPr="009466BB">
        <w:rPr>
          <w:rFonts w:ascii="Avenir Roman" w:hAnsi="Avenir Roman" w:cstheme="minorHAnsi"/>
        </w:rPr>
        <w:t>cloud (3</w:t>
      </w:r>
      <w:r w:rsidR="00000584" w:rsidRPr="009466BB">
        <w:rPr>
          <w:rFonts w:ascii="Avenir Roman" w:hAnsi="Avenir Roman" w:cstheme="minorHAnsi"/>
        </w:rPr>
        <w:t xml:space="preserve"> </w:t>
      </w:r>
      <w:r w:rsidRPr="009466BB">
        <w:rPr>
          <w:rFonts w:ascii="Avenir Roman" w:hAnsi="Avenir Roman" w:cstheme="minorHAnsi"/>
        </w:rPr>
        <w:t>to</w:t>
      </w:r>
      <w:r w:rsidR="00000584" w:rsidRPr="009466BB">
        <w:rPr>
          <w:rFonts w:ascii="Avenir Roman" w:hAnsi="Avenir Roman" w:cstheme="minorHAnsi"/>
        </w:rPr>
        <w:t xml:space="preserve"> </w:t>
      </w:r>
      <w:r w:rsidRPr="009466BB">
        <w:rPr>
          <w:rFonts w:ascii="Avenir Roman" w:hAnsi="Avenir Roman" w:cstheme="minorHAnsi"/>
        </w:rPr>
        <w:t xml:space="preserve">4) </w:t>
      </w:r>
      <w:r w:rsidR="004A0899">
        <w:rPr>
          <w:rFonts w:ascii="Avenir Roman" w:hAnsi="Avenir Roman" w:cstheme="minorHAnsi"/>
        </w:rPr>
        <w:t>in figure 1</w:t>
      </w:r>
      <w:r w:rsidR="000054F1">
        <w:rPr>
          <w:rFonts w:ascii="Avenir Roman" w:hAnsi="Avenir Roman" w:cstheme="minorHAnsi"/>
        </w:rPr>
        <w:t>6</w:t>
      </w:r>
      <w:r w:rsidR="004A0899">
        <w:rPr>
          <w:rFonts w:ascii="Avenir Roman" w:hAnsi="Avenir Roman" w:cstheme="minorHAnsi"/>
        </w:rPr>
        <w:t xml:space="preserve"> </w:t>
      </w:r>
      <w:r w:rsidRPr="009466BB">
        <w:rPr>
          <w:rFonts w:ascii="Avenir Roman" w:hAnsi="Avenir Roman" w:cstheme="minorHAnsi"/>
        </w:rPr>
        <w:t xml:space="preserve">and communication channel between cloud and doctor </w:t>
      </w:r>
      <w:r w:rsidR="00AA5309" w:rsidRPr="009466BB">
        <w:rPr>
          <w:rFonts w:ascii="Avenir Roman" w:hAnsi="Avenir Roman" w:cstheme="minorHAnsi"/>
        </w:rPr>
        <w:t>side (</w:t>
      </w:r>
      <w:r w:rsidR="004A0899">
        <w:rPr>
          <w:rFonts w:ascii="Avenir Roman" w:hAnsi="Avenir Roman" w:cstheme="minorHAnsi"/>
        </w:rPr>
        <w:t>3</w:t>
      </w:r>
      <w:r w:rsidR="004A0899" w:rsidRPr="009466BB">
        <w:rPr>
          <w:rFonts w:ascii="Avenir Roman" w:hAnsi="Avenir Roman" w:cstheme="minorHAnsi"/>
        </w:rPr>
        <w:t xml:space="preserve"> </w:t>
      </w:r>
      <w:r w:rsidRPr="009466BB">
        <w:rPr>
          <w:rFonts w:ascii="Avenir Roman" w:hAnsi="Avenir Roman" w:cstheme="minorHAnsi"/>
        </w:rPr>
        <w:t>to 5)</w:t>
      </w:r>
      <w:r w:rsidR="004A0899">
        <w:rPr>
          <w:rFonts w:ascii="Avenir Roman" w:hAnsi="Avenir Roman" w:cstheme="minorHAnsi"/>
        </w:rPr>
        <w:t xml:space="preserve"> in figure 16</w:t>
      </w:r>
      <w:r w:rsidR="00000584" w:rsidRPr="009466BB">
        <w:rPr>
          <w:rFonts w:ascii="Avenir Roman" w:hAnsi="Avenir Roman" w:cstheme="minorHAnsi"/>
        </w:rPr>
        <w:t xml:space="preserve"> w</w:t>
      </w:r>
      <w:r w:rsidR="0076786A" w:rsidRPr="009466BB">
        <w:rPr>
          <w:rFonts w:ascii="Avenir Roman" w:hAnsi="Avenir Roman" w:cstheme="minorHAnsi"/>
        </w:rPr>
        <w:t xml:space="preserve">e will </w:t>
      </w:r>
      <w:r w:rsidR="00000584" w:rsidRPr="009466BB">
        <w:rPr>
          <w:rFonts w:ascii="Avenir Roman" w:hAnsi="Avenir Roman" w:cstheme="minorHAnsi"/>
        </w:rPr>
        <w:t>implement security</w:t>
      </w:r>
      <w:r w:rsidR="0076786A" w:rsidRPr="009466BB">
        <w:rPr>
          <w:rFonts w:ascii="Avenir Roman" w:hAnsi="Avenir Roman" w:cstheme="minorHAnsi"/>
        </w:rPr>
        <w:t xml:space="preserve"> mechanism</w:t>
      </w:r>
      <w:r w:rsidR="00B20B44" w:rsidRPr="009466BB">
        <w:rPr>
          <w:rFonts w:ascii="Avenir Roman" w:hAnsi="Avenir Roman" w:cstheme="minorHAnsi"/>
        </w:rPr>
        <w:t>s</w:t>
      </w:r>
      <w:r w:rsidR="0076786A" w:rsidRPr="009466BB">
        <w:rPr>
          <w:rFonts w:ascii="Avenir Roman" w:hAnsi="Avenir Roman" w:cstheme="minorHAnsi"/>
        </w:rPr>
        <w:t xml:space="preserve"> to secure the</w:t>
      </w:r>
      <w:r w:rsidR="00000584" w:rsidRPr="009466BB">
        <w:rPr>
          <w:rFonts w:ascii="Avenir Roman" w:hAnsi="Avenir Roman" w:cstheme="minorHAnsi"/>
        </w:rPr>
        <w:t>m</w:t>
      </w:r>
      <w:r w:rsidR="0076786A" w:rsidRPr="009466BB">
        <w:rPr>
          <w:rFonts w:ascii="Avenir Roman" w:hAnsi="Avenir Roman" w:cstheme="minorHAnsi"/>
        </w:rPr>
        <w:t xml:space="preserve"> (data and commands) over the Internet.</w:t>
      </w:r>
      <w:r w:rsidR="00000584" w:rsidRPr="009466BB">
        <w:rPr>
          <w:rFonts w:ascii="Avenir Roman" w:hAnsi="Avenir Roman" w:cstheme="minorHAnsi"/>
        </w:rPr>
        <w:t xml:space="preserve"> Multiple encryption algorithms/mechanisms </w:t>
      </w:r>
      <w:r w:rsidR="00133A9E" w:rsidRPr="009466BB">
        <w:rPr>
          <w:rFonts w:ascii="Avenir Roman" w:hAnsi="Avenir Roman" w:cstheme="minorHAnsi"/>
        </w:rPr>
        <w:t>were</w:t>
      </w:r>
      <w:r w:rsidR="00000584" w:rsidRPr="009466BB">
        <w:rPr>
          <w:rFonts w:ascii="Avenir Roman" w:hAnsi="Avenir Roman" w:cstheme="minorHAnsi"/>
        </w:rPr>
        <w:t xml:space="preserve"> discussed earlier</w:t>
      </w:r>
      <w:r w:rsidR="0076786A" w:rsidRPr="009466BB">
        <w:rPr>
          <w:rFonts w:ascii="Avenir Roman" w:hAnsi="Avenir Roman" w:cstheme="minorHAnsi"/>
        </w:rPr>
        <w:t xml:space="preserve"> </w:t>
      </w:r>
      <w:r w:rsidR="00000584" w:rsidRPr="009466BB">
        <w:rPr>
          <w:rFonts w:ascii="Avenir Roman" w:hAnsi="Avenir Roman" w:cstheme="minorHAnsi"/>
        </w:rPr>
        <w:t>i</w:t>
      </w:r>
      <w:r w:rsidR="0076786A" w:rsidRPr="009466BB">
        <w:rPr>
          <w:rFonts w:ascii="Avenir Roman" w:hAnsi="Avenir Roman" w:cstheme="minorHAnsi"/>
        </w:rPr>
        <w:t xml:space="preserve">n </w:t>
      </w:r>
      <w:r w:rsidR="00133A9E" w:rsidRPr="009466BB">
        <w:rPr>
          <w:rFonts w:ascii="Avenir Roman" w:hAnsi="Avenir Roman" w:cstheme="minorHAnsi"/>
        </w:rPr>
        <w:t>section 2.1.3</w:t>
      </w:r>
      <w:r w:rsidR="0076786A" w:rsidRPr="009466BB">
        <w:rPr>
          <w:rFonts w:ascii="Avenir Roman" w:hAnsi="Avenir Roman" w:cstheme="minorHAnsi"/>
        </w:rPr>
        <w:t xml:space="preserve"> of this report, </w:t>
      </w:r>
      <w:r w:rsidR="00133A9E" w:rsidRPr="009466BB">
        <w:rPr>
          <w:rFonts w:ascii="Avenir Roman" w:hAnsi="Avenir Roman" w:cstheme="minorHAnsi"/>
        </w:rPr>
        <w:t>where</w:t>
      </w:r>
      <w:r w:rsidR="0076786A" w:rsidRPr="009466BB">
        <w:rPr>
          <w:rFonts w:ascii="Avenir Roman" w:hAnsi="Avenir Roman" w:cstheme="minorHAnsi"/>
        </w:rPr>
        <w:t xml:space="preserve"> </w:t>
      </w:r>
      <w:r w:rsidR="00AA5309" w:rsidRPr="009466BB">
        <w:rPr>
          <w:rFonts w:ascii="Avenir Roman" w:eastAsiaTheme="minorEastAsia" w:hAnsi="Avenir Roman" w:cstheme="minorHAnsi"/>
        </w:rPr>
        <w:t xml:space="preserve">we will use </w:t>
      </w:r>
      <w:r w:rsidR="00803221" w:rsidRPr="009466BB">
        <w:rPr>
          <w:rFonts w:ascii="Avenir Roman" w:eastAsiaTheme="minorEastAsia" w:hAnsi="Avenir Roman" w:cstheme="minorHAnsi"/>
        </w:rPr>
        <w:t xml:space="preserve">RSA </w:t>
      </w:r>
      <w:r w:rsidR="00AA5309" w:rsidRPr="009466BB">
        <w:rPr>
          <w:rFonts w:ascii="Avenir Roman" w:eastAsiaTheme="minorEastAsia" w:hAnsi="Avenir Roman" w:cstheme="minorHAnsi"/>
        </w:rPr>
        <w:t>asymmetric encryption algorithm to protect the patient data from unauthorized access. The reason is, it</w:t>
      </w:r>
      <w:r w:rsidR="00AA5309" w:rsidRPr="009466BB">
        <w:rPr>
          <w:rFonts w:ascii="Avenir Roman" w:hAnsi="Avenir Roman"/>
        </w:rPr>
        <w:t xml:space="preserve"> is the most widely used encryption algorithm, which has proven to be the most difficult to crack down. Also, it does not need to communicate the encryption key, which is the main hurdle in symmetric encryption algorithms. </w:t>
      </w:r>
    </w:p>
    <w:p w14:paraId="35EDD8E6" w14:textId="77777777" w:rsidR="00133C85" w:rsidRPr="009466BB" w:rsidRDefault="00133C85" w:rsidP="0039366C">
      <w:pPr>
        <w:autoSpaceDE w:val="0"/>
        <w:autoSpaceDN w:val="0"/>
        <w:adjustRightInd w:val="0"/>
        <w:spacing w:after="0"/>
        <w:ind w:left="720"/>
        <w:rPr>
          <w:rFonts w:ascii="Avenir Roman" w:hAnsi="Avenir Roman" w:cstheme="minorHAnsi"/>
        </w:rPr>
      </w:pPr>
    </w:p>
    <w:p w14:paraId="4BF73FEF" w14:textId="3C1764F0" w:rsidR="003D6C13" w:rsidRPr="009466BB" w:rsidRDefault="0076786A" w:rsidP="0039366C">
      <w:pPr>
        <w:autoSpaceDE w:val="0"/>
        <w:autoSpaceDN w:val="0"/>
        <w:adjustRightInd w:val="0"/>
        <w:spacing w:after="0"/>
        <w:ind w:left="720"/>
        <w:rPr>
          <w:rFonts w:ascii="Avenir Roman" w:hAnsi="Avenir Roman" w:cstheme="minorHAnsi"/>
        </w:rPr>
      </w:pPr>
      <w:r w:rsidRPr="009466BB">
        <w:rPr>
          <w:rFonts w:ascii="Avenir Roman" w:hAnsi="Avenir Roman" w:cstheme="minorHAnsi"/>
        </w:rPr>
        <w:t>Remark: Multi-hop wireless network is a network that has one or more intermediate nodes that pass packets through wireless links.</w:t>
      </w:r>
    </w:p>
    <w:p w14:paraId="4656F9F9" w14:textId="6D032069" w:rsidR="00023C30" w:rsidRPr="009466BB" w:rsidRDefault="00023C30" w:rsidP="0087055A">
      <w:pPr>
        <w:autoSpaceDE w:val="0"/>
        <w:autoSpaceDN w:val="0"/>
        <w:adjustRightInd w:val="0"/>
        <w:spacing w:after="0"/>
        <w:rPr>
          <w:rFonts w:ascii="Avenir Roman" w:hAnsi="Avenir Roman" w:cstheme="minorHAnsi"/>
        </w:rPr>
      </w:pPr>
    </w:p>
    <w:p w14:paraId="5DC6CF91" w14:textId="77777777" w:rsidR="004A0899" w:rsidRDefault="004A0899" w:rsidP="008B1233">
      <w:pPr>
        <w:autoSpaceDE w:val="0"/>
        <w:autoSpaceDN w:val="0"/>
        <w:adjustRightInd w:val="0"/>
        <w:spacing w:after="0"/>
        <w:rPr>
          <w:rFonts w:ascii="Avenir Roman" w:hAnsi="Avenir Roman" w:cstheme="minorHAnsi"/>
        </w:rPr>
      </w:pPr>
    </w:p>
    <w:p w14:paraId="332F0D7B" w14:textId="2F250891" w:rsidR="00106976" w:rsidRDefault="00106976" w:rsidP="0039366C">
      <w:pPr>
        <w:autoSpaceDE w:val="0"/>
        <w:autoSpaceDN w:val="0"/>
        <w:adjustRightInd w:val="0"/>
        <w:spacing w:after="0"/>
        <w:ind w:left="720"/>
        <w:rPr>
          <w:rFonts w:ascii="Avenir Roman" w:hAnsi="Avenir Roman" w:cstheme="minorHAnsi"/>
        </w:rPr>
      </w:pPr>
    </w:p>
    <w:p w14:paraId="3AC67732" w14:textId="73F68BEE" w:rsidR="00106976" w:rsidRDefault="00106976" w:rsidP="0039366C">
      <w:pPr>
        <w:autoSpaceDE w:val="0"/>
        <w:autoSpaceDN w:val="0"/>
        <w:adjustRightInd w:val="0"/>
        <w:spacing w:after="0"/>
        <w:ind w:left="720"/>
        <w:rPr>
          <w:rFonts w:ascii="Avenir Roman" w:hAnsi="Avenir Roman" w:cstheme="minorHAnsi"/>
        </w:rPr>
      </w:pPr>
    </w:p>
    <w:p w14:paraId="54631701" w14:textId="77777777" w:rsidR="00106976" w:rsidRPr="009466BB" w:rsidRDefault="00106976" w:rsidP="0039366C">
      <w:pPr>
        <w:autoSpaceDE w:val="0"/>
        <w:autoSpaceDN w:val="0"/>
        <w:adjustRightInd w:val="0"/>
        <w:spacing w:after="0"/>
        <w:ind w:left="720"/>
        <w:rPr>
          <w:rFonts w:ascii="Avenir Roman" w:hAnsi="Avenir Roman" w:cstheme="minorHAnsi"/>
        </w:rPr>
      </w:pPr>
    </w:p>
    <w:p w14:paraId="1F4C2BAA" w14:textId="5F603971" w:rsidR="00213C2D" w:rsidRPr="009466BB" w:rsidRDefault="007625D2" w:rsidP="00D951E4">
      <w:pPr>
        <w:pStyle w:val="ListParagraph"/>
        <w:numPr>
          <w:ilvl w:val="0"/>
          <w:numId w:val="9"/>
        </w:numPr>
        <w:spacing w:after="160"/>
        <w:rPr>
          <w:rFonts w:ascii="Avenir Roman" w:hAnsi="Avenir Roman" w:cstheme="minorHAnsi"/>
          <w:b/>
          <w:bCs/>
        </w:rPr>
      </w:pPr>
      <w:bookmarkStart w:id="51" w:name="_Hlk499010758"/>
      <w:r w:rsidRPr="009466BB">
        <w:rPr>
          <w:rFonts w:ascii="Avenir Roman" w:hAnsi="Avenir Roman" w:cstheme="minorHAnsi"/>
          <w:b/>
          <w:bCs/>
        </w:rPr>
        <w:t xml:space="preserve">Step </w:t>
      </w:r>
      <w:r w:rsidR="006803DB" w:rsidRPr="009466BB">
        <w:rPr>
          <w:rFonts w:ascii="Avenir Roman" w:hAnsi="Avenir Roman" w:cstheme="minorHAnsi"/>
          <w:b/>
          <w:bCs/>
        </w:rPr>
        <w:t>3</w:t>
      </w:r>
      <w:r w:rsidRPr="009466BB">
        <w:rPr>
          <w:rFonts w:ascii="Avenir Roman" w:hAnsi="Avenir Roman" w:cstheme="minorHAnsi"/>
          <w:b/>
          <w:bCs/>
        </w:rPr>
        <w:t xml:space="preserve">: </w:t>
      </w:r>
      <w:r w:rsidR="008B1180" w:rsidRPr="009466BB">
        <w:rPr>
          <w:rFonts w:ascii="Avenir Roman" w:hAnsi="Avenir Roman" w:cstheme="minorHAnsi"/>
          <w:b/>
          <w:bCs/>
        </w:rPr>
        <w:t>Firebase</w:t>
      </w:r>
      <w:r w:rsidRPr="009466BB">
        <w:rPr>
          <w:rFonts w:ascii="Avenir Roman" w:hAnsi="Avenir Roman" w:cstheme="minorHAnsi"/>
          <w:b/>
          <w:bCs/>
        </w:rPr>
        <w:t xml:space="preserve"> cloud</w:t>
      </w:r>
      <w:r w:rsidR="00982EA5" w:rsidRPr="009466BB">
        <w:rPr>
          <w:rFonts w:ascii="Avenir Roman" w:hAnsi="Avenir Roman" w:cstheme="minorHAnsi"/>
          <w:b/>
          <w:bCs/>
        </w:rPr>
        <w:t>:</w:t>
      </w:r>
    </w:p>
    <w:p w14:paraId="098CD4C7" w14:textId="77777777" w:rsidR="00982EA5" w:rsidRPr="009466BB" w:rsidRDefault="00982EA5" w:rsidP="0039366C">
      <w:pPr>
        <w:pStyle w:val="ListParagraph"/>
        <w:spacing w:after="160"/>
        <w:rPr>
          <w:rFonts w:ascii="Avenir Roman" w:hAnsi="Avenir Roman"/>
          <w:noProof/>
        </w:rPr>
      </w:pPr>
    </w:p>
    <w:p w14:paraId="65A27C2F" w14:textId="23E82DF9" w:rsidR="00023C30" w:rsidRPr="009466BB" w:rsidRDefault="00623C81" w:rsidP="00023C30">
      <w:pPr>
        <w:pStyle w:val="ListParagraph"/>
        <w:keepNext/>
        <w:spacing w:after="160"/>
        <w:jc w:val="center"/>
        <w:rPr>
          <w:rFonts w:ascii="Avenir Roman" w:hAnsi="Avenir Roman"/>
        </w:rPr>
      </w:pPr>
      <w:r w:rsidRPr="009466BB">
        <w:rPr>
          <w:rFonts w:ascii="Avenir Roman" w:hAnsi="Avenir Roman"/>
          <w:noProof/>
        </w:rPr>
        <w:drawing>
          <wp:inline distT="0" distB="0" distL="0" distR="0" wp14:anchorId="1D387BE1" wp14:editId="41625579">
            <wp:extent cx="2653805" cy="19227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380" t="40456" r="45620" b="23457"/>
                    <a:stretch/>
                  </pic:blipFill>
                  <pic:spPr bwMode="auto">
                    <a:xfrm>
                      <a:off x="0" y="0"/>
                      <a:ext cx="2692206" cy="1950603"/>
                    </a:xfrm>
                    <a:prstGeom prst="rect">
                      <a:avLst/>
                    </a:prstGeom>
                    <a:ln>
                      <a:noFill/>
                    </a:ln>
                    <a:extLst>
                      <a:ext uri="{53640926-AAD7-44D8-BBD7-CCE9431645EC}">
                        <a14:shadowObscured xmlns:a14="http://schemas.microsoft.com/office/drawing/2010/main"/>
                      </a:ext>
                    </a:extLst>
                  </pic:spPr>
                </pic:pic>
              </a:graphicData>
            </a:graphic>
          </wp:inline>
        </w:drawing>
      </w:r>
    </w:p>
    <w:p w14:paraId="3DF70F27" w14:textId="6619D77B" w:rsidR="00023C30" w:rsidRPr="009466BB" w:rsidRDefault="00023C30" w:rsidP="00023C30">
      <w:pPr>
        <w:pStyle w:val="Caption"/>
        <w:jc w:val="center"/>
        <w:rPr>
          <w:rFonts w:ascii="Avenir Roman" w:hAnsi="Avenir Roman"/>
        </w:rPr>
      </w:pPr>
      <w:r w:rsidRPr="009466BB">
        <w:rPr>
          <w:rFonts w:ascii="Avenir Roman" w:hAnsi="Avenir Roman"/>
        </w:rPr>
        <w:t xml:space="preserve">Figure 16- </w:t>
      </w:r>
      <w:r w:rsidR="00F7631C" w:rsidRPr="009466BB">
        <w:rPr>
          <w:rFonts w:ascii="Avenir Roman" w:hAnsi="Avenir Roman"/>
        </w:rPr>
        <w:fldChar w:fldCharType="begin"/>
      </w:r>
      <w:r w:rsidR="00F7631C" w:rsidRPr="009466BB">
        <w:rPr>
          <w:rFonts w:ascii="Avenir Roman" w:hAnsi="Avenir Roman"/>
        </w:rPr>
        <w:instrText xml:space="preserve"> SEQ Figure_16- \* alphabetic </w:instrText>
      </w:r>
      <w:r w:rsidR="00F7631C" w:rsidRPr="009466BB">
        <w:rPr>
          <w:rFonts w:ascii="Avenir Roman" w:hAnsi="Avenir Roman"/>
        </w:rPr>
        <w:fldChar w:fldCharType="separate"/>
      </w:r>
      <w:r w:rsidR="00153B0A">
        <w:rPr>
          <w:rFonts w:ascii="Avenir Roman" w:hAnsi="Avenir Roman"/>
          <w:noProof/>
        </w:rPr>
        <w:t>d</w:t>
      </w:r>
      <w:r w:rsidR="00F7631C" w:rsidRPr="009466BB">
        <w:rPr>
          <w:rFonts w:ascii="Avenir Roman" w:hAnsi="Avenir Roman"/>
          <w:noProof/>
        </w:rPr>
        <w:fldChar w:fldCharType="end"/>
      </w:r>
      <w:r w:rsidRPr="009466BB">
        <w:rPr>
          <w:rFonts w:ascii="Avenir Roman" w:hAnsi="Avenir Roman"/>
        </w:rPr>
        <w:t xml:space="preserve"> :High Level Architecture</w:t>
      </w:r>
    </w:p>
    <w:p w14:paraId="4EFF78E1" w14:textId="5A792864" w:rsidR="003F316F" w:rsidRPr="009466BB" w:rsidRDefault="003F316F" w:rsidP="00023C30">
      <w:pPr>
        <w:pStyle w:val="Caption"/>
        <w:jc w:val="center"/>
        <w:rPr>
          <w:rFonts w:ascii="Avenir Roman" w:hAnsi="Avenir Roman"/>
        </w:rPr>
      </w:pPr>
    </w:p>
    <w:bookmarkEnd w:id="51"/>
    <w:p w14:paraId="7944C1AC" w14:textId="65EEABF8" w:rsidR="000A33E4" w:rsidRPr="009466BB" w:rsidRDefault="000A33E4" w:rsidP="0039366C">
      <w:pPr>
        <w:keepNext/>
        <w:rPr>
          <w:rFonts w:ascii="Avenir Roman" w:hAnsi="Avenir Roman"/>
        </w:rPr>
      </w:pPr>
    </w:p>
    <w:p w14:paraId="6BC8BEA4" w14:textId="63065E4C" w:rsidR="003E340B" w:rsidRPr="009466BB" w:rsidRDefault="004F6B27" w:rsidP="0039366C">
      <w:pPr>
        <w:shd w:val="clear" w:color="auto" w:fill="FFFFFF"/>
        <w:spacing w:after="0"/>
        <w:ind w:left="720"/>
        <w:rPr>
          <w:rFonts w:ascii="Avenir Roman" w:hAnsi="Avenir Roman"/>
          <w:color w:val="000000"/>
          <w:sz w:val="19"/>
          <w:szCs w:val="19"/>
        </w:rPr>
      </w:pPr>
      <w:r w:rsidRPr="009466BB">
        <w:rPr>
          <w:rFonts w:ascii="Avenir Roman" w:hAnsi="Avenir Roman" w:cstheme="minorHAnsi"/>
        </w:rPr>
        <w:t>The data in the firebase database will be decrypted before storing it</w:t>
      </w:r>
      <w:r w:rsidR="00D43019" w:rsidRPr="009466BB">
        <w:rPr>
          <w:rFonts w:ascii="Avenir Roman" w:hAnsi="Avenir Roman" w:cstheme="minorHAnsi"/>
        </w:rPr>
        <w:t>.</w:t>
      </w:r>
      <w:r w:rsidRPr="009466BB">
        <w:rPr>
          <w:rFonts w:ascii="Avenir Roman" w:hAnsi="Avenir Roman" w:cstheme="minorHAnsi"/>
        </w:rPr>
        <w:t xml:space="preserve"> Firebase database provide</w:t>
      </w:r>
      <w:r w:rsidR="001C59A7">
        <w:rPr>
          <w:rFonts w:ascii="Avenir Roman" w:hAnsi="Avenir Roman" w:cstheme="minorHAnsi"/>
        </w:rPr>
        <w:t>s</w:t>
      </w:r>
      <w:r w:rsidRPr="009466BB">
        <w:rPr>
          <w:rFonts w:ascii="Avenir Roman" w:hAnsi="Avenir Roman" w:cstheme="minorHAnsi"/>
        </w:rPr>
        <w:t xml:space="preserve">   a full set of tools to manage the security in your app. The provided tools </w:t>
      </w:r>
      <w:r w:rsidR="00B803B7" w:rsidRPr="009466BB">
        <w:rPr>
          <w:rFonts w:ascii="Avenir Roman" w:hAnsi="Avenir Roman" w:cstheme="minorHAnsi"/>
        </w:rPr>
        <w:t xml:space="preserve">make user authentication, user permissions and input validation </w:t>
      </w:r>
      <w:r w:rsidR="00982EA5" w:rsidRPr="009466BB">
        <w:rPr>
          <w:rFonts w:ascii="Avenir Roman" w:hAnsi="Avenir Roman" w:cstheme="minorHAnsi"/>
        </w:rPr>
        <w:t>easier</w:t>
      </w:r>
      <w:r w:rsidR="00B803B7" w:rsidRPr="009466BB">
        <w:rPr>
          <w:rFonts w:ascii="Avenir Roman" w:hAnsi="Avenir Roman" w:cstheme="minorHAnsi"/>
        </w:rPr>
        <w:t xml:space="preserve"> to manage</w:t>
      </w:r>
      <w:r w:rsidR="00982EA5" w:rsidRPr="009466BB">
        <w:rPr>
          <w:rFonts w:ascii="Avenir Roman" w:hAnsi="Avenir Roman" w:cstheme="minorHAnsi"/>
        </w:rPr>
        <w:t xml:space="preserve">. </w:t>
      </w:r>
    </w:p>
    <w:p w14:paraId="619B51C0" w14:textId="39432DBF" w:rsidR="003E340B" w:rsidRDefault="003E340B" w:rsidP="0039366C">
      <w:pPr>
        <w:rPr>
          <w:rFonts w:ascii="Avenir Roman" w:hAnsi="Avenir Roman"/>
        </w:rPr>
      </w:pPr>
    </w:p>
    <w:p w14:paraId="613EC0D7" w14:textId="3F78EABF" w:rsidR="00DC699F" w:rsidRDefault="00DC699F" w:rsidP="0039366C">
      <w:pPr>
        <w:rPr>
          <w:rFonts w:ascii="Avenir Roman" w:hAnsi="Avenir Roman"/>
        </w:rPr>
      </w:pPr>
    </w:p>
    <w:p w14:paraId="1CD277C8" w14:textId="07A68A69" w:rsidR="00DC699F" w:rsidRDefault="00DC699F" w:rsidP="0039366C">
      <w:pPr>
        <w:rPr>
          <w:rFonts w:ascii="Avenir Roman" w:hAnsi="Avenir Roman"/>
        </w:rPr>
      </w:pPr>
    </w:p>
    <w:p w14:paraId="1B188C14" w14:textId="156A1CB4" w:rsidR="00DC699F" w:rsidRDefault="00DC699F" w:rsidP="0039366C">
      <w:pPr>
        <w:rPr>
          <w:rFonts w:ascii="Avenir Roman" w:hAnsi="Avenir Roman"/>
        </w:rPr>
      </w:pPr>
    </w:p>
    <w:p w14:paraId="1C4702F8" w14:textId="66C99223" w:rsidR="004A0899" w:rsidRDefault="004A0899" w:rsidP="0039366C">
      <w:pPr>
        <w:rPr>
          <w:rFonts w:ascii="Avenir Roman" w:hAnsi="Avenir Roman"/>
        </w:rPr>
      </w:pPr>
    </w:p>
    <w:p w14:paraId="5DF82793" w14:textId="77777777" w:rsidR="004A0899" w:rsidRPr="009466BB" w:rsidRDefault="004A0899" w:rsidP="0039366C">
      <w:pPr>
        <w:rPr>
          <w:rFonts w:ascii="Avenir Roman" w:hAnsi="Avenir Roman"/>
        </w:rPr>
      </w:pPr>
    </w:p>
    <w:p w14:paraId="585EE6C8" w14:textId="1C2726B4" w:rsidR="004E5D0A" w:rsidRPr="004E5D0A"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52" w:name="_Toc274166456"/>
      <w:bookmarkStart w:id="53" w:name="_Toc516596858"/>
      <w:r w:rsidRPr="009466BB">
        <w:rPr>
          <w:rFonts w:ascii="Avenir Roman" w:hAnsi="Avenir Roman"/>
          <w:color w:val="365F91" w:themeColor="accent1" w:themeShade="BF"/>
        </w:rPr>
        <w:t>Hardware/software used</w:t>
      </w:r>
      <w:bookmarkEnd w:id="52"/>
      <w:bookmarkEnd w:id="53"/>
    </w:p>
    <w:p w14:paraId="4BC87C85" w14:textId="50E73890" w:rsidR="004E5D0A" w:rsidRPr="009466BB" w:rsidRDefault="00D951E4" w:rsidP="00D951E4">
      <w:pPr>
        <w:pStyle w:val="Heading2"/>
        <w:spacing w:before="240" w:after="240"/>
        <w:ind w:left="1134"/>
        <w:rPr>
          <w:rFonts w:ascii="Avenir Roman" w:hAnsi="Avenir Roman"/>
          <w:color w:val="auto"/>
        </w:rPr>
      </w:pPr>
      <w:bookmarkStart w:id="54" w:name="_Toc516596859"/>
      <w:r>
        <w:rPr>
          <w:rFonts w:ascii="Avenir Roman" w:hAnsi="Avenir Roman"/>
          <w:color w:val="auto"/>
        </w:rPr>
        <w:t xml:space="preserve">4.3.1 </w:t>
      </w:r>
      <w:r w:rsidR="004E5D0A" w:rsidRPr="009466BB">
        <w:rPr>
          <w:rFonts w:ascii="Avenir Roman" w:hAnsi="Avenir Roman"/>
          <w:color w:val="auto"/>
        </w:rPr>
        <w:t>Hardware</w:t>
      </w:r>
      <w:bookmarkEnd w:id="54"/>
    </w:p>
    <w:p w14:paraId="655DC970" w14:textId="77777777" w:rsidR="004E5D0A" w:rsidRPr="009466BB" w:rsidRDefault="004E5D0A" w:rsidP="004E5D0A">
      <w:pPr>
        <w:ind w:left="1440"/>
        <w:rPr>
          <w:rFonts w:ascii="Avenir Roman" w:hAnsi="Avenir Roman"/>
          <w:lang w:val="en"/>
        </w:rPr>
      </w:pPr>
      <w:r w:rsidRPr="009466BB">
        <w:rPr>
          <w:rFonts w:ascii="Avenir Roman" w:hAnsi="Avenir Roman"/>
          <w:lang w:val="en"/>
        </w:rPr>
        <w:t xml:space="preserve">In this section, we discuss various hardware that are related to our project and clarify specification of each component. </w:t>
      </w:r>
    </w:p>
    <w:p w14:paraId="5A05C6B2" w14:textId="64F61111" w:rsidR="004E5D0A" w:rsidRPr="00001C0B" w:rsidRDefault="008B1233" w:rsidP="00001C0B">
      <w:pPr>
        <w:ind w:left="720" w:firstLine="720"/>
        <w:rPr>
          <w:rFonts w:ascii="Avenir Roman" w:eastAsiaTheme="majorEastAsia" w:hAnsi="Avenir Roman" w:cstheme="majorBidi"/>
          <w:b/>
          <w:bCs/>
        </w:rPr>
      </w:pPr>
      <w:r>
        <w:rPr>
          <w:rFonts w:ascii="Avenir Roman" w:eastAsiaTheme="majorEastAsia" w:hAnsi="Avenir Roman" w:cstheme="majorBidi"/>
          <w:b/>
          <w:bCs/>
        </w:rPr>
        <w:t>4.3.1.1 Controllers</w:t>
      </w:r>
      <w:r w:rsidR="004E5D0A" w:rsidRPr="00001C0B">
        <w:rPr>
          <w:rFonts w:ascii="Avenir Roman" w:eastAsiaTheme="majorEastAsia" w:hAnsi="Avenir Roman" w:cstheme="majorBidi"/>
          <w:b/>
          <w:bCs/>
        </w:rPr>
        <w:t xml:space="preserve">: </w:t>
      </w:r>
    </w:p>
    <w:p w14:paraId="2AA481EB" w14:textId="77777777" w:rsidR="004E5D0A" w:rsidRPr="009466BB" w:rsidRDefault="004E5D0A" w:rsidP="004E5D0A">
      <w:pPr>
        <w:pStyle w:val="ListParagraph"/>
        <w:ind w:left="2781"/>
        <w:rPr>
          <w:rFonts w:ascii="Avenir Roman" w:eastAsiaTheme="majorEastAsia" w:hAnsi="Avenir Roman" w:cstheme="majorBidi"/>
          <w:b/>
          <w:bCs/>
        </w:rPr>
      </w:pPr>
    </w:p>
    <w:p w14:paraId="0418D364" w14:textId="77777777" w:rsidR="004E5D0A" w:rsidRPr="009466BB" w:rsidRDefault="004E5D0A" w:rsidP="00D951E4">
      <w:pPr>
        <w:pStyle w:val="ListParagraph"/>
        <w:numPr>
          <w:ilvl w:val="0"/>
          <w:numId w:val="7"/>
        </w:numPr>
        <w:rPr>
          <w:rFonts w:ascii="Avenir Roman" w:eastAsiaTheme="majorEastAsia" w:hAnsi="Avenir Roman" w:cstheme="majorBidi"/>
          <w:b/>
          <w:bCs/>
        </w:rPr>
      </w:pPr>
      <w:r w:rsidRPr="009466BB">
        <w:rPr>
          <w:rFonts w:ascii="Avenir Roman" w:hAnsi="Avenir Roman" w:cstheme="minorHAnsi"/>
          <w:b/>
          <w:bCs/>
          <w:color w:val="000000" w:themeColor="text1"/>
        </w:rPr>
        <w:t>Arduino:</w:t>
      </w:r>
    </w:p>
    <w:p w14:paraId="47724D96" w14:textId="77777777" w:rsidR="004E5D0A" w:rsidRPr="009466BB" w:rsidRDefault="004E5D0A" w:rsidP="004E5D0A">
      <w:pPr>
        <w:ind w:left="2061"/>
        <w:rPr>
          <w:rFonts w:ascii="Avenir Roman" w:eastAsiaTheme="majorEastAsia" w:hAnsi="Avenir Roman" w:cstheme="majorBidi"/>
          <w:b/>
          <w:bCs/>
        </w:rPr>
      </w:pPr>
      <w:r w:rsidRPr="009466BB">
        <w:rPr>
          <w:rFonts w:ascii="Avenir Roman" w:hAnsi="Avenir Roman" w:cstheme="minorHAnsi"/>
          <w:color w:val="000000" w:themeColor="text1"/>
          <w:lang w:val="en"/>
        </w:rPr>
        <w:t xml:space="preserve">Arduino is an open-source electronic platform that is based on easy usable hardware and software. The Arduino board is capable of reading inputs from sensors, as an example and output the result to the system or to do simple output of turning ON a light or any reaction </w:t>
      </w:r>
      <w:proofErr w:type="gramStart"/>
      <w:r w:rsidRPr="009466BB">
        <w:rPr>
          <w:rFonts w:ascii="Avenir Roman" w:hAnsi="Avenir Roman" w:cstheme="minorHAnsi"/>
          <w:color w:val="000000" w:themeColor="text1"/>
          <w:lang w:val="en"/>
        </w:rPr>
        <w:t>similar to</w:t>
      </w:r>
      <w:proofErr w:type="gramEnd"/>
      <w:r w:rsidRPr="009466BB">
        <w:rPr>
          <w:rFonts w:ascii="Avenir Roman" w:hAnsi="Avenir Roman" w:cstheme="minorHAnsi"/>
          <w:color w:val="000000" w:themeColor="text1"/>
          <w:lang w:val="en"/>
        </w:rPr>
        <w:t xml:space="preserve"> that. There are two ways to do so; either using an Arduino programming language that is based on </w:t>
      </w:r>
      <w:proofErr w:type="gramStart"/>
      <w:r w:rsidRPr="009466BB">
        <w:rPr>
          <w:rFonts w:ascii="Avenir Roman" w:hAnsi="Avenir Roman" w:cstheme="minorHAnsi"/>
          <w:color w:val="000000" w:themeColor="text1"/>
          <w:lang w:val="en"/>
        </w:rPr>
        <w:t>wiring, or</w:t>
      </w:r>
      <w:proofErr w:type="gramEnd"/>
      <w:r w:rsidRPr="009466BB">
        <w:rPr>
          <w:rFonts w:ascii="Avenir Roman" w:hAnsi="Avenir Roman" w:cstheme="minorHAnsi"/>
          <w:color w:val="000000" w:themeColor="text1"/>
          <w:lang w:val="en"/>
        </w:rPr>
        <w:t xml:space="preserve"> using the Arduino software-IDE that is based on processing. There are many advantages of using Arduino:</w:t>
      </w:r>
    </w:p>
    <w:p w14:paraId="07175E6B"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is inexpensive compared to other microcontrollers</w:t>
      </w:r>
    </w:p>
    <w:p w14:paraId="268DEA11"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is a cross-platform that works on windows, Linux OS, and others</w:t>
      </w:r>
    </w:p>
    <w:p w14:paraId="2D5954AF"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has a simple and clear programming environment that is easy to use for beginners</w:t>
      </w:r>
    </w:p>
    <w:p w14:paraId="5712947D"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It is open source and an extensible software and hardware; which language can be expanded through C++ libraries and an AVR-C code can be added directly into the Arduino program. </w:t>
      </w:r>
    </w:p>
    <w:p w14:paraId="7ED77438"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Experienced designers can make their own module, extending and improving it</w:t>
      </w:r>
    </w:p>
    <w:p w14:paraId="2A928F5E"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Moreover, the Arduino board is powered via the USB connection which takes 5V input and has 14 digital input/output pins, 6 analog inputs, a 16 MHz ceramic resonator, a USB connection, a power jack, an ICSP header, and a reset button.</w:t>
      </w:r>
    </w:p>
    <w:p w14:paraId="5392C8E9" w14:textId="77777777" w:rsidR="004E5D0A" w:rsidRPr="009466BB" w:rsidRDefault="004E5D0A" w:rsidP="004E5D0A">
      <w:pPr>
        <w:pStyle w:val="ListParagraph"/>
        <w:ind w:left="2421"/>
        <w:rPr>
          <w:rFonts w:ascii="Avenir Roman" w:hAnsi="Avenir Roman" w:cstheme="minorHAnsi"/>
          <w:color w:val="000000" w:themeColor="text1"/>
          <w:lang w:val="en"/>
        </w:rPr>
      </w:pPr>
    </w:p>
    <w:p w14:paraId="41328296"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Raspberry Pi:</w:t>
      </w:r>
    </w:p>
    <w:p w14:paraId="49C89C91" w14:textId="77777777" w:rsidR="004E5D0A" w:rsidRPr="009466BB" w:rsidRDefault="004E5D0A" w:rsidP="004E5D0A">
      <w:pPr>
        <w:pStyle w:val="ListParagraph"/>
        <w:ind w:left="2059"/>
        <w:rPr>
          <w:rFonts w:ascii="Avenir Roman" w:hAnsi="Avenir Roman"/>
        </w:rPr>
      </w:pPr>
      <w:r w:rsidRPr="009466BB">
        <w:rPr>
          <w:rFonts w:ascii="Avenir Roman" w:hAnsi="Avenir Roman" w:cstheme="minorHAnsi"/>
          <w:color w:val="000000" w:themeColor="text1"/>
          <w:lang w:val="en"/>
        </w:rPr>
        <w:t xml:space="preserve">Raspberry pi is a credit-card sized purpose computer that plugs into a computer or TV and uses a standard keyboard and mouse. It </w:t>
      </w:r>
      <w:proofErr w:type="gramStart"/>
      <w:r w:rsidRPr="009466BB">
        <w:rPr>
          <w:rFonts w:ascii="Avenir Roman" w:hAnsi="Avenir Roman" w:cstheme="minorHAnsi"/>
          <w:color w:val="000000" w:themeColor="text1"/>
          <w:lang w:val="en"/>
        </w:rPr>
        <w:t>has the ability to</w:t>
      </w:r>
      <w:proofErr w:type="gramEnd"/>
      <w:r w:rsidRPr="009466BB">
        <w:rPr>
          <w:rFonts w:ascii="Avenir Roman" w:hAnsi="Avenir Roman" w:cstheme="minorHAnsi"/>
          <w:color w:val="000000" w:themeColor="text1"/>
          <w:lang w:val="en"/>
        </w:rPr>
        <w:t xml:space="preserve"> interact with outside world, run multiple programs at a time and uses python or Scratch programming languages. Also, Raspberry pi </w:t>
      </w:r>
      <w:proofErr w:type="gramStart"/>
      <w:r w:rsidRPr="009466BB">
        <w:rPr>
          <w:rFonts w:ascii="Avenir Roman" w:hAnsi="Avenir Roman" w:cstheme="minorHAnsi"/>
          <w:color w:val="000000" w:themeColor="text1"/>
          <w:lang w:val="en"/>
        </w:rPr>
        <w:t>is capable of doing</w:t>
      </w:r>
      <w:proofErr w:type="gramEnd"/>
      <w:r w:rsidRPr="009466BB">
        <w:rPr>
          <w:rFonts w:ascii="Avenir Roman" w:hAnsi="Avenir Roman" w:cstheme="minorHAnsi"/>
          <w:color w:val="000000" w:themeColor="text1"/>
          <w:lang w:val="en"/>
        </w:rPr>
        <w:t xml:space="preserve"> everything you’d expect a desktop computer to do, from browsing the internet and playing high-definition video, to making spreadsheets, word-processing, and playing games. Compared to Arduino, Raspberry Pi is much expensive but the PMW has a limited </w:t>
      </w:r>
      <w:proofErr w:type="gramStart"/>
      <w:r w:rsidRPr="009466BB">
        <w:rPr>
          <w:rFonts w:ascii="Avenir Roman" w:hAnsi="Avenir Roman" w:cstheme="minorHAnsi"/>
          <w:color w:val="000000" w:themeColor="text1"/>
          <w:lang w:val="en"/>
        </w:rPr>
        <w:t>frequency, and</w:t>
      </w:r>
      <w:proofErr w:type="gramEnd"/>
      <w:r w:rsidRPr="009466BB">
        <w:rPr>
          <w:rFonts w:ascii="Avenir Roman" w:hAnsi="Avenir Roman" w:cstheme="minorHAnsi"/>
          <w:color w:val="000000" w:themeColor="text1"/>
          <w:lang w:val="en"/>
        </w:rPr>
        <w:t xml:space="preserve"> does not have ADC.</w:t>
      </w:r>
      <w:r w:rsidRPr="009466BB">
        <w:rPr>
          <w:rFonts w:ascii="Avenir Roman" w:hAnsi="Avenir Roman"/>
        </w:rPr>
        <w:t xml:space="preserve"> </w:t>
      </w:r>
    </w:p>
    <w:p w14:paraId="302B4BFB" w14:textId="77777777" w:rsidR="004E5D0A" w:rsidRPr="009466BB" w:rsidRDefault="004E5D0A" w:rsidP="004E5D0A">
      <w:pPr>
        <w:pStyle w:val="ListParagraph"/>
        <w:ind w:left="2059"/>
        <w:rPr>
          <w:rFonts w:ascii="Avenir Roman" w:hAnsi="Avenir Roman"/>
        </w:rPr>
      </w:pPr>
    </w:p>
    <w:p w14:paraId="080EA5D8"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proofErr w:type="spellStart"/>
      <w:r w:rsidRPr="009466BB">
        <w:rPr>
          <w:rFonts w:ascii="Avenir Roman" w:hAnsi="Avenir Roman" w:cstheme="minorHAnsi"/>
          <w:b/>
          <w:bCs/>
          <w:i/>
          <w:iCs/>
          <w:color w:val="000000" w:themeColor="text1"/>
        </w:rPr>
        <w:t>NodeMCU</w:t>
      </w:r>
      <w:proofErr w:type="spellEnd"/>
      <w:r w:rsidRPr="009466BB">
        <w:rPr>
          <w:rFonts w:ascii="Avenir Roman" w:hAnsi="Avenir Roman" w:cstheme="minorHAnsi"/>
          <w:b/>
          <w:bCs/>
          <w:i/>
          <w:iCs/>
          <w:color w:val="000000" w:themeColor="text1"/>
        </w:rPr>
        <w:t>:</w:t>
      </w:r>
    </w:p>
    <w:p w14:paraId="34FCF1C9" w14:textId="77777777" w:rsidR="004E5D0A" w:rsidRPr="009466BB" w:rsidRDefault="004E5D0A" w:rsidP="004E5D0A">
      <w:pPr>
        <w:pStyle w:val="ListParagraph"/>
        <w:ind w:left="2340"/>
        <w:rPr>
          <w:rFonts w:ascii="Avenir Roman" w:hAnsi="Avenir Roman"/>
          <w:color w:val="000000"/>
          <w:sz w:val="21"/>
          <w:szCs w:val="21"/>
        </w:rPr>
      </w:pPr>
      <w:proofErr w:type="spellStart"/>
      <w:r w:rsidRPr="009466BB">
        <w:rPr>
          <w:rFonts w:ascii="Avenir Roman" w:hAnsi="Avenir Roman"/>
          <w:color w:val="000000"/>
          <w:sz w:val="21"/>
          <w:szCs w:val="21"/>
        </w:rPr>
        <w:t>NodeMCU</w:t>
      </w:r>
      <w:proofErr w:type="spellEnd"/>
      <w:r w:rsidRPr="009466BB">
        <w:rPr>
          <w:rFonts w:ascii="Avenir Roman" w:hAnsi="Avenir Roman"/>
          <w:color w:val="000000"/>
          <w:sz w:val="21"/>
          <w:szCs w:val="21"/>
        </w:rPr>
        <w:t xml:space="preserve"> is an open source development board. It is used </w:t>
      </w:r>
      <w:hyperlink r:id="rId38" w:tgtFrame="_blank" w:history="1">
        <w:r w:rsidRPr="009466BB">
          <w:rPr>
            <w:rFonts w:ascii="Avenir Roman" w:hAnsi="Avenir Roman"/>
            <w:color w:val="000000"/>
            <w:sz w:val="21"/>
            <w:szCs w:val="21"/>
          </w:rPr>
          <w:t>ESP8266 -12E Wi-Fi module</w:t>
        </w:r>
      </w:hyperlink>
      <w:r w:rsidRPr="009466BB">
        <w:rPr>
          <w:rFonts w:ascii="Avenir Roman" w:hAnsi="Avenir Roman"/>
          <w:color w:val="000000"/>
          <w:sz w:val="21"/>
          <w:szCs w:val="21"/>
        </w:rPr>
        <w:t xml:space="preserve">. The features of </w:t>
      </w:r>
      <w:proofErr w:type="spellStart"/>
      <w:r w:rsidRPr="009466BB">
        <w:rPr>
          <w:rFonts w:ascii="Avenir Roman" w:hAnsi="Avenir Roman"/>
          <w:color w:val="000000"/>
          <w:sz w:val="21"/>
          <w:szCs w:val="21"/>
        </w:rPr>
        <w:t>NodeMCU</w:t>
      </w:r>
      <w:proofErr w:type="spellEnd"/>
      <w:r w:rsidRPr="009466BB">
        <w:rPr>
          <w:rFonts w:ascii="Avenir Roman" w:hAnsi="Avenir Roman"/>
          <w:color w:val="000000"/>
          <w:sz w:val="21"/>
          <w:szCs w:val="21"/>
        </w:rPr>
        <w:t xml:space="preserve"> combine features of microcontroller plus Wi-Fi. It can be programmed by using </w:t>
      </w:r>
      <w:hyperlink r:id="rId39" w:tgtFrame="_blank" w:history="1">
        <w:r w:rsidRPr="009466BB">
          <w:rPr>
            <w:rFonts w:ascii="Avenir Roman" w:hAnsi="Avenir Roman"/>
            <w:color w:val="000000"/>
          </w:rPr>
          <w:t>LUA programming language</w:t>
        </w:r>
      </w:hyperlink>
      <w:r>
        <w:rPr>
          <w:rFonts w:ascii="Avenir Roman" w:hAnsi="Avenir Roman"/>
          <w:color w:val="000000"/>
          <w:sz w:val="21"/>
          <w:szCs w:val="21"/>
        </w:rPr>
        <w:t xml:space="preserve"> or Arduino IDE.  [</w:t>
      </w:r>
      <w:r>
        <w:rPr>
          <w:rFonts w:ascii="Avenir Roman" w:hAnsi="Avenir Roman" w:hint="cs"/>
          <w:color w:val="000000"/>
          <w:sz w:val="21"/>
          <w:szCs w:val="21"/>
          <w:rtl/>
        </w:rPr>
        <w:t>3</w:t>
      </w:r>
      <w:r w:rsidRPr="009466BB">
        <w:rPr>
          <w:rFonts w:ascii="Avenir Roman" w:hAnsi="Avenir Roman"/>
          <w:color w:val="000000"/>
          <w:sz w:val="21"/>
          <w:szCs w:val="21"/>
        </w:rPr>
        <w:t>]</w:t>
      </w:r>
    </w:p>
    <w:p w14:paraId="66D48D33" w14:textId="77777777" w:rsidR="004E5D0A" w:rsidRPr="009466BB" w:rsidRDefault="004E5D0A" w:rsidP="004E5D0A">
      <w:pPr>
        <w:pStyle w:val="ListParagraph"/>
        <w:ind w:left="1440"/>
        <w:rPr>
          <w:rFonts w:ascii="Avenir Roman" w:hAnsi="Avenir Roman"/>
        </w:rPr>
      </w:pPr>
    </w:p>
    <w:p w14:paraId="0339CDEC" w14:textId="6CD29640" w:rsidR="004E5D0A" w:rsidRPr="00001C0B" w:rsidRDefault="004E5D0A" w:rsidP="00001C0B">
      <w:pPr>
        <w:ind w:left="1440" w:firstLine="720"/>
        <w:rPr>
          <w:rFonts w:ascii="Avenir Roman" w:eastAsiaTheme="majorEastAsia" w:hAnsi="Avenir Roman" w:cstheme="majorBidi"/>
          <w:b/>
          <w:bCs/>
        </w:rPr>
      </w:pPr>
      <w:r>
        <w:rPr>
          <w:rFonts w:ascii="Avenir Roman" w:eastAsiaTheme="majorEastAsia" w:hAnsi="Avenir Roman" w:cstheme="majorBidi"/>
          <w:b/>
          <w:bCs/>
        </w:rPr>
        <w:t>4.3.1.2</w:t>
      </w:r>
      <w:r w:rsidR="008B1233">
        <w:rPr>
          <w:rFonts w:ascii="Avenir Roman" w:eastAsiaTheme="majorEastAsia" w:hAnsi="Avenir Roman" w:cstheme="majorBidi"/>
          <w:b/>
          <w:bCs/>
        </w:rPr>
        <w:t xml:space="preserve"> </w:t>
      </w:r>
      <w:r w:rsidRPr="00001C0B">
        <w:rPr>
          <w:rFonts w:ascii="Avenir Roman" w:eastAsiaTheme="majorEastAsia" w:hAnsi="Avenir Roman" w:cstheme="majorBidi"/>
          <w:b/>
          <w:bCs/>
        </w:rPr>
        <w:t>Shields:</w:t>
      </w:r>
    </w:p>
    <w:p w14:paraId="5B9D9BE4" w14:textId="77777777" w:rsidR="004E5D0A" w:rsidRPr="009466BB" w:rsidRDefault="004E5D0A" w:rsidP="004E5D0A">
      <w:pPr>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A shield is </w:t>
      </w:r>
      <w:proofErr w:type="gramStart"/>
      <w:r w:rsidRPr="009466BB">
        <w:rPr>
          <w:rFonts w:ascii="Avenir Roman" w:hAnsi="Avenir Roman" w:cstheme="minorHAnsi"/>
          <w:color w:val="000000" w:themeColor="text1"/>
          <w:lang w:val="en"/>
        </w:rPr>
        <w:t>nothing</w:t>
      </w:r>
      <w:proofErr w:type="gramEnd"/>
      <w:r w:rsidRPr="009466BB">
        <w:rPr>
          <w:rFonts w:ascii="Avenir Roman" w:hAnsi="Avenir Roman" w:cstheme="minorHAnsi"/>
          <w:color w:val="000000" w:themeColor="text1"/>
          <w:lang w:val="en"/>
        </w:rPr>
        <w:t xml:space="preserve"> but a specialized hardware aimed to perform some specific tasks, mostly other than computation, which is the main task of the microcontrollers. Here, we will discuss various shields available to aid the microcontrollers to perform various activities such as providing connectivity to the sensors, providing Wi-Fi or Bluetooth connectivity, etc.</w:t>
      </w:r>
    </w:p>
    <w:p w14:paraId="48726CC5"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proofErr w:type="spellStart"/>
      <w:r w:rsidRPr="009466BB">
        <w:rPr>
          <w:rFonts w:ascii="Avenir Roman" w:hAnsi="Avenir Roman" w:cstheme="minorHAnsi"/>
          <w:b/>
          <w:bCs/>
          <w:i/>
          <w:iCs/>
          <w:color w:val="000000" w:themeColor="text1"/>
        </w:rPr>
        <w:t>MySignals</w:t>
      </w:r>
      <w:proofErr w:type="spellEnd"/>
      <w:r w:rsidRPr="009466BB">
        <w:rPr>
          <w:rFonts w:ascii="Avenir Roman" w:hAnsi="Avenir Roman" w:cstheme="minorHAnsi"/>
          <w:b/>
          <w:bCs/>
          <w:i/>
          <w:iCs/>
          <w:color w:val="000000" w:themeColor="text1"/>
        </w:rPr>
        <w:t xml:space="preserve"> e-health platform:</w:t>
      </w:r>
    </w:p>
    <w:p w14:paraId="68C3A478" w14:textId="77777777" w:rsidR="004E5D0A" w:rsidRPr="009466BB" w:rsidRDefault="004E5D0A" w:rsidP="004E5D0A">
      <w:pPr>
        <w:ind w:left="2059"/>
        <w:rPr>
          <w:rFonts w:ascii="Avenir Roman" w:eastAsiaTheme="minorEastAsia" w:hAnsi="Avenir Roman" w:cstheme="minorHAnsi"/>
          <w:color w:val="000000" w:themeColor="text1"/>
        </w:rPr>
      </w:pPr>
      <w:r w:rsidRPr="009466BB">
        <w:rPr>
          <w:rFonts w:ascii="Avenir Roman" w:hAnsi="Avenir Roman" w:cstheme="minorHAnsi"/>
          <w:color w:val="000000" w:themeColor="text1"/>
        </w:rPr>
        <w:t xml:space="preserve">E-health sensor platform is designed by Cooking Hacks Company. This platform supports 11 sensors such as </w:t>
      </w:r>
      <w:r w:rsidRPr="009466BB">
        <w:rPr>
          <w:rFonts w:ascii="Avenir Roman" w:eastAsiaTheme="minorEastAsia" w:hAnsi="Avenir Roman" w:cstheme="minorHAnsi"/>
          <w:color w:val="000000" w:themeColor="text1"/>
        </w:rPr>
        <w:t xml:space="preserve">Pulse and Oxygen in Blood Sensor (SPO2), </w:t>
      </w:r>
      <w:hyperlink r:id="rId40" w:tooltip="Body Temperature Sensor for E-Health Platform" w:history="1">
        <w:r w:rsidRPr="009466BB">
          <w:rPr>
            <w:rStyle w:val="Hyperlink"/>
            <w:rFonts w:ascii="Avenir Roman" w:hAnsi="Avenir Roman" w:cstheme="minorHAnsi"/>
            <w:color w:val="000000" w:themeColor="text1"/>
            <w:lang w:val="en"/>
          </w:rPr>
          <w:t xml:space="preserve">Body Temperature Sensor </w:t>
        </w:r>
      </w:hyperlink>
      <w:r w:rsidRPr="009466BB">
        <w:rPr>
          <w:rFonts w:ascii="Avenir Roman" w:hAnsi="Avenir Roman" w:cstheme="minorHAnsi"/>
          <w:color w:val="000000" w:themeColor="text1"/>
          <w:lang w:val="en"/>
        </w:rPr>
        <w:t>, ECG, Blood pressure.</w:t>
      </w:r>
      <w:r w:rsidRPr="009466BB">
        <w:rPr>
          <w:rFonts w:ascii="Avenir Roman" w:eastAsiaTheme="minorEastAsia" w:hAnsi="Avenir Roman" w:cstheme="minorHAnsi"/>
          <w:color w:val="000000" w:themeColor="text1"/>
        </w:rPr>
        <w:t xml:space="preserve"> We need to use this platform to connect the sensors.</w:t>
      </w:r>
    </w:p>
    <w:p w14:paraId="348986CE" w14:textId="77777777" w:rsidR="004E5D0A" w:rsidRPr="009466BB" w:rsidRDefault="004E5D0A" w:rsidP="004E5D0A">
      <w:pPr>
        <w:pStyle w:val="ListParagraph"/>
        <w:keepNext/>
        <w:ind w:left="1440"/>
        <w:jc w:val="center"/>
        <w:rPr>
          <w:rFonts w:ascii="Avenir Roman" w:hAnsi="Avenir Roman"/>
        </w:rPr>
      </w:pPr>
      <w:r w:rsidRPr="009466BB">
        <w:rPr>
          <w:rFonts w:ascii="Avenir Roman" w:hAnsi="Avenir Roman"/>
          <w:noProof/>
        </w:rPr>
        <w:drawing>
          <wp:inline distT="0" distB="0" distL="0" distR="0" wp14:anchorId="42B42906" wp14:editId="1496A3AC">
            <wp:extent cx="2317750" cy="2009998"/>
            <wp:effectExtent l="0" t="0" r="6350" b="9525"/>
            <wp:docPr id="43" name="Picture 43" descr="C:\Users\maaryam\AppData\Local\Microsoft\Windows\INetCache\Content.Word\mysignals_shield_top_esp1_new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mysignals_shield_top_esp1_new_bi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252" cy="2026911"/>
                    </a:xfrm>
                    <a:prstGeom prst="rect">
                      <a:avLst/>
                    </a:prstGeom>
                    <a:noFill/>
                    <a:ln>
                      <a:noFill/>
                    </a:ln>
                  </pic:spPr>
                </pic:pic>
              </a:graphicData>
            </a:graphic>
          </wp:inline>
        </w:drawing>
      </w:r>
    </w:p>
    <w:p w14:paraId="1B05664E" w14:textId="77777777" w:rsidR="004E5D0A" w:rsidRPr="00EF6AB3" w:rsidRDefault="004E5D0A" w:rsidP="004E5D0A">
      <w:pPr>
        <w:pStyle w:val="ListParagraph"/>
        <w:keepNext/>
        <w:ind w:left="1440"/>
        <w:jc w:val="center"/>
        <w:rPr>
          <w:rFonts w:ascii="Avenir Roman" w:hAnsi="Avenir Roman"/>
          <w:i/>
          <w:iCs/>
          <w:color w:val="1F497D" w:themeColor="text2"/>
          <w:sz w:val="18"/>
          <w:szCs w:val="18"/>
        </w:rPr>
      </w:pPr>
      <w:r w:rsidRPr="00EF6AB3">
        <w:rPr>
          <w:rFonts w:ascii="Avenir Roman" w:hAnsi="Avenir Roman"/>
          <w:i/>
          <w:iCs/>
          <w:color w:val="1F497D" w:themeColor="text2"/>
          <w:sz w:val="18"/>
          <w:szCs w:val="18"/>
        </w:rPr>
        <w:t xml:space="preserve">Figure </w:t>
      </w:r>
      <w:r w:rsidRPr="00EF6AB3">
        <w:rPr>
          <w:rFonts w:ascii="Avenir Roman" w:hAnsi="Avenir Roman"/>
          <w:i/>
          <w:iCs/>
          <w:color w:val="1F497D" w:themeColor="text2"/>
          <w:sz w:val="18"/>
          <w:szCs w:val="18"/>
        </w:rPr>
        <w:fldChar w:fldCharType="begin"/>
      </w:r>
      <w:r w:rsidRPr="00EF6AB3">
        <w:rPr>
          <w:rFonts w:ascii="Avenir Roman" w:hAnsi="Avenir Roman"/>
          <w:i/>
          <w:iCs/>
          <w:color w:val="1F497D" w:themeColor="text2"/>
          <w:sz w:val="18"/>
          <w:szCs w:val="18"/>
        </w:rPr>
        <w:instrText xml:space="preserve"> SEQ Figure \* ARABIC </w:instrText>
      </w:r>
      <w:r w:rsidRPr="00EF6AB3">
        <w:rPr>
          <w:rFonts w:ascii="Avenir Roman" w:hAnsi="Avenir Roman"/>
          <w:i/>
          <w:iCs/>
          <w:color w:val="1F497D" w:themeColor="text2"/>
          <w:sz w:val="18"/>
          <w:szCs w:val="18"/>
        </w:rPr>
        <w:fldChar w:fldCharType="separate"/>
      </w:r>
      <w:r>
        <w:rPr>
          <w:rFonts w:ascii="Avenir Roman" w:hAnsi="Avenir Roman"/>
          <w:i/>
          <w:iCs/>
          <w:noProof/>
          <w:color w:val="1F497D" w:themeColor="text2"/>
          <w:sz w:val="18"/>
          <w:szCs w:val="18"/>
        </w:rPr>
        <w:t>1</w:t>
      </w:r>
      <w:r w:rsidRPr="00EF6AB3">
        <w:rPr>
          <w:rFonts w:ascii="Avenir Roman" w:hAnsi="Avenir Roman"/>
          <w:i/>
          <w:iCs/>
          <w:color w:val="1F497D" w:themeColor="text2"/>
          <w:sz w:val="18"/>
          <w:szCs w:val="18"/>
        </w:rPr>
        <w:fldChar w:fldCharType="end"/>
      </w:r>
      <w:r w:rsidRPr="00EF6AB3">
        <w:rPr>
          <w:rFonts w:ascii="Avenir Roman" w:hAnsi="Avenir Roman"/>
          <w:i/>
          <w:iCs/>
          <w:color w:val="1F497D" w:themeColor="text2"/>
          <w:sz w:val="18"/>
          <w:szCs w:val="18"/>
        </w:rPr>
        <w:t xml:space="preserve">: </w:t>
      </w:r>
      <w:proofErr w:type="spellStart"/>
      <w:r w:rsidRPr="00EF6AB3">
        <w:rPr>
          <w:rFonts w:ascii="Avenir Roman" w:hAnsi="Avenir Roman"/>
          <w:i/>
          <w:iCs/>
          <w:color w:val="1F497D" w:themeColor="text2"/>
          <w:sz w:val="18"/>
          <w:szCs w:val="18"/>
        </w:rPr>
        <w:t>MySignals</w:t>
      </w:r>
      <w:proofErr w:type="spellEnd"/>
      <w:r w:rsidRPr="00EF6AB3">
        <w:rPr>
          <w:rFonts w:ascii="Avenir Roman" w:hAnsi="Avenir Roman"/>
          <w:i/>
          <w:iCs/>
          <w:color w:val="1F497D" w:themeColor="text2"/>
          <w:sz w:val="18"/>
          <w:szCs w:val="18"/>
        </w:rPr>
        <w:t xml:space="preserve"> e-health platform</w:t>
      </w:r>
    </w:p>
    <w:p w14:paraId="39326D2B" w14:textId="77777777" w:rsidR="004E5D0A" w:rsidRPr="009466BB" w:rsidRDefault="004E5D0A" w:rsidP="004E5D0A">
      <w:pPr>
        <w:pStyle w:val="ListParagraph"/>
        <w:keepNext/>
        <w:ind w:left="1440"/>
        <w:rPr>
          <w:rFonts w:ascii="Avenir Roman" w:hAnsi="Avenir Roman"/>
          <w:i/>
          <w:iCs/>
          <w:color w:val="1F497D" w:themeColor="text2"/>
        </w:rPr>
      </w:pPr>
    </w:p>
    <w:p w14:paraId="5E92D240" w14:textId="77777777" w:rsidR="004E5D0A" w:rsidRPr="009466BB" w:rsidRDefault="004E5D0A" w:rsidP="004E5D0A">
      <w:pPr>
        <w:pStyle w:val="ListParagraph"/>
        <w:ind w:left="2059"/>
        <w:rPr>
          <w:rFonts w:ascii="Avenir Roman" w:hAnsi="Avenir Roman" w:cstheme="minorHAnsi"/>
          <w:b/>
          <w:bCs/>
          <w:i/>
          <w:iCs/>
          <w:color w:val="000000" w:themeColor="text1"/>
          <w:highlight w:val="yellow"/>
        </w:rPr>
      </w:pPr>
    </w:p>
    <w:p w14:paraId="4198D3F7" w14:textId="55C0B794" w:rsidR="004E5D0A" w:rsidRPr="00001C0B" w:rsidRDefault="004E5D0A" w:rsidP="00001C0B">
      <w:pPr>
        <w:ind w:left="1440" w:firstLine="720"/>
        <w:rPr>
          <w:rFonts w:ascii="Avenir Roman" w:eastAsiaTheme="majorEastAsia" w:hAnsi="Avenir Roman" w:cstheme="majorBidi"/>
          <w:b/>
          <w:bCs/>
        </w:rPr>
      </w:pPr>
      <w:r>
        <w:rPr>
          <w:rFonts w:ascii="Avenir Roman" w:eastAsiaTheme="majorEastAsia" w:hAnsi="Avenir Roman" w:cstheme="majorBidi"/>
          <w:b/>
          <w:bCs/>
        </w:rPr>
        <w:t>4.3.2.1</w:t>
      </w:r>
      <w:r w:rsidRPr="00001C0B">
        <w:rPr>
          <w:rFonts w:ascii="Avenir Roman" w:eastAsiaTheme="majorEastAsia" w:hAnsi="Avenir Roman" w:cstheme="majorBidi"/>
          <w:b/>
          <w:bCs/>
        </w:rPr>
        <w:t>Sensors:</w:t>
      </w:r>
    </w:p>
    <w:p w14:paraId="1F088818" w14:textId="77777777" w:rsidR="004E5D0A" w:rsidRPr="009466BB" w:rsidRDefault="004E5D0A" w:rsidP="004E5D0A">
      <w:pPr>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Sensors are electrical components that read, detect and respond according to the input data or changes in the physical environment. The output of these sensors is converted to human readable data and can be stored in a database for further investigation or future comparison or reference. </w:t>
      </w:r>
    </w:p>
    <w:p w14:paraId="2559C0A2"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vertAlign w:val="superscript"/>
        </w:rPr>
      </w:pPr>
      <w:r w:rsidRPr="009466BB">
        <w:rPr>
          <w:rFonts w:ascii="Avenir Roman" w:hAnsi="Avenir Roman" w:cstheme="minorHAnsi"/>
          <w:b/>
          <w:bCs/>
          <w:i/>
          <w:iCs/>
          <w:color w:val="000000" w:themeColor="text1"/>
        </w:rPr>
        <w:t xml:space="preserve">Pulse Sensor: </w:t>
      </w:r>
    </w:p>
    <w:p w14:paraId="7F3FDE5D" w14:textId="77777777" w:rsidR="004E5D0A" w:rsidRPr="009466BB" w:rsidRDefault="004E5D0A" w:rsidP="004E5D0A">
      <w:pPr>
        <w:pStyle w:val="ListParagraph"/>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Pulse Sensor is</w:t>
      </w:r>
      <w:r w:rsidRPr="009466BB">
        <w:rPr>
          <w:rFonts w:ascii="Avenir Roman" w:hAnsi="Avenir Roman" w:cstheme="minorHAnsi"/>
          <w:color w:val="000000" w:themeColor="text1"/>
          <w:lang w:val="en"/>
        </w:rPr>
        <w:t xml:space="preserve"> a plug and play heart rate data sensor that can be used for Arduino. </w:t>
      </w:r>
      <w:r w:rsidRPr="009466BB">
        <w:rPr>
          <w:rFonts w:ascii="Avenir Roman" w:eastAsiaTheme="minorEastAsia" w:hAnsi="Avenir Roman" w:cstheme="minorHAnsi"/>
          <w:color w:val="000000" w:themeColor="text1"/>
          <w:lang w:val="en"/>
        </w:rPr>
        <w:t xml:space="preserve">Its open source </w:t>
      </w:r>
      <w:r w:rsidRPr="009466BB">
        <w:rPr>
          <w:rFonts w:ascii="Avenir Roman" w:eastAsiaTheme="minorEastAsia" w:hAnsi="Avenir Roman" w:cstheme="minorHAnsi"/>
          <w:color w:val="000000" w:themeColor="text1"/>
        </w:rPr>
        <w:t xml:space="preserve">sample code </w:t>
      </w:r>
      <w:r w:rsidRPr="009466BB">
        <w:rPr>
          <w:rFonts w:ascii="Avenir Roman" w:hAnsi="Avenir Roman" w:cstheme="minorHAnsi"/>
          <w:color w:val="000000" w:themeColor="text1"/>
          <w:lang w:val="en"/>
        </w:rPr>
        <w:t>for visualizing heart rate data</w:t>
      </w:r>
      <w:r w:rsidRPr="009466BB">
        <w:rPr>
          <w:rFonts w:ascii="Avenir Roman" w:eastAsiaTheme="minorEastAsia" w:hAnsi="Avenir Roman" w:cstheme="minorHAnsi"/>
          <w:color w:val="000000" w:themeColor="text1"/>
        </w:rPr>
        <w:t xml:space="preserve"> is available as a reference. It has sips power in just 4mA current draw at 5V, which makes it suitable for our project as we will be developing a mobile application. This pulse sensor includes two ways of usage, either using the clip on a finger or the earlobe to read the heart rate of the user. It also comes with a 24-inch color coded cable with 3 pin male connectors, which must be connected to an Arduino board in order to collect the user’s data. </w:t>
      </w:r>
      <w:r w:rsidRPr="009466BB">
        <w:rPr>
          <w:rFonts w:ascii="Avenir Roman" w:eastAsiaTheme="minorEastAsia" w:hAnsi="Avenir Roman" w:cstheme="minorHAnsi"/>
          <w:color w:val="000000" w:themeColor="text1"/>
        </w:rPr>
        <w:br/>
        <w:t xml:space="preserve">In order to connect the sensor to Arduino, the red </w:t>
      </w:r>
      <w:proofErr w:type="spellStart"/>
      <w:r w:rsidRPr="009466BB">
        <w:rPr>
          <w:rFonts w:ascii="Avenir Roman" w:eastAsiaTheme="minorEastAsia" w:hAnsi="Avenir Roman" w:cstheme="minorHAnsi"/>
          <w:color w:val="000000" w:themeColor="text1"/>
        </w:rPr>
        <w:t>wire</w:t>
      </w:r>
      <w:proofErr w:type="spellEnd"/>
      <w:r w:rsidRPr="009466BB">
        <w:rPr>
          <w:rFonts w:ascii="Avenir Roman" w:eastAsiaTheme="minorEastAsia" w:hAnsi="Avenir Roman" w:cstheme="minorHAnsi"/>
          <w:color w:val="000000" w:themeColor="text1"/>
        </w:rPr>
        <w:t xml:space="preserve"> is connected to the </w:t>
      </w:r>
      <w:proofErr w:type="spellStart"/>
      <w:r w:rsidRPr="009466BB">
        <w:rPr>
          <w:rFonts w:ascii="Avenir Roman" w:eastAsiaTheme="minorEastAsia" w:hAnsi="Avenir Roman" w:cstheme="minorHAnsi"/>
          <w:color w:val="000000" w:themeColor="text1"/>
        </w:rPr>
        <w:t>Vcc</w:t>
      </w:r>
      <w:proofErr w:type="spellEnd"/>
      <w:r w:rsidRPr="009466BB">
        <w:rPr>
          <w:rFonts w:ascii="Avenir Roman" w:eastAsiaTheme="minorEastAsia" w:hAnsi="Avenir Roman" w:cstheme="minorHAnsi"/>
          <w:color w:val="000000" w:themeColor="text1"/>
        </w:rPr>
        <w:t xml:space="preserve"> +V, the black wire to the GND, and the purple wire to the Analog pin 0. </w:t>
      </w:r>
    </w:p>
    <w:p w14:paraId="50429BFB" w14:textId="77777777" w:rsidR="004E5D0A" w:rsidRPr="009466BB" w:rsidRDefault="004E5D0A" w:rsidP="004E5D0A">
      <w:pPr>
        <w:jc w:val="center"/>
        <w:rPr>
          <w:rFonts w:ascii="Avenir Roman" w:eastAsiaTheme="minorEastAsia" w:hAnsi="Avenir Roman" w:cstheme="minorHAnsi"/>
          <w:color w:val="000000" w:themeColor="text1"/>
        </w:rPr>
      </w:pPr>
      <w:r w:rsidRPr="009466BB">
        <w:rPr>
          <w:rFonts w:ascii="Avenir Roman" w:hAnsi="Avenir Roman"/>
          <w:noProof/>
        </w:rPr>
        <w:drawing>
          <wp:inline distT="0" distB="0" distL="0" distR="0" wp14:anchorId="7211C4D0" wp14:editId="2EB85CC5">
            <wp:extent cx="1708150" cy="1708150"/>
            <wp:effectExtent l="0" t="0" r="6350" b="6350"/>
            <wp:docPr id="67" name="Picture 67" descr="C:\Users\maaryam\AppData\Local\Microsoft\Windows\INetCache\Content.Word\1157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11574-0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8150" cy="1708150"/>
                    </a:xfrm>
                    <a:prstGeom prst="rect">
                      <a:avLst/>
                    </a:prstGeom>
                    <a:noFill/>
                    <a:ln>
                      <a:noFill/>
                    </a:ln>
                  </pic:spPr>
                </pic:pic>
              </a:graphicData>
            </a:graphic>
          </wp:inline>
        </w:drawing>
      </w:r>
    </w:p>
    <w:p w14:paraId="2666D250" w14:textId="77777777" w:rsidR="004E5D0A" w:rsidRPr="009466BB" w:rsidRDefault="004E5D0A" w:rsidP="004E5D0A">
      <w:pPr>
        <w:pStyle w:val="Caption"/>
        <w:spacing w:line="276" w:lineRule="auto"/>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2</w:t>
      </w:r>
      <w:r w:rsidRPr="009466BB">
        <w:rPr>
          <w:rFonts w:ascii="Avenir Roman" w:hAnsi="Avenir Roman"/>
        </w:rPr>
        <w:fldChar w:fldCharType="end"/>
      </w:r>
      <w:r w:rsidRPr="009466BB">
        <w:rPr>
          <w:rFonts w:ascii="Avenir Roman" w:hAnsi="Avenir Roman"/>
        </w:rPr>
        <w:t>: Heart-Rate sensor</w:t>
      </w:r>
    </w:p>
    <w:p w14:paraId="519F10A4"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LM35 temperature sensor:</w:t>
      </w:r>
    </w:p>
    <w:p w14:paraId="5E4E4BA7"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Body temperature is the most important parameter to be measured in human body, before any other parameter, to indicate the person state of health. Therefore, this sensor is used to measure the body temperature accurately than with a thermistor, as well as it is suitable for remote applications. LM35 temperature sensor is available and has a low cost that can be directly connected to Arduino. The output voltage is linearly proportional to the Celsius temperature. </w:t>
      </w:r>
    </w:p>
    <w:p w14:paraId="7CB92AF8"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LM35 sensor output is calibrated directly in Celsius and the source can current up to 10 mA. This sensor is made up of 3 pins: first pin is reserved for </w:t>
      </w:r>
      <w:proofErr w:type="spellStart"/>
      <w:r w:rsidRPr="009466BB">
        <w:rPr>
          <w:rFonts w:ascii="Avenir Roman" w:eastAsiaTheme="minorEastAsia" w:hAnsi="Avenir Roman" w:cstheme="minorHAnsi"/>
          <w:color w:val="000000" w:themeColor="text1"/>
        </w:rPr>
        <w:t>Vcc</w:t>
      </w:r>
      <w:proofErr w:type="spellEnd"/>
      <w:r w:rsidRPr="009466BB">
        <w:rPr>
          <w:rFonts w:ascii="Avenir Roman" w:eastAsiaTheme="minorEastAsia" w:hAnsi="Avenir Roman" w:cstheme="minorHAnsi"/>
          <w:color w:val="000000" w:themeColor="text1"/>
        </w:rPr>
        <w:t xml:space="preserve">, second pin is reserved for the output and the last pin is reserved for GND. The supply voltage is from 4V to 20V. The scale factor is + 10mV/°C, which means if the temperature is 38°C the output line read 0.380 V. Finally, the output impedance almost 0.5 ohm. </w:t>
      </w:r>
    </w:p>
    <w:p w14:paraId="66B25C1C"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The LM35 is rated to operate over a −55° to +150°C temperature range. The maximum sensor accuracy is +/- 0.5 C. [</w:t>
      </w:r>
      <w:r>
        <w:rPr>
          <w:rFonts w:ascii="Avenir Roman" w:eastAsiaTheme="minorEastAsia" w:hAnsi="Avenir Roman" w:cstheme="minorHAnsi" w:hint="cs"/>
          <w:color w:val="000000" w:themeColor="text1"/>
          <w:rtl/>
        </w:rPr>
        <w:t>4</w:t>
      </w:r>
      <w:r w:rsidRPr="009466BB">
        <w:rPr>
          <w:rFonts w:ascii="Avenir Roman" w:eastAsiaTheme="minorEastAsia" w:hAnsi="Avenir Roman" w:cstheme="minorHAnsi"/>
          <w:color w:val="000000" w:themeColor="text1"/>
        </w:rPr>
        <w:t>]</w:t>
      </w:r>
    </w:p>
    <w:p w14:paraId="63848D4A" w14:textId="77777777" w:rsidR="004E5D0A" w:rsidRPr="009466BB" w:rsidRDefault="004E5D0A" w:rsidP="004E5D0A">
      <w:pPr>
        <w:keepNext/>
        <w:ind w:left="1080"/>
        <w:jc w:val="center"/>
        <w:rPr>
          <w:rFonts w:ascii="Avenir Roman" w:hAnsi="Avenir Roman"/>
        </w:rPr>
      </w:pPr>
      <w:r w:rsidRPr="009466BB">
        <w:rPr>
          <w:rFonts w:ascii="Avenir Roman" w:hAnsi="Avenir Roman"/>
          <w:noProof/>
        </w:rPr>
        <w:drawing>
          <wp:inline distT="0" distB="0" distL="0" distR="0" wp14:anchorId="71CBB91F" wp14:editId="2F89C603">
            <wp:extent cx="1790700" cy="125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1" t="40266" r="58440" b="22128"/>
                    <a:stretch/>
                  </pic:blipFill>
                  <pic:spPr bwMode="auto">
                    <a:xfrm>
                      <a:off x="0" y="0"/>
                      <a:ext cx="1790700" cy="1257300"/>
                    </a:xfrm>
                    <a:prstGeom prst="rect">
                      <a:avLst/>
                    </a:prstGeom>
                    <a:ln>
                      <a:noFill/>
                    </a:ln>
                    <a:extLst>
                      <a:ext uri="{53640926-AAD7-44D8-BBD7-CCE9431645EC}">
                        <a14:shadowObscured xmlns:a14="http://schemas.microsoft.com/office/drawing/2010/main"/>
                      </a:ext>
                    </a:extLst>
                  </pic:spPr>
                </pic:pic>
              </a:graphicData>
            </a:graphic>
          </wp:inline>
        </w:drawing>
      </w:r>
    </w:p>
    <w:p w14:paraId="6F2D3808" w14:textId="77777777" w:rsidR="004E5D0A" w:rsidRPr="009466BB" w:rsidRDefault="004E5D0A" w:rsidP="004E5D0A">
      <w:pPr>
        <w:pStyle w:val="Caption"/>
        <w:spacing w:line="276" w:lineRule="auto"/>
        <w:ind w:left="1080"/>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3</w:t>
      </w:r>
      <w:r w:rsidRPr="009466BB">
        <w:rPr>
          <w:rFonts w:ascii="Avenir Roman" w:hAnsi="Avenir Roman"/>
        </w:rPr>
        <w:fldChar w:fldCharType="end"/>
      </w:r>
      <w:r w:rsidRPr="009466BB">
        <w:rPr>
          <w:rFonts w:ascii="Avenir Roman" w:hAnsi="Avenir Roman"/>
        </w:rPr>
        <w:t>: LM35 sensor</w:t>
      </w:r>
    </w:p>
    <w:p w14:paraId="34CB772E"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7CA7E551"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0154AD0"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BE3E71A"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125AC9B"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2D5BA02F"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Pulse and Oxygen in Blood Sensor (SPO2) for E-Health Platform:</w:t>
      </w:r>
    </w:p>
    <w:p w14:paraId="2F1CF7CD" w14:textId="77777777" w:rsidR="004E5D0A" w:rsidRPr="009466BB" w:rsidRDefault="004E5D0A" w:rsidP="004E5D0A">
      <w:pPr>
        <w:pStyle w:val="ListParagraph"/>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Pulse and Oxygen in Blood Sensor (also called oxygen saturation) is used for sensing the amount of oxygen that is dissolved in blood. To use this sensor, it must be connected to e-health shield that is compatible with </w:t>
      </w:r>
      <w:hyperlink r:id="rId44" w:tooltip="Arduino Nano board 3.0" w:history="1">
        <w:r w:rsidRPr="009466BB">
          <w:rPr>
            <w:rFonts w:ascii="Avenir Roman" w:hAnsi="Avenir Roman" w:cstheme="minorHAnsi"/>
            <w:color w:val="000000" w:themeColor="text1"/>
            <w:lang w:val="en"/>
          </w:rPr>
          <w:t>Arduino</w:t>
        </w:r>
      </w:hyperlink>
      <w:r w:rsidRPr="009466BB">
        <w:rPr>
          <w:rFonts w:ascii="Avenir Roman" w:hAnsi="Avenir Roman" w:cstheme="minorHAnsi"/>
          <w:color w:val="000000" w:themeColor="text1"/>
          <w:lang w:val="en"/>
        </w:rPr>
        <w:t>. The bloodstream is affected by the concentration of Oxygenated hemoglobin (HbO2) and deoxygenated hemoglobin (Hb). SPO2 sensor outputs are two different light wavelengths: one in 660 nm that is red light spectra and the other 940 nm that is infrared light spectra. These two wavelengths are used to measure the actual difference and the absorption coefficients of HbO2 and Hb. The acceptable normal ranges for patients are from 95 to 99 percent, and those with a hypoxic drive problem would expect values to be between 88 to 94 percent. Values of 100 percent can indicate carbon monoxide poisoning. [</w:t>
      </w:r>
      <w:r>
        <w:rPr>
          <w:rFonts w:ascii="Avenir Roman" w:hAnsi="Avenir Roman" w:cstheme="minorHAnsi" w:hint="cs"/>
          <w:color w:val="000000" w:themeColor="text1"/>
          <w:rtl/>
          <w:lang w:val="en"/>
        </w:rPr>
        <w:t>5</w:t>
      </w:r>
      <w:r w:rsidRPr="009466BB">
        <w:rPr>
          <w:rFonts w:ascii="Avenir Roman" w:hAnsi="Avenir Roman" w:cstheme="minorHAnsi"/>
          <w:color w:val="000000" w:themeColor="text1"/>
          <w:lang w:val="en"/>
        </w:rPr>
        <w:t>]</w:t>
      </w:r>
    </w:p>
    <w:p w14:paraId="055B4D51"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537E1C5B" wp14:editId="2812C2E6">
            <wp:extent cx="2444225" cy="1314450"/>
            <wp:effectExtent l="0" t="0" r="0" b="0"/>
            <wp:docPr id="73" name="Picture 73" descr="C:\Users\maaryam\AppData\Local\Microsoft\Windows\INetCache\Content.Word\sensor_spo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sensor_spo2_big.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5048" cy="1320271"/>
                    </a:xfrm>
                    <a:prstGeom prst="rect">
                      <a:avLst/>
                    </a:prstGeom>
                    <a:noFill/>
                    <a:ln>
                      <a:noFill/>
                    </a:ln>
                  </pic:spPr>
                </pic:pic>
              </a:graphicData>
            </a:graphic>
          </wp:inline>
        </w:drawing>
      </w:r>
    </w:p>
    <w:p w14:paraId="1AB1C7BD" w14:textId="77777777" w:rsidR="004E5D0A" w:rsidRPr="009466BB" w:rsidRDefault="004E5D0A" w:rsidP="004E5D0A">
      <w:pPr>
        <w:pStyle w:val="Caption"/>
        <w:spacing w:line="276" w:lineRule="auto"/>
        <w:jc w:val="center"/>
        <w:rPr>
          <w:rFonts w:ascii="Avenir Roman" w:hAnsi="Avenir Roman" w:cstheme="minorHAnsi"/>
          <w:color w:val="000000" w:themeColor="text1"/>
          <w:sz w:val="22"/>
          <w:szCs w:val="22"/>
          <w:lang w:val="e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4</w:t>
      </w:r>
      <w:r w:rsidRPr="009466BB">
        <w:rPr>
          <w:rFonts w:ascii="Avenir Roman" w:hAnsi="Avenir Roman"/>
        </w:rPr>
        <w:fldChar w:fldCharType="end"/>
      </w:r>
      <w:r w:rsidRPr="009466BB">
        <w:rPr>
          <w:rFonts w:ascii="Avenir Roman" w:hAnsi="Avenir Roman"/>
        </w:rPr>
        <w:t>: SPO2 sensor</w:t>
      </w:r>
    </w:p>
    <w:p w14:paraId="314850B0" w14:textId="77777777" w:rsidR="004E5D0A" w:rsidRPr="009466BB" w:rsidRDefault="004E5D0A" w:rsidP="004E5D0A">
      <w:pPr>
        <w:rPr>
          <w:rFonts w:ascii="Avenir Roman" w:hAnsi="Avenir Roman" w:cstheme="minorHAnsi"/>
          <w:color w:val="000000" w:themeColor="text1"/>
          <w:lang w:val="en"/>
        </w:rPr>
      </w:pPr>
    </w:p>
    <w:p w14:paraId="3E4C3E2A" w14:textId="77777777" w:rsidR="004E5D0A" w:rsidRPr="009466BB" w:rsidRDefault="004E5D0A" w:rsidP="00D951E4">
      <w:pPr>
        <w:pStyle w:val="ListParagraph"/>
        <w:numPr>
          <w:ilvl w:val="0"/>
          <w:numId w:val="2"/>
        </w:numPr>
        <w:ind w:left="2347"/>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Body Temperature Sensor for E-Health Platform:</w:t>
      </w:r>
      <w:r w:rsidRPr="009466BB">
        <w:rPr>
          <w:rFonts w:ascii="Avenir Roman" w:hAnsi="Avenir Roman" w:cstheme="minorHAnsi"/>
          <w:b/>
          <w:bCs/>
          <w:i/>
          <w:iCs/>
          <w:color w:val="FF0000"/>
          <w:highlight w:val="yellow"/>
        </w:rPr>
        <w:t xml:space="preserve"> </w:t>
      </w:r>
    </w:p>
    <w:p w14:paraId="0DF99D04" w14:textId="77777777" w:rsidR="004E5D0A" w:rsidRPr="009466BB" w:rsidRDefault="004E5D0A" w:rsidP="004E5D0A">
      <w:pPr>
        <w:pStyle w:val="ListParagraph"/>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E-heath platform support more than 8 sensors, one of the most useful sensors is body temperature sensor. It starts its measurements from 37.0°C (98.6°F). As the error of the measurement, which is measured in voltage, is less, the more accurate temperature readings we can get. </w:t>
      </w:r>
    </w:p>
    <w:p w14:paraId="3C094811" w14:textId="77777777" w:rsidR="004E5D0A" w:rsidRPr="009466BB" w:rsidRDefault="004E5D0A" w:rsidP="004E5D0A">
      <w:pPr>
        <w:keepNext/>
        <w:rPr>
          <w:rFonts w:ascii="Avenir Roman" w:hAnsi="Avenir Roman" w:cs="Arial"/>
          <w:noProof/>
          <w:color w:val="444444"/>
          <w:sz w:val="21"/>
          <w:szCs w:val="21"/>
        </w:rPr>
      </w:pPr>
    </w:p>
    <w:p w14:paraId="4B1E950F"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72CBC459" wp14:editId="0E387F86">
            <wp:extent cx="1504950" cy="1212850"/>
            <wp:effectExtent l="0" t="0" r="0" b="6350"/>
            <wp:docPr id="74" name="Picture 74" descr="https://static.generation-robots.com/5281-thickbox_default/body-temperature-sensor-for-e-health-plat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generation-robots.com/5281-thickbox_default/body-temperature-sensor-for-e-health-platform.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0735" t="23885" r="17061" b="25984"/>
                    <a:stretch/>
                  </pic:blipFill>
                  <pic:spPr bwMode="auto">
                    <a:xfrm>
                      <a:off x="0" y="0"/>
                      <a:ext cx="1504950" cy="1212850"/>
                    </a:xfrm>
                    <a:prstGeom prst="rect">
                      <a:avLst/>
                    </a:prstGeom>
                    <a:noFill/>
                    <a:ln>
                      <a:noFill/>
                    </a:ln>
                    <a:extLst>
                      <a:ext uri="{53640926-AAD7-44D8-BBD7-CCE9431645EC}">
                        <a14:shadowObscured xmlns:a14="http://schemas.microsoft.com/office/drawing/2010/main"/>
                      </a:ext>
                    </a:extLst>
                  </pic:spPr>
                </pic:pic>
              </a:graphicData>
            </a:graphic>
          </wp:inline>
        </w:drawing>
      </w:r>
    </w:p>
    <w:p w14:paraId="6F4934F7" w14:textId="77777777" w:rsidR="004E5D0A" w:rsidRPr="009466BB" w:rsidRDefault="004E5D0A" w:rsidP="004E5D0A">
      <w:pPr>
        <w:pStyle w:val="Caption"/>
        <w:spacing w:line="276" w:lineRule="auto"/>
        <w:jc w:val="center"/>
        <w:rPr>
          <w:rFonts w:ascii="Avenir Roman" w:hAnsi="Avenir Roman" w:cstheme="minorHAnsi"/>
          <w:color w:val="000000" w:themeColor="text1"/>
          <w:lang w:val="e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5</w:t>
      </w:r>
      <w:r w:rsidRPr="009466BB">
        <w:rPr>
          <w:rFonts w:ascii="Avenir Roman" w:hAnsi="Avenir Roman"/>
        </w:rPr>
        <w:fldChar w:fldCharType="end"/>
      </w:r>
      <w:r w:rsidRPr="009466BB">
        <w:rPr>
          <w:rFonts w:ascii="Avenir Roman" w:hAnsi="Avenir Roman"/>
        </w:rPr>
        <w:t>: Body Temperature sensor</w:t>
      </w:r>
    </w:p>
    <w:p w14:paraId="6681E3BC"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Airflow Sensor (Breathing) for e-Health Platform:</w:t>
      </w:r>
    </w:p>
    <w:p w14:paraId="200A94D1" w14:textId="77777777" w:rsidR="004E5D0A" w:rsidRPr="009466BB" w:rsidRDefault="004E5D0A" w:rsidP="004E5D0A">
      <w:pPr>
        <w:pStyle w:val="ListParagraph"/>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Airflow sensor is used to sense the patient breathing rate. It is one of the sensor used with </w:t>
      </w:r>
      <w:hyperlink r:id="rId47" w:tgtFrame="_blank" w:history="1">
        <w:r w:rsidRPr="009466BB">
          <w:rPr>
            <w:rFonts w:ascii="Avenir Roman" w:eastAsiaTheme="minorEastAsia" w:hAnsi="Avenir Roman" w:cstheme="minorHAnsi"/>
            <w:color w:val="000000" w:themeColor="text1"/>
          </w:rPr>
          <w:t>e-Health Sensor Shield</w:t>
        </w:r>
      </w:hyperlink>
      <w:r w:rsidRPr="009466BB">
        <w:rPr>
          <w:rFonts w:ascii="Avenir Roman" w:eastAsiaTheme="minorEastAsia" w:hAnsi="Avenir Roman" w:cstheme="minorHAnsi"/>
          <w:color w:val="000000" w:themeColor="text1"/>
        </w:rPr>
        <w:t xml:space="preserve">. The nasal airflow sensor is a device used to monitor airflow rate of a patient in need of respiratory help. This device consists of a flexible thread that fits behind the ears, and a set of two prongs that are placed in the nostrils. The patient’s breathing rate is measured by these prongs. </w:t>
      </w:r>
      <w:r>
        <w:rPr>
          <w:rFonts w:ascii="Avenir Roman" w:eastAsiaTheme="minorEastAsia" w:hAnsi="Avenir Roman" w:cstheme="minorHAnsi"/>
          <w:color w:val="000000" w:themeColor="text1"/>
        </w:rPr>
        <w:t>[</w:t>
      </w:r>
      <w:r>
        <w:rPr>
          <w:rFonts w:ascii="Avenir Roman" w:eastAsiaTheme="minorEastAsia" w:hAnsi="Avenir Roman" w:cstheme="minorHAnsi" w:hint="cs"/>
          <w:color w:val="000000" w:themeColor="text1"/>
          <w:rtl/>
        </w:rPr>
        <w:t>5</w:t>
      </w:r>
      <w:r w:rsidRPr="009466BB">
        <w:rPr>
          <w:rFonts w:ascii="Avenir Roman" w:eastAsiaTheme="minorEastAsia" w:hAnsi="Avenir Roman" w:cstheme="minorHAnsi"/>
          <w:color w:val="000000" w:themeColor="text1"/>
        </w:rPr>
        <w:t>]</w:t>
      </w:r>
    </w:p>
    <w:p w14:paraId="50FBD085"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2880EE74" wp14:editId="7548A983">
            <wp:extent cx="1854200" cy="1854200"/>
            <wp:effectExtent l="0" t="0" r="0" b="0"/>
            <wp:docPr id="75" name="Picture 75" descr="Capteur de débit d&amp;#039;air (respiration) pour plateforme E-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pic" descr="Capteur de débit d&amp;#039;air (respiration) pour plateforme E-Healt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4200" cy="1854200"/>
                    </a:xfrm>
                    <a:prstGeom prst="rect">
                      <a:avLst/>
                    </a:prstGeom>
                    <a:noFill/>
                    <a:ln>
                      <a:noFill/>
                    </a:ln>
                  </pic:spPr>
                </pic:pic>
              </a:graphicData>
            </a:graphic>
          </wp:inline>
        </w:drawing>
      </w:r>
    </w:p>
    <w:p w14:paraId="677B59CD" w14:textId="77777777" w:rsidR="004E5D0A" w:rsidRPr="009466BB" w:rsidRDefault="004E5D0A" w:rsidP="004E5D0A">
      <w:pPr>
        <w:pStyle w:val="Caption"/>
        <w:spacing w:line="276" w:lineRule="auto"/>
        <w:jc w:val="center"/>
        <w:rPr>
          <w:rFonts w:ascii="Avenir Roman" w:hAnsi="Avenir Roma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6</w:t>
      </w:r>
      <w:r w:rsidRPr="009466BB">
        <w:rPr>
          <w:rFonts w:ascii="Avenir Roman" w:hAnsi="Avenir Roman"/>
        </w:rPr>
        <w:fldChar w:fldCharType="end"/>
      </w:r>
      <w:r w:rsidRPr="009466BB">
        <w:rPr>
          <w:rFonts w:ascii="Avenir Roman" w:hAnsi="Avenir Roman"/>
        </w:rPr>
        <w:t>: Breathing sensor</w:t>
      </w:r>
    </w:p>
    <w:p w14:paraId="0231055D"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The Electrocardiogram Sensor (ECG) for e-Health Platform:</w:t>
      </w:r>
    </w:p>
    <w:p w14:paraId="2DA765E0" w14:textId="77777777" w:rsidR="004E5D0A" w:rsidRPr="009466BB" w:rsidRDefault="004E5D0A" w:rsidP="004E5D0A">
      <w:pPr>
        <w:pStyle w:val="ListParagraph"/>
        <w:ind w:left="1440"/>
        <w:rPr>
          <w:rFonts w:ascii="Avenir Roman" w:hAnsi="Avenir Roman"/>
        </w:rPr>
      </w:pPr>
      <w:r w:rsidRPr="009466BB">
        <w:rPr>
          <w:rFonts w:ascii="Avenir Roman" w:hAnsi="Avenir Roman"/>
        </w:rPr>
        <w:t>Electrocardiogram sensor can detect several heart measurements of the patient; like the orientation of the heart and hypertrophy of the heart muscle. E-Health ECG sensor consists of three leads: red (positive), black (negative) and neutral (white), which are connected to the electrodes in the e-health board. This sensor returns an analogic value in volts (0 – 5) to represent the ECG wave form. [</w:t>
      </w:r>
      <w:r>
        <w:rPr>
          <w:rFonts w:ascii="Avenir Roman" w:hAnsi="Avenir Roman" w:hint="cs"/>
          <w:rtl/>
        </w:rPr>
        <w:t>5</w:t>
      </w:r>
      <w:r w:rsidRPr="009466BB">
        <w:rPr>
          <w:rFonts w:ascii="Avenir Roman" w:hAnsi="Avenir Roman"/>
        </w:rPr>
        <w:t xml:space="preserve">] </w:t>
      </w:r>
    </w:p>
    <w:p w14:paraId="09FC18D9"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2751F87A"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7F9BEA77" wp14:editId="1B7EDC61">
            <wp:extent cx="1860550" cy="1860550"/>
            <wp:effectExtent l="0" t="0" r="0" b="0"/>
            <wp:docPr id="76" name="Picture 76" descr="https://www.cooking-hacks.com/media/catalog/product/cache/1/thumbnail/9df78eab33525d08d6e5fb8d27136e95/p/a/parches_presentacion.1471338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ooking-hacks.com/media/catalog/product/cache/1/thumbnail/9df78eab33525d08d6e5fb8d27136e95/p/a/parches_presentacion.147133825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0EB62A47" w14:textId="77777777" w:rsidR="004E5D0A" w:rsidRPr="009466BB" w:rsidRDefault="004E5D0A" w:rsidP="004E5D0A">
      <w:pPr>
        <w:pStyle w:val="Caption"/>
        <w:spacing w:line="276" w:lineRule="auto"/>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7</w:t>
      </w:r>
      <w:r w:rsidRPr="009466BB">
        <w:rPr>
          <w:rFonts w:ascii="Avenir Roman" w:hAnsi="Avenir Roman"/>
        </w:rPr>
        <w:fldChar w:fldCharType="end"/>
      </w:r>
      <w:r w:rsidRPr="009466BB">
        <w:rPr>
          <w:rFonts w:ascii="Avenir Roman" w:hAnsi="Avenir Roman"/>
        </w:rPr>
        <w:t>: ECG sensor</w:t>
      </w:r>
    </w:p>
    <w:p w14:paraId="7D80A3FB" w14:textId="728B7550" w:rsidR="004E5D0A" w:rsidRPr="009466BB" w:rsidRDefault="00D951E4" w:rsidP="00D951E4">
      <w:pPr>
        <w:pStyle w:val="Heading2"/>
        <w:spacing w:before="240" w:after="240"/>
        <w:ind w:left="1134"/>
        <w:rPr>
          <w:rFonts w:ascii="Avenir Roman" w:hAnsi="Avenir Roman"/>
          <w:color w:val="auto"/>
        </w:rPr>
      </w:pPr>
      <w:bookmarkStart w:id="55" w:name="_Toc516596860"/>
      <w:r>
        <w:rPr>
          <w:rFonts w:ascii="Avenir Roman" w:hAnsi="Avenir Roman"/>
          <w:color w:val="auto"/>
        </w:rPr>
        <w:t xml:space="preserve">4.3.2 </w:t>
      </w:r>
      <w:r w:rsidR="004E5D0A" w:rsidRPr="009466BB">
        <w:rPr>
          <w:rFonts w:ascii="Avenir Roman" w:hAnsi="Avenir Roman"/>
          <w:color w:val="auto"/>
        </w:rPr>
        <w:t>Software</w:t>
      </w:r>
      <w:bookmarkEnd w:id="55"/>
    </w:p>
    <w:p w14:paraId="4B1FCB3F" w14:textId="77777777" w:rsidR="004E5D0A" w:rsidRPr="009466BB" w:rsidRDefault="004E5D0A" w:rsidP="00D951E4">
      <w:pPr>
        <w:pStyle w:val="ListParagraph"/>
        <w:numPr>
          <w:ilvl w:val="0"/>
          <w:numId w:val="8"/>
        </w:numPr>
        <w:rPr>
          <w:rFonts w:ascii="Avenir Roman" w:hAnsi="Avenir Roman"/>
          <w:b/>
          <w:bCs/>
          <w:sz w:val="24"/>
          <w:szCs w:val="24"/>
        </w:rPr>
      </w:pPr>
      <w:r w:rsidRPr="009466BB">
        <w:rPr>
          <w:rFonts w:ascii="Avenir Roman" w:hAnsi="Avenir Roman"/>
          <w:b/>
          <w:bCs/>
          <w:sz w:val="24"/>
          <w:szCs w:val="24"/>
        </w:rPr>
        <w:t>Cloud platforms:</w:t>
      </w:r>
    </w:p>
    <w:p w14:paraId="1DC4FB7E" w14:textId="77777777" w:rsidR="004E5D0A" w:rsidRPr="009466BB" w:rsidRDefault="004E5D0A" w:rsidP="004E5D0A">
      <w:pPr>
        <w:pStyle w:val="ListParagraph"/>
        <w:ind w:left="1080"/>
        <w:rPr>
          <w:rFonts w:ascii="Avenir Roman" w:hAnsi="Avenir Roman"/>
          <w:sz w:val="28"/>
          <w:szCs w:val="28"/>
        </w:rPr>
      </w:pPr>
    </w:p>
    <w:p w14:paraId="28F0CED1" w14:textId="77777777" w:rsidR="004E5D0A" w:rsidRPr="009466BB" w:rsidRDefault="004E5D0A" w:rsidP="00D951E4">
      <w:pPr>
        <w:pStyle w:val="ListParagraph"/>
        <w:numPr>
          <w:ilvl w:val="0"/>
          <w:numId w:val="1"/>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Amazon Web Server (AWS):</w:t>
      </w:r>
    </w:p>
    <w:p w14:paraId="393AEAB0" w14:textId="77777777" w:rsidR="004E5D0A" w:rsidRPr="009466BB" w:rsidRDefault="004E5D0A" w:rsidP="004E5D0A">
      <w:pPr>
        <w:ind w:left="1080"/>
        <w:rPr>
          <w:rFonts w:ascii="Avenir Roman" w:hAnsi="Avenir Roman"/>
        </w:rPr>
      </w:pPr>
      <w:r w:rsidRPr="009466BB">
        <w:rPr>
          <w:rFonts w:ascii="Avenir Roman" w:hAnsi="Avenir Roman"/>
        </w:rPr>
        <w:t>Amazon Web Services (AWS) is a secure </w:t>
      </w:r>
      <w:hyperlink r:id="rId50" w:history="1">
        <w:r w:rsidRPr="009466BB">
          <w:rPr>
            <w:rStyle w:val="Hyperlink"/>
            <w:rFonts w:ascii="Avenir Roman" w:hAnsi="Avenir Roman"/>
          </w:rPr>
          <w:t>cloud</w:t>
        </w:r>
      </w:hyperlink>
      <w:r w:rsidRPr="009466BB">
        <w:rPr>
          <w:rFonts w:ascii="Avenir Roman" w:hAnsi="Avenir Roman"/>
        </w:rPr>
        <w:t> services platform, that offers to compute power, database storage, content delivery and other functionalities to help businesses scale and growth [</w:t>
      </w:r>
      <w:r>
        <w:rPr>
          <w:rFonts w:ascii="Avenir Roman" w:hAnsi="Avenir Roman" w:hint="cs"/>
          <w:rtl/>
        </w:rPr>
        <w:t>6</w:t>
      </w:r>
      <w:r w:rsidRPr="009466BB">
        <w:rPr>
          <w:rFonts w:ascii="Avenir Roman" w:hAnsi="Avenir Roman"/>
        </w:rPr>
        <w:t>]. AWS is available for free accounts that include 12 months of free trial access with virtual services and scalable storage in the cloud. It also provides libraries, sample codes, and tutorials. The libraries and resources are available in many languages such as Java and C++. For the Documentations, AWS provides full documentation for useful information about the services, from introductions to advanced features. Another great feature of the discussion forums, AWS provides 24 h access to technical support and guidance resources.</w:t>
      </w:r>
    </w:p>
    <w:p w14:paraId="244A35B6" w14:textId="77777777" w:rsidR="004E5D0A" w:rsidRPr="009466BB" w:rsidRDefault="004E5D0A" w:rsidP="00D951E4">
      <w:pPr>
        <w:pStyle w:val="ListParagraph"/>
        <w:numPr>
          <w:ilvl w:val="0"/>
          <w:numId w:val="1"/>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Azure cloud server:</w:t>
      </w:r>
    </w:p>
    <w:p w14:paraId="4DFB3D71" w14:textId="77777777" w:rsidR="004E5D0A" w:rsidRPr="003E54F5" w:rsidRDefault="004E5D0A" w:rsidP="004E5D0A">
      <w:pPr>
        <w:shd w:val="clear" w:color="auto" w:fill="FFFFFF"/>
        <w:spacing w:before="100" w:beforeAutospacing="1" w:after="100" w:afterAutospacing="1"/>
        <w:ind w:left="1080"/>
        <w:rPr>
          <w:rFonts w:ascii="Avenir Roman" w:eastAsia="Times New Roman" w:hAnsi="Avenir Roman" w:cs="Tahoma"/>
          <w:color w:val="222222"/>
        </w:rPr>
      </w:pPr>
      <w:r w:rsidRPr="009466BB">
        <w:rPr>
          <w:rFonts w:ascii="Avenir Roman" w:hAnsi="Avenir Roman"/>
        </w:rPr>
        <w:t xml:space="preserve">Azure is a complete set of cloud services that is used by IT professionals and developers to build, manage, and deploy applications through their worldwide network of datacenters. Azure gives the ability to create powerful Web, mobile or API apps without having an account. It provides free accounts for 12 months of free access to its popular products. The account provides Windows and Linux virtual machines with on-demand capacity in seconds that has 64 GB X 2 secured disk storage, LRS File Storage, Azure SQL Database, and Transfer data inbound and outbound through their robust network of worldwide data centers. Moreover, Azure provides Documentation for quick starts, samples, and tutorials for all the services provided, they also provide support forums that can answer all the questions in a fast manner. Finally, Azure has its own IoT suite that </w:t>
      </w:r>
      <w:r w:rsidRPr="009466BB">
        <w:rPr>
          <w:rFonts w:ascii="Avenir Roman" w:hAnsi="Avenir Roman" w:cs="Segoe UI"/>
          <w:color w:val="222222"/>
          <w:shd w:val="clear" w:color="auto" w:fill="FFFFFF"/>
        </w:rPr>
        <w:t>offers a broad range of capabilities such as collecting</w:t>
      </w:r>
      <w:r w:rsidRPr="009466BB">
        <w:rPr>
          <w:rFonts w:ascii="Avenir Roman" w:eastAsia="Times New Roman" w:hAnsi="Avenir Roman" w:cs="Segoe UI"/>
          <w:color w:val="222222"/>
        </w:rPr>
        <w:t xml:space="preserve"> data from devices, analyzing data streams in-motion, store and querying large data sets, visualizing both real-time and historical data, integrating with back-office systems and managing the devices. </w:t>
      </w:r>
      <w:r>
        <w:rPr>
          <w:rFonts w:ascii="Avenir Roman" w:eastAsia="Times New Roman" w:hAnsi="Avenir Roman" w:cs="Segoe UI"/>
          <w:color w:val="222222"/>
        </w:rPr>
        <w:t>[</w:t>
      </w:r>
      <w:r>
        <w:rPr>
          <w:rFonts w:ascii="Avenir Roman" w:eastAsia="Times New Roman" w:hAnsi="Avenir Roman" w:cs="Segoe UI" w:hint="cs"/>
          <w:color w:val="222222"/>
          <w:rtl/>
        </w:rPr>
        <w:t>7</w:t>
      </w:r>
      <w:r>
        <w:rPr>
          <w:rFonts w:ascii="Avenir Roman" w:eastAsia="Times New Roman" w:hAnsi="Avenir Roman" w:cs="Tahoma"/>
          <w:color w:val="222222"/>
        </w:rPr>
        <w:t>]</w:t>
      </w:r>
    </w:p>
    <w:p w14:paraId="3A70E5FA"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cstheme="minorHAnsi"/>
          <w:b/>
          <w:bCs/>
          <w:i/>
          <w:iCs/>
          <w:color w:val="000000" w:themeColor="text1"/>
        </w:rPr>
      </w:pPr>
      <w:proofErr w:type="spellStart"/>
      <w:r w:rsidRPr="009466BB">
        <w:rPr>
          <w:rFonts w:ascii="Avenir Roman" w:hAnsi="Avenir Roman" w:cstheme="minorHAnsi"/>
          <w:b/>
          <w:bCs/>
          <w:i/>
          <w:iCs/>
          <w:color w:val="000000" w:themeColor="text1"/>
        </w:rPr>
        <w:t>Cloudino</w:t>
      </w:r>
      <w:proofErr w:type="spellEnd"/>
      <w:r w:rsidRPr="009466BB">
        <w:rPr>
          <w:rFonts w:ascii="Avenir Roman" w:hAnsi="Avenir Roman" w:cstheme="minorHAnsi"/>
          <w:b/>
          <w:bCs/>
          <w:i/>
          <w:iCs/>
          <w:color w:val="000000" w:themeColor="text1"/>
        </w:rPr>
        <w:t>:</w:t>
      </w:r>
    </w:p>
    <w:p w14:paraId="18337E11" w14:textId="77777777" w:rsidR="004E5D0A" w:rsidRPr="009466BB" w:rsidRDefault="004E5D0A" w:rsidP="004E5D0A">
      <w:pPr>
        <w:shd w:val="clear" w:color="auto" w:fill="FFFFFF"/>
        <w:spacing w:before="100" w:beforeAutospacing="1" w:after="100" w:afterAutospacing="1"/>
        <w:ind w:left="1080"/>
        <w:rPr>
          <w:rFonts w:ascii="Avenir Roman" w:hAnsi="Avenir Roman"/>
        </w:rPr>
      </w:pPr>
      <w:proofErr w:type="spellStart"/>
      <w:r w:rsidRPr="009466BB">
        <w:rPr>
          <w:rFonts w:ascii="Avenir Roman" w:hAnsi="Avenir Roman"/>
        </w:rPr>
        <w:t>Cloudino</w:t>
      </w:r>
      <w:proofErr w:type="spellEnd"/>
      <w:r w:rsidRPr="009466BB">
        <w:rPr>
          <w:rFonts w:ascii="Avenir Roman" w:hAnsi="Avenir Roman"/>
        </w:rPr>
        <w:t xml:space="preserve"> is an internet of things platform that has many services web IDE (based on Arduino IDE), Cloud Arduino Programming, Cloud Storage, Rule Manager, Message Manager, and Device Console. </w:t>
      </w:r>
      <w:proofErr w:type="spellStart"/>
      <w:r w:rsidRPr="009466BB">
        <w:rPr>
          <w:rFonts w:ascii="Avenir Roman" w:hAnsi="Avenir Roman"/>
        </w:rPr>
        <w:t>Cloudino</w:t>
      </w:r>
      <w:proofErr w:type="spellEnd"/>
      <w:r w:rsidRPr="009466BB">
        <w:rPr>
          <w:rFonts w:ascii="Avenir Roman" w:hAnsi="Avenir Roman"/>
        </w:rPr>
        <w:t xml:space="preserve"> also provides special services to connect to the cloud in an easy and transparent way. It has WIFI cloud connector, which is not Arduino shield, but another processor that works in parallel dedicated only for the network layer including the IoT protocols, freeing the Arduino dedicated for connection to the sensor and allowing reprogramming Arduino through WIFI or Cloud. It is based on low cost </w:t>
      </w:r>
      <w:proofErr w:type="gramStart"/>
      <w:r w:rsidRPr="009466BB">
        <w:rPr>
          <w:rFonts w:ascii="Avenir Roman" w:hAnsi="Avenir Roman"/>
        </w:rPr>
        <w:t>ESP8266, and</w:t>
      </w:r>
      <w:proofErr w:type="gramEnd"/>
      <w:r w:rsidRPr="009466BB">
        <w:rPr>
          <w:rFonts w:ascii="Avenir Roman" w:hAnsi="Avenir Roman"/>
        </w:rPr>
        <w:t xml:space="preserve"> has firmware and a special Arduino library that can be used with Arduino. </w:t>
      </w:r>
      <w:proofErr w:type="spellStart"/>
      <w:r w:rsidRPr="009466BB">
        <w:rPr>
          <w:rFonts w:ascii="Avenir Roman" w:hAnsi="Avenir Roman"/>
        </w:rPr>
        <w:t>Cloudino</w:t>
      </w:r>
      <w:proofErr w:type="spellEnd"/>
      <w:r w:rsidRPr="009466BB">
        <w:rPr>
          <w:rFonts w:ascii="Avenir Roman" w:hAnsi="Avenir Roman"/>
        </w:rPr>
        <w:t xml:space="preserve"> supports JavaScript programming language and has many afforded examples and full documentation to help the user. </w:t>
      </w:r>
      <w:proofErr w:type="spellStart"/>
      <w:r w:rsidRPr="009466BB">
        <w:rPr>
          <w:rFonts w:ascii="Avenir Roman" w:hAnsi="Avenir Roman"/>
        </w:rPr>
        <w:t>Cloudino</w:t>
      </w:r>
      <w:proofErr w:type="spellEnd"/>
      <w:r w:rsidRPr="009466BB">
        <w:rPr>
          <w:rFonts w:ascii="Avenir Roman" w:hAnsi="Avenir Roman"/>
        </w:rPr>
        <w:t xml:space="preserve"> is available for free accounts with all privileges. [</w:t>
      </w:r>
      <w:r>
        <w:rPr>
          <w:rFonts w:ascii="Avenir Roman" w:hAnsi="Avenir Roman"/>
        </w:rPr>
        <w:t>8</w:t>
      </w:r>
      <w:r w:rsidRPr="009466BB">
        <w:rPr>
          <w:rFonts w:ascii="Avenir Roman" w:hAnsi="Avenir Roman"/>
        </w:rPr>
        <w:t>]</w:t>
      </w:r>
    </w:p>
    <w:p w14:paraId="0A780847" w14:textId="77777777" w:rsidR="004E5D0A" w:rsidRPr="009466BB" w:rsidRDefault="004E5D0A" w:rsidP="00D951E4">
      <w:pPr>
        <w:pStyle w:val="ListParagraph"/>
        <w:numPr>
          <w:ilvl w:val="0"/>
          <w:numId w:val="8"/>
        </w:numPr>
        <w:shd w:val="clear" w:color="auto" w:fill="FFFFFF"/>
        <w:spacing w:before="100" w:beforeAutospacing="1" w:after="100" w:afterAutospacing="1"/>
        <w:rPr>
          <w:rFonts w:ascii="Avenir Roman" w:hAnsi="Avenir Roman"/>
          <w:b/>
          <w:bCs/>
          <w:sz w:val="28"/>
          <w:szCs w:val="28"/>
        </w:rPr>
      </w:pPr>
      <w:r w:rsidRPr="009466BB">
        <w:rPr>
          <w:rFonts w:ascii="Avenir Roman" w:hAnsi="Avenir Roman"/>
          <w:b/>
          <w:bCs/>
          <w:sz w:val="28"/>
          <w:szCs w:val="28"/>
        </w:rPr>
        <w:t>Mobile Application Development Platforms:</w:t>
      </w:r>
    </w:p>
    <w:p w14:paraId="39E244D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3876C22B"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Android Studio:</w:t>
      </w:r>
    </w:p>
    <w:p w14:paraId="3F03C6F6"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r w:rsidRPr="009466BB">
        <w:rPr>
          <w:rFonts w:ascii="Avenir Roman" w:hAnsi="Avenir Roman"/>
        </w:rPr>
        <w:t>Android is a free open source platform for app development. It has a variety of built-in functionalities to build a high functioning app with the ability to design a user-friendly app. It supports instant running, as code is modified or changed, either directly in a connected device or using an emulator.</w:t>
      </w:r>
      <w:r w:rsidRPr="009466BB">
        <w:rPr>
          <w:rFonts w:ascii="Avenir Roman" w:hAnsi="Avenir Roman"/>
        </w:rPr>
        <w:br/>
        <w:t xml:space="preserve">Android studio is built on IntelliJ that allows it to have advanced capabilities of code completion, refactoring and code analysis. </w:t>
      </w:r>
    </w:p>
    <w:p w14:paraId="0EF48EF5"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Mobile Roadie:</w:t>
      </w:r>
    </w:p>
    <w:p w14:paraId="571CFA56"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r w:rsidRPr="009466BB">
        <w:rPr>
          <w:rFonts w:ascii="Avenir Roman" w:hAnsi="Avenir Roman"/>
        </w:rPr>
        <w:t xml:space="preserve">Mobile Roadie is a platform that unites app creation and mobile marketing. </w:t>
      </w:r>
      <w:r w:rsidRPr="009466BB">
        <w:rPr>
          <w:rFonts w:ascii="Avenir Roman" w:hAnsi="Avenir Roman"/>
        </w:rPr>
        <w:br/>
        <w:t xml:space="preserve">It is not free nor an open source platform. Apps can be built using drag-and-drop feature, using one of the templates provided by its developers according to the required category. </w:t>
      </w:r>
    </w:p>
    <w:p w14:paraId="0DBC8AF7"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152BD16B" w14:textId="77777777" w:rsidR="004E5D0A" w:rsidRPr="009466BB" w:rsidRDefault="004E5D0A" w:rsidP="00D951E4">
      <w:pPr>
        <w:pStyle w:val="ListParagraph"/>
        <w:numPr>
          <w:ilvl w:val="0"/>
          <w:numId w:val="24"/>
        </w:numPr>
        <w:spacing w:after="75"/>
        <w:rPr>
          <w:rFonts w:ascii="Avenir Roman" w:hAnsi="Avenir Roman"/>
          <w:b/>
          <w:bCs/>
          <w:sz w:val="28"/>
          <w:szCs w:val="28"/>
        </w:rPr>
      </w:pPr>
      <w:r w:rsidRPr="009466BB">
        <w:rPr>
          <w:rFonts w:ascii="Avenir Roman" w:hAnsi="Avenir Roman"/>
          <w:b/>
          <w:bCs/>
          <w:sz w:val="28"/>
          <w:szCs w:val="28"/>
        </w:rPr>
        <w:t>Web Application Development Platforms:</w:t>
      </w:r>
    </w:p>
    <w:p w14:paraId="4D0DA56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b/>
          <w:bCs/>
          <w:i/>
          <w:iCs/>
        </w:rPr>
      </w:pPr>
    </w:p>
    <w:p w14:paraId="1F8E33DC"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 xml:space="preserve">AWS Elastic Beanstalk: </w:t>
      </w:r>
    </w:p>
    <w:p w14:paraId="2D684C8D" w14:textId="77777777" w:rsidR="004E5D0A" w:rsidRPr="009466BB" w:rsidRDefault="004E5D0A" w:rsidP="004E5D0A">
      <w:pPr>
        <w:spacing w:after="0"/>
        <w:ind w:left="720"/>
        <w:rPr>
          <w:rFonts w:ascii="Avenir Roman" w:hAnsi="Avenir Roman"/>
        </w:rPr>
      </w:pPr>
      <w:r w:rsidRPr="009466BB">
        <w:rPr>
          <w:rFonts w:ascii="Avenir Roman" w:hAnsi="Avenir Roman"/>
        </w:rPr>
        <w:t>Elastic Beanstalk is a Platform as a Service (PaaS) from Amazon Web Services that allows users to create applications and push them to a definable set of AWS services, it is an easy to use service for deploying and scaling web as it help the developer to focus on writing code rather than spending time managing and configuring servers, databases, load balancers, firewalls, and networks. [</w:t>
      </w:r>
      <w:r>
        <w:rPr>
          <w:rFonts w:ascii="Avenir Roman" w:hAnsi="Avenir Roman"/>
        </w:rPr>
        <w:t>9</w:t>
      </w:r>
      <w:r w:rsidRPr="009466BB">
        <w:rPr>
          <w:rFonts w:ascii="Avenir Roman" w:hAnsi="Avenir Roman"/>
        </w:rPr>
        <w:t>] Moreover, it has auto scaling setting which help to scales the application up and down automatically, it is enhancing application security by enabling HTTPS protocol on the load balancer.</w:t>
      </w:r>
    </w:p>
    <w:p w14:paraId="154D7798" w14:textId="77777777" w:rsidR="004E5D0A" w:rsidRPr="009466BB" w:rsidRDefault="004E5D0A" w:rsidP="004E5D0A">
      <w:pPr>
        <w:spacing w:after="0"/>
        <w:rPr>
          <w:rFonts w:ascii="Avenir Roman" w:hAnsi="Avenir Roman"/>
          <w:b/>
          <w:bCs/>
          <w:i/>
          <w:iCs/>
        </w:rPr>
      </w:pPr>
    </w:p>
    <w:p w14:paraId="57F1C8CD"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  Azure Web App:</w:t>
      </w:r>
    </w:p>
    <w:p w14:paraId="71B13E5B" w14:textId="77777777" w:rsidR="004E5D0A" w:rsidRPr="009466BB" w:rsidRDefault="004E5D0A" w:rsidP="004E5D0A">
      <w:pPr>
        <w:spacing w:after="0"/>
        <w:ind w:left="720"/>
        <w:rPr>
          <w:rFonts w:ascii="Avenir Roman" w:hAnsi="Avenir Roman"/>
        </w:rPr>
      </w:pPr>
      <w:r w:rsidRPr="009466BB">
        <w:rPr>
          <w:rFonts w:ascii="Avenir Roman" w:hAnsi="Avenir Roman"/>
        </w:rPr>
        <w:t xml:space="preserve">Azure Web App is a Platform as a </w:t>
      </w:r>
      <w:proofErr w:type="gramStart"/>
      <w:r w:rsidRPr="009466BB">
        <w:rPr>
          <w:rFonts w:ascii="Avenir Roman" w:hAnsi="Avenir Roman"/>
        </w:rPr>
        <w:t>Service(</w:t>
      </w:r>
      <w:proofErr w:type="gramEnd"/>
      <w:r w:rsidRPr="009466BB">
        <w:rPr>
          <w:rFonts w:ascii="Avenir Roman" w:hAnsi="Avenir Roman"/>
        </w:rPr>
        <w:t>PaaS) service for hosting web applications, REST APIs, and mobile back ends. It can be developed using .NET, .NET Core, Java, Ruby, Node.js, PHP, or Python. It can run and scale apps with ease on Windows or Linux. [</w:t>
      </w:r>
      <w:r>
        <w:rPr>
          <w:rFonts w:ascii="Avenir Roman" w:hAnsi="Avenir Roman"/>
        </w:rPr>
        <w:t>10</w:t>
      </w:r>
      <w:r w:rsidRPr="009466BB">
        <w:rPr>
          <w:rFonts w:ascii="Avenir Roman" w:hAnsi="Avenir Roman"/>
        </w:rPr>
        <w:t>] </w:t>
      </w:r>
    </w:p>
    <w:p w14:paraId="37B219C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063ACA1E" w14:textId="6035713A" w:rsidR="004E5D0A" w:rsidRPr="009466BB" w:rsidRDefault="00DB1630" w:rsidP="00DB1630">
      <w:pPr>
        <w:pStyle w:val="Heading2"/>
        <w:spacing w:before="240" w:after="240"/>
        <w:rPr>
          <w:rFonts w:ascii="Avenir Roman" w:hAnsi="Avenir Roman"/>
          <w:color w:val="auto"/>
        </w:rPr>
      </w:pPr>
      <w:bookmarkStart w:id="56" w:name="_Toc516596861"/>
      <w:r>
        <w:rPr>
          <w:rFonts w:ascii="Avenir Roman" w:hAnsi="Avenir Roman"/>
          <w:color w:val="auto"/>
        </w:rPr>
        <w:t xml:space="preserve">4.3.3 </w:t>
      </w:r>
      <w:r w:rsidR="004E5D0A" w:rsidRPr="009466BB">
        <w:rPr>
          <w:rFonts w:ascii="Avenir Roman" w:hAnsi="Avenir Roman"/>
          <w:color w:val="auto"/>
        </w:rPr>
        <w:t>Security Means and Impacts</w:t>
      </w:r>
      <w:bookmarkEnd w:id="56"/>
    </w:p>
    <w:p w14:paraId="186887F0"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 xml:space="preserve">Our system is based on mobile cloud computing (MCC), the client-server architecture type, where the mobile </w:t>
      </w:r>
      <w:proofErr w:type="gramStart"/>
      <w:r w:rsidRPr="009466BB">
        <w:rPr>
          <w:rFonts w:ascii="Avenir Roman" w:eastAsiaTheme="minorEastAsia" w:hAnsi="Avenir Roman" w:cstheme="minorHAnsi"/>
        </w:rPr>
        <w:t>is considered to be</w:t>
      </w:r>
      <w:proofErr w:type="gramEnd"/>
      <w:r w:rsidRPr="009466BB">
        <w:rPr>
          <w:rFonts w:ascii="Avenir Roman" w:eastAsiaTheme="minorEastAsia" w:hAnsi="Avenir Roman" w:cstheme="minorHAnsi"/>
        </w:rPr>
        <w:t xml:space="preserve"> the client and the cloud is the server side. The security issues in the mobile-to-cloud is divided into three things: security issues of the mobile, security issues of the cloud and the security issues of the communication channel between the mobile and cloud.  </w:t>
      </w:r>
    </w:p>
    <w:p w14:paraId="7D33CE03"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 xml:space="preserve">our system will involve carrying patient’s data, which is private information. Such data must be hidden from everyone except the doctor. Such data can be attacked in two ways, by outside cloud attacker and inside cloud attacker. The inside cloud attacker is difficult to be identified, to resolve this issue the data can be protected and encrypted before transmission to cloud either for data stored in cloud or while moving to another device. As a result, we discuss the security issues of the WIFI, as it is one </w:t>
      </w:r>
      <w:proofErr w:type="gramStart"/>
      <w:r w:rsidRPr="009466BB">
        <w:rPr>
          <w:rFonts w:ascii="Avenir Roman" w:eastAsiaTheme="minorEastAsia" w:hAnsi="Avenir Roman" w:cstheme="minorHAnsi"/>
        </w:rPr>
        <w:t>common</w:t>
      </w:r>
      <w:proofErr w:type="gramEnd"/>
      <w:r w:rsidRPr="009466BB">
        <w:rPr>
          <w:rFonts w:ascii="Avenir Roman" w:eastAsiaTheme="minorEastAsia" w:hAnsi="Avenir Roman" w:cstheme="minorHAnsi"/>
        </w:rPr>
        <w:t xml:space="preserve"> used way of providing communication in many systems, and why we need to secure this channel. We will also discuss how securing the mobile-to-cloud channel can be done. </w:t>
      </w:r>
    </w:p>
    <w:p w14:paraId="47734266"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WIFI is known to be a secured method of providing wireless c</w:t>
      </w:r>
      <w:r>
        <w:rPr>
          <w:rFonts w:ascii="Avenir Roman" w:eastAsiaTheme="minorEastAsia" w:hAnsi="Avenir Roman" w:cstheme="minorHAnsi"/>
        </w:rPr>
        <w:t>ommunication as mentioned in [11</w:t>
      </w:r>
      <w:r w:rsidRPr="009466BB">
        <w:rPr>
          <w:rFonts w:ascii="Avenir Roman" w:eastAsiaTheme="minorEastAsia" w:hAnsi="Avenir Roman" w:cstheme="minorHAnsi"/>
        </w:rPr>
        <w:t xml:space="preserve">]. A WIFI network using WPA2 provides both secured and private communication as data travels across the network. In order to have maximum security, the devices connected through the network should have the latest security techniques, which is WIFI Protected Access 2 (WPA2). The WIFI security should be enabled where, by default, it is disabled in the devices for easier setup of the network. These default settings should be changed as soon as you set up your network to enable security. After that, when the data travels beyond your secured network, there is no guarantee that the data will stay secured. Therefore, adding another security layer will ensure the privacy and security of the data in all cases, whether the WIFI device is providing WPA2 or not, or the security in the devices is enabled or not. This will guarantee a secured data beyond the user network. </w:t>
      </w:r>
    </w:p>
    <w:p w14:paraId="2BC71FE4" w14:textId="77777777" w:rsidR="004E5D0A" w:rsidRPr="009466BB" w:rsidRDefault="004E5D0A" w:rsidP="004E5D0A">
      <w:pPr>
        <w:pStyle w:val="ListParagraph"/>
        <w:rPr>
          <w:rFonts w:ascii="Avenir Roman" w:eastAsiaTheme="minorEastAsia" w:hAnsi="Avenir Roman" w:cstheme="minorHAnsi"/>
        </w:rPr>
      </w:pPr>
      <w:r w:rsidRPr="009466BB">
        <w:rPr>
          <w:rFonts w:ascii="Avenir Roman" w:eastAsiaTheme="minorEastAsia" w:hAnsi="Avenir Roman" w:cstheme="minorHAnsi"/>
        </w:rPr>
        <w:t xml:space="preserve">Below as shown in (Table 1) we discuss different types of encryption algorithms that can be implemented to secure mobile-cloud communication channel. This is the most critical communication channel which needs to be secured. We now discuss important cryptography algorithms and choose the suitable algorithm for the needs of our application. Table 1 shows a brief comparison that involved the key aspects for the important cryptography algorithms we investigated that could be used in our solution to secure the channel of communication between the mobile device and the cloud. The key aspects used in this comparison are: </w:t>
      </w:r>
    </w:p>
    <w:p w14:paraId="111F49B2" w14:textId="77777777" w:rsidR="004E5D0A" w:rsidRPr="009466BB" w:rsidRDefault="004E5D0A" w:rsidP="004E5D0A">
      <w:pPr>
        <w:pStyle w:val="ListParagraph"/>
        <w:rPr>
          <w:rFonts w:ascii="Avenir Roman" w:eastAsiaTheme="minorEastAsia" w:hAnsi="Avenir Roman" w:cstheme="minorHAnsi"/>
        </w:rPr>
      </w:pPr>
    </w:p>
    <w:p w14:paraId="785AD94C"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Block Size: the number of bits that can be transformed by the block cipher.</w:t>
      </w:r>
    </w:p>
    <w:p w14:paraId="504F3C2F"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Stream Cipher: method of encryption that use a fixed length key to produce stream bits. </w:t>
      </w:r>
    </w:p>
    <w:p w14:paraId="0AC4AF6B"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Key Size: the number of bits in the key</w:t>
      </w:r>
    </w:p>
    <w:p w14:paraId="368A5544"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Symmetric Encryption: encrypt and decrypt using the same key.</w:t>
      </w:r>
    </w:p>
    <w:p w14:paraId="73F5F0C9"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Asymmetric Encryption: encrypt and decrypt using different key. </w:t>
      </w:r>
    </w:p>
    <w:p w14:paraId="3D233C1E" w14:textId="77777777" w:rsidR="004E5D0A" w:rsidRPr="00303361"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Rounds: the number of rotations to create a function. </w:t>
      </w:r>
    </w:p>
    <w:tbl>
      <w:tblPr>
        <w:tblStyle w:val="TableGrid"/>
        <w:tblpPr w:leftFromText="180" w:rightFromText="180" w:vertAnchor="text" w:horzAnchor="margin" w:tblpXSpec="center" w:tblpY="60"/>
        <w:tblW w:w="11403" w:type="dxa"/>
        <w:tblLayout w:type="fixed"/>
        <w:tblLook w:val="04A0" w:firstRow="1" w:lastRow="0" w:firstColumn="1" w:lastColumn="0" w:noHBand="0" w:noVBand="1"/>
      </w:tblPr>
      <w:tblGrid>
        <w:gridCol w:w="867"/>
        <w:gridCol w:w="2616"/>
        <w:gridCol w:w="1170"/>
        <w:gridCol w:w="1170"/>
        <w:gridCol w:w="1350"/>
        <w:gridCol w:w="1440"/>
        <w:gridCol w:w="1350"/>
        <w:gridCol w:w="1440"/>
      </w:tblGrid>
      <w:tr w:rsidR="004E5D0A" w:rsidRPr="009466BB" w14:paraId="226987B9" w14:textId="77777777" w:rsidTr="00D951E4">
        <w:tc>
          <w:tcPr>
            <w:tcW w:w="867" w:type="dxa"/>
            <w:shd w:val="clear" w:color="auto" w:fill="F2F2F2" w:themeFill="background1" w:themeFillShade="F2"/>
          </w:tcPr>
          <w:p w14:paraId="0BC6105C"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Sr. No</w:t>
            </w:r>
          </w:p>
        </w:tc>
        <w:tc>
          <w:tcPr>
            <w:tcW w:w="2616" w:type="dxa"/>
            <w:shd w:val="clear" w:color="auto" w:fill="F2F2F2" w:themeFill="background1" w:themeFillShade="F2"/>
          </w:tcPr>
          <w:p w14:paraId="486E5B8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Algorithm</w:t>
            </w:r>
          </w:p>
        </w:tc>
        <w:tc>
          <w:tcPr>
            <w:tcW w:w="1170" w:type="dxa"/>
            <w:shd w:val="clear" w:color="auto" w:fill="F2F2F2" w:themeFill="background1" w:themeFillShade="F2"/>
          </w:tcPr>
          <w:p w14:paraId="4CB96C0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Block</w:t>
            </w:r>
          </w:p>
          <w:p w14:paraId="00716425"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Size</w:t>
            </w:r>
          </w:p>
        </w:tc>
        <w:tc>
          <w:tcPr>
            <w:tcW w:w="1170" w:type="dxa"/>
            <w:shd w:val="clear" w:color="auto" w:fill="F2F2F2" w:themeFill="background1" w:themeFillShade="F2"/>
          </w:tcPr>
          <w:p w14:paraId="191B83A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Stream Cipher</w:t>
            </w:r>
          </w:p>
        </w:tc>
        <w:tc>
          <w:tcPr>
            <w:tcW w:w="1350" w:type="dxa"/>
            <w:shd w:val="clear" w:color="auto" w:fill="F2F2F2" w:themeFill="background1" w:themeFillShade="F2"/>
          </w:tcPr>
          <w:p w14:paraId="4F95AD6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Key Size</w:t>
            </w:r>
          </w:p>
        </w:tc>
        <w:tc>
          <w:tcPr>
            <w:tcW w:w="1440" w:type="dxa"/>
            <w:shd w:val="clear" w:color="auto" w:fill="F2F2F2" w:themeFill="background1" w:themeFillShade="F2"/>
          </w:tcPr>
          <w:p w14:paraId="3C2B103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Symmetric Encryption</w:t>
            </w:r>
          </w:p>
        </w:tc>
        <w:tc>
          <w:tcPr>
            <w:tcW w:w="1350" w:type="dxa"/>
            <w:shd w:val="clear" w:color="auto" w:fill="F2F2F2" w:themeFill="background1" w:themeFillShade="F2"/>
          </w:tcPr>
          <w:p w14:paraId="5B190503" w14:textId="77777777" w:rsidR="004E5D0A" w:rsidRPr="009466BB" w:rsidRDefault="004E5D0A" w:rsidP="00D951E4">
            <w:pPr>
              <w:spacing w:line="276" w:lineRule="auto"/>
              <w:rPr>
                <w:rFonts w:ascii="Avenir Roman" w:hAnsi="Avenir Roman"/>
                <w:b/>
                <w:bCs/>
                <w:color w:val="000000"/>
                <w:sz w:val="22"/>
                <w:szCs w:val="22"/>
              </w:rPr>
            </w:pPr>
            <w:r w:rsidRPr="009466BB">
              <w:rPr>
                <w:rFonts w:ascii="Avenir Roman" w:hAnsi="Avenir Roman"/>
                <w:sz w:val="22"/>
                <w:szCs w:val="22"/>
              </w:rPr>
              <w:t>Asymmetric Encryption</w:t>
            </w:r>
          </w:p>
        </w:tc>
        <w:tc>
          <w:tcPr>
            <w:tcW w:w="1440" w:type="dxa"/>
            <w:shd w:val="clear" w:color="auto" w:fill="F2F2F2" w:themeFill="background1" w:themeFillShade="F2"/>
          </w:tcPr>
          <w:p w14:paraId="69E21C6E"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Rounds</w:t>
            </w:r>
          </w:p>
        </w:tc>
      </w:tr>
      <w:tr w:rsidR="004E5D0A" w:rsidRPr="009466BB" w14:paraId="44178755" w14:textId="77777777" w:rsidTr="00D951E4">
        <w:tc>
          <w:tcPr>
            <w:tcW w:w="867" w:type="dxa"/>
            <w:shd w:val="clear" w:color="auto" w:fill="F2F2F2" w:themeFill="background1" w:themeFillShade="F2"/>
          </w:tcPr>
          <w:p w14:paraId="45887CEE"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w:t>
            </w:r>
          </w:p>
        </w:tc>
        <w:tc>
          <w:tcPr>
            <w:tcW w:w="2616" w:type="dxa"/>
            <w:shd w:val="clear" w:color="auto" w:fill="F2F2F2" w:themeFill="background1" w:themeFillShade="F2"/>
          </w:tcPr>
          <w:p w14:paraId="202D7D3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DES</w:t>
            </w:r>
            <w:r w:rsidRPr="009466BB">
              <w:rPr>
                <w:rFonts w:ascii="Avenir Roman" w:hAnsi="Avenir Roman"/>
                <w:color w:val="000000"/>
                <w:sz w:val="22"/>
                <w:szCs w:val="22"/>
              </w:rPr>
              <w:t>: (Data Encryption Standard)</w:t>
            </w:r>
          </w:p>
        </w:tc>
        <w:tc>
          <w:tcPr>
            <w:tcW w:w="1170" w:type="dxa"/>
            <w:vAlign w:val="center"/>
          </w:tcPr>
          <w:p w14:paraId="0C28ACA0"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64 bits</w:t>
            </w:r>
          </w:p>
        </w:tc>
        <w:tc>
          <w:tcPr>
            <w:tcW w:w="1170" w:type="dxa"/>
            <w:vAlign w:val="center"/>
          </w:tcPr>
          <w:p w14:paraId="0F73383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5240516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56 bits</w:t>
            </w:r>
          </w:p>
        </w:tc>
        <w:tc>
          <w:tcPr>
            <w:tcW w:w="1440" w:type="dxa"/>
            <w:vAlign w:val="center"/>
          </w:tcPr>
          <w:p w14:paraId="087F917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350" w:type="dxa"/>
            <w:vAlign w:val="center"/>
          </w:tcPr>
          <w:p w14:paraId="20FC732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0FDA486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16</w:t>
            </w:r>
          </w:p>
        </w:tc>
      </w:tr>
      <w:tr w:rsidR="004E5D0A" w:rsidRPr="009466BB" w14:paraId="2AC0050B" w14:textId="77777777" w:rsidTr="00D951E4">
        <w:tc>
          <w:tcPr>
            <w:tcW w:w="867" w:type="dxa"/>
            <w:shd w:val="clear" w:color="auto" w:fill="F2F2F2" w:themeFill="background1" w:themeFillShade="F2"/>
          </w:tcPr>
          <w:p w14:paraId="55AF966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2</w:t>
            </w:r>
          </w:p>
        </w:tc>
        <w:tc>
          <w:tcPr>
            <w:tcW w:w="2616" w:type="dxa"/>
            <w:shd w:val="clear" w:color="auto" w:fill="F2F2F2" w:themeFill="background1" w:themeFillShade="F2"/>
          </w:tcPr>
          <w:p w14:paraId="4C29D50B"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3DES:</w:t>
            </w:r>
            <w:r w:rsidRPr="009466BB">
              <w:rPr>
                <w:rStyle w:val="apple-converted-space"/>
                <w:rFonts w:ascii="Avenir Roman" w:hAnsi="Avenir Roman"/>
                <w:color w:val="000000"/>
                <w:sz w:val="22"/>
                <w:szCs w:val="22"/>
              </w:rPr>
              <w:t> </w:t>
            </w:r>
            <w:r w:rsidRPr="009466BB">
              <w:rPr>
                <w:rFonts w:ascii="Avenir Roman" w:hAnsi="Avenir Roman"/>
                <w:color w:val="000000"/>
                <w:sz w:val="22"/>
                <w:szCs w:val="22"/>
              </w:rPr>
              <w:t>(Triple DES)</w:t>
            </w:r>
            <w:r w:rsidRPr="009466BB">
              <w:rPr>
                <w:rStyle w:val="apple-converted-space"/>
                <w:rFonts w:ascii="Avenir Roman" w:hAnsi="Avenir Roman"/>
                <w:color w:val="000000"/>
                <w:sz w:val="22"/>
                <w:szCs w:val="22"/>
              </w:rPr>
              <w:t> </w:t>
            </w:r>
          </w:p>
        </w:tc>
        <w:tc>
          <w:tcPr>
            <w:tcW w:w="1170" w:type="dxa"/>
            <w:vAlign w:val="center"/>
          </w:tcPr>
          <w:p w14:paraId="7BDEE8D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64 bits for each block</w:t>
            </w:r>
          </w:p>
        </w:tc>
        <w:tc>
          <w:tcPr>
            <w:tcW w:w="1170" w:type="dxa"/>
            <w:vAlign w:val="center"/>
          </w:tcPr>
          <w:p w14:paraId="3197D59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28E9554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 xml:space="preserve">168 bits, </w:t>
            </w:r>
            <w:r w:rsidRPr="009466BB">
              <w:rPr>
                <w:rFonts w:ascii="Avenir Roman" w:hAnsi="Avenir Roman"/>
                <w:sz w:val="22"/>
                <w:szCs w:val="22"/>
                <w:lang w:val="en"/>
              </w:rPr>
              <w:t>But the effective key size is 112-bits</w:t>
            </w:r>
          </w:p>
        </w:tc>
        <w:tc>
          <w:tcPr>
            <w:tcW w:w="1440" w:type="dxa"/>
            <w:vAlign w:val="center"/>
          </w:tcPr>
          <w:p w14:paraId="1A79355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350" w:type="dxa"/>
            <w:vAlign w:val="center"/>
          </w:tcPr>
          <w:p w14:paraId="370065C8"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254D8A5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16</w:t>
            </w:r>
          </w:p>
        </w:tc>
      </w:tr>
      <w:tr w:rsidR="004E5D0A" w:rsidRPr="009466BB" w14:paraId="08E86A7D" w14:textId="77777777" w:rsidTr="00D951E4">
        <w:tc>
          <w:tcPr>
            <w:tcW w:w="867" w:type="dxa"/>
            <w:shd w:val="clear" w:color="auto" w:fill="F2F2F2" w:themeFill="background1" w:themeFillShade="F2"/>
          </w:tcPr>
          <w:p w14:paraId="238E32A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3</w:t>
            </w:r>
          </w:p>
        </w:tc>
        <w:tc>
          <w:tcPr>
            <w:tcW w:w="2616" w:type="dxa"/>
            <w:shd w:val="clear" w:color="auto" w:fill="F2F2F2" w:themeFill="background1" w:themeFillShade="F2"/>
          </w:tcPr>
          <w:p w14:paraId="2139878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AES:</w:t>
            </w:r>
            <w:r w:rsidRPr="009466BB">
              <w:rPr>
                <w:rStyle w:val="apple-converted-space"/>
                <w:rFonts w:ascii="Avenir Roman" w:hAnsi="Avenir Roman"/>
                <w:color w:val="000000"/>
                <w:sz w:val="22"/>
                <w:szCs w:val="22"/>
              </w:rPr>
              <w:t> </w:t>
            </w:r>
            <w:r w:rsidRPr="009466BB">
              <w:rPr>
                <w:rFonts w:ascii="Avenir Roman" w:hAnsi="Avenir Roman"/>
                <w:color w:val="000000"/>
                <w:sz w:val="22"/>
                <w:szCs w:val="22"/>
              </w:rPr>
              <w:t>(Advanced Encryption Standard</w:t>
            </w:r>
            <w:proofErr w:type="gramStart"/>
            <w:r w:rsidRPr="009466BB">
              <w:rPr>
                <w:rFonts w:ascii="Avenir Roman" w:hAnsi="Avenir Roman"/>
                <w:color w:val="000000"/>
                <w:sz w:val="22"/>
                <w:szCs w:val="22"/>
              </w:rPr>
              <w:t>)</w:t>
            </w:r>
            <w:r w:rsidRPr="009466BB">
              <w:rPr>
                <w:rFonts w:ascii="Avenir Roman" w:hAnsi="Avenir Roman"/>
                <w:color w:val="000000"/>
                <w:sz w:val="22"/>
                <w:szCs w:val="22"/>
                <w:rtl/>
              </w:rPr>
              <w:t>)</w:t>
            </w:r>
            <w:proofErr w:type="spellStart"/>
            <w:r w:rsidRPr="009466BB">
              <w:rPr>
                <w:rFonts w:ascii="Avenir Roman" w:hAnsi="Avenir Roman"/>
                <w:color w:val="000000"/>
                <w:spacing w:val="2"/>
                <w:sz w:val="22"/>
                <w:szCs w:val="22"/>
                <w:shd w:val="clear" w:color="auto" w:fill="F2F2F2" w:themeFill="background1" w:themeFillShade="F2"/>
              </w:rPr>
              <w:t>Rijndael</w:t>
            </w:r>
            <w:proofErr w:type="spellEnd"/>
            <w:proofErr w:type="gramEnd"/>
            <w:r w:rsidRPr="009466BB">
              <w:rPr>
                <w:rFonts w:ascii="Avenir Roman" w:hAnsi="Avenir Roman"/>
                <w:color w:val="000000"/>
                <w:spacing w:val="2"/>
                <w:sz w:val="22"/>
                <w:szCs w:val="22"/>
                <w:shd w:val="clear" w:color="auto" w:fill="F2F2F2" w:themeFill="background1" w:themeFillShade="F2"/>
              </w:rPr>
              <w:t xml:space="preserve"> cipher</w:t>
            </w:r>
            <w:r w:rsidRPr="009466BB">
              <w:rPr>
                <w:rFonts w:ascii="Avenir Roman" w:hAnsi="Avenir Roman"/>
                <w:color w:val="000000"/>
                <w:spacing w:val="2"/>
                <w:sz w:val="22"/>
                <w:szCs w:val="22"/>
                <w:shd w:val="clear" w:color="auto" w:fill="F2F2F2" w:themeFill="background1" w:themeFillShade="F2"/>
                <w:rtl/>
              </w:rPr>
              <w:t xml:space="preserve"> (</w:t>
            </w:r>
          </w:p>
        </w:tc>
        <w:tc>
          <w:tcPr>
            <w:tcW w:w="1170" w:type="dxa"/>
            <w:vAlign w:val="center"/>
          </w:tcPr>
          <w:p w14:paraId="371150F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encrypts blocks of 128 bits</w:t>
            </w:r>
          </w:p>
        </w:tc>
        <w:tc>
          <w:tcPr>
            <w:tcW w:w="1170" w:type="dxa"/>
            <w:vAlign w:val="center"/>
          </w:tcPr>
          <w:p w14:paraId="2E5BBE1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10975DB5"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128, 192, or 256-bit key</w:t>
            </w:r>
          </w:p>
        </w:tc>
        <w:tc>
          <w:tcPr>
            <w:tcW w:w="1440" w:type="dxa"/>
            <w:vAlign w:val="center"/>
          </w:tcPr>
          <w:p w14:paraId="19F29FD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w:t>
            </w:r>
          </w:p>
        </w:tc>
        <w:tc>
          <w:tcPr>
            <w:tcW w:w="1350" w:type="dxa"/>
            <w:vAlign w:val="center"/>
          </w:tcPr>
          <w:p w14:paraId="0BEA4EE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36E1A0F3"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 xml:space="preserve">10, 12, 14 </w:t>
            </w:r>
          </w:p>
        </w:tc>
      </w:tr>
      <w:tr w:rsidR="004E5D0A" w:rsidRPr="009466BB" w14:paraId="6E60A5D3" w14:textId="77777777" w:rsidTr="00D951E4">
        <w:tc>
          <w:tcPr>
            <w:tcW w:w="867" w:type="dxa"/>
            <w:shd w:val="clear" w:color="auto" w:fill="F2F2F2" w:themeFill="background1" w:themeFillShade="F2"/>
          </w:tcPr>
          <w:p w14:paraId="5749F99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4</w:t>
            </w:r>
          </w:p>
        </w:tc>
        <w:tc>
          <w:tcPr>
            <w:tcW w:w="2616" w:type="dxa"/>
            <w:shd w:val="clear" w:color="auto" w:fill="F2F2F2" w:themeFill="background1" w:themeFillShade="F2"/>
          </w:tcPr>
          <w:p w14:paraId="4BF8772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RSA</w:t>
            </w:r>
          </w:p>
        </w:tc>
        <w:tc>
          <w:tcPr>
            <w:tcW w:w="1170" w:type="dxa"/>
            <w:vAlign w:val="center"/>
          </w:tcPr>
          <w:p w14:paraId="15FF416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Depends on key size</w:t>
            </w:r>
          </w:p>
        </w:tc>
        <w:tc>
          <w:tcPr>
            <w:tcW w:w="1170" w:type="dxa"/>
            <w:vAlign w:val="center"/>
          </w:tcPr>
          <w:p w14:paraId="7C7D9F8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7A5EE3D3"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olor w:val="000000"/>
                <w:sz w:val="22"/>
                <w:szCs w:val="22"/>
              </w:rPr>
              <w:t>1,024 to 4,096 bits</w:t>
            </w:r>
          </w:p>
        </w:tc>
        <w:tc>
          <w:tcPr>
            <w:tcW w:w="1440" w:type="dxa"/>
            <w:vAlign w:val="center"/>
          </w:tcPr>
          <w:p w14:paraId="2556FC6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151CF04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440" w:type="dxa"/>
            <w:vAlign w:val="center"/>
          </w:tcPr>
          <w:p w14:paraId="123AA1DF" w14:textId="77777777" w:rsidR="004E5D0A" w:rsidRPr="009466BB" w:rsidRDefault="004E5D0A" w:rsidP="00D951E4">
            <w:pPr>
              <w:keepNext/>
              <w:spacing w:line="276" w:lineRule="auto"/>
              <w:rPr>
                <w:rFonts w:ascii="Avenir Roman" w:hAnsi="Avenir Roman"/>
                <w:sz w:val="22"/>
                <w:szCs w:val="22"/>
              </w:rPr>
            </w:pPr>
            <w:r w:rsidRPr="009466BB">
              <w:rPr>
                <w:rFonts w:ascii="Avenir Roman" w:hAnsi="Avenir Roman"/>
                <w:sz w:val="22"/>
                <w:szCs w:val="22"/>
              </w:rPr>
              <w:t>1</w:t>
            </w:r>
          </w:p>
        </w:tc>
      </w:tr>
    </w:tbl>
    <w:p w14:paraId="0CC68A3D" w14:textId="77777777" w:rsidR="004E5D0A" w:rsidRDefault="004E5D0A" w:rsidP="004E5D0A">
      <w:pPr>
        <w:shd w:val="clear" w:color="auto" w:fill="FFFFFF"/>
        <w:spacing w:before="100" w:beforeAutospacing="1" w:after="100" w:afterAutospacing="1"/>
        <w:rPr>
          <w:rFonts w:ascii="Avenir Roman" w:hAnsi="Avenir Roman"/>
          <w:i/>
          <w:iCs/>
          <w:color w:val="17365D" w:themeColor="text2" w:themeShade="BF"/>
          <w:sz w:val="18"/>
          <w:szCs w:val="18"/>
        </w:rPr>
      </w:pPr>
    </w:p>
    <w:p w14:paraId="37B1FFEE" w14:textId="77777777" w:rsidR="004E5D0A" w:rsidRPr="007D1B64" w:rsidRDefault="004E5D0A" w:rsidP="004E5D0A">
      <w:pPr>
        <w:shd w:val="clear" w:color="auto" w:fill="FFFFFF"/>
        <w:spacing w:before="100" w:beforeAutospacing="1" w:after="100" w:afterAutospacing="1"/>
        <w:rPr>
          <w:rFonts w:ascii="Avenir Roman" w:hAnsi="Avenir Roman"/>
          <w:i/>
          <w:iCs/>
          <w:color w:val="17365D" w:themeColor="text2" w:themeShade="BF"/>
          <w:sz w:val="18"/>
          <w:szCs w:val="18"/>
        </w:rPr>
      </w:pPr>
      <w:r w:rsidRPr="007D1B64">
        <w:rPr>
          <w:rFonts w:ascii="Avenir Roman" w:hAnsi="Avenir Roman"/>
          <w:i/>
          <w:iCs/>
          <w:color w:val="17365D" w:themeColor="text2" w:themeShade="BF"/>
          <w:sz w:val="18"/>
          <w:szCs w:val="18"/>
        </w:rPr>
        <w:t xml:space="preserve">Table </w:t>
      </w:r>
      <w:r w:rsidRPr="007D1B64">
        <w:rPr>
          <w:rFonts w:ascii="Avenir Roman" w:hAnsi="Avenir Roman"/>
          <w:i/>
          <w:iCs/>
          <w:color w:val="17365D" w:themeColor="text2" w:themeShade="BF"/>
          <w:sz w:val="18"/>
          <w:szCs w:val="18"/>
        </w:rPr>
        <w:fldChar w:fldCharType="begin"/>
      </w:r>
      <w:r w:rsidRPr="007D1B64">
        <w:rPr>
          <w:rFonts w:ascii="Avenir Roman" w:hAnsi="Avenir Roman"/>
          <w:i/>
          <w:iCs/>
          <w:color w:val="17365D" w:themeColor="text2" w:themeShade="BF"/>
          <w:sz w:val="18"/>
          <w:szCs w:val="18"/>
        </w:rPr>
        <w:instrText xml:space="preserve"> SEQ Table \* ARABIC </w:instrText>
      </w:r>
      <w:r w:rsidRPr="007D1B64">
        <w:rPr>
          <w:rFonts w:ascii="Avenir Roman" w:hAnsi="Avenir Roman"/>
          <w:i/>
          <w:iCs/>
          <w:color w:val="17365D" w:themeColor="text2" w:themeShade="BF"/>
          <w:sz w:val="18"/>
          <w:szCs w:val="18"/>
        </w:rPr>
        <w:fldChar w:fldCharType="separate"/>
      </w:r>
      <w:r>
        <w:rPr>
          <w:rFonts w:ascii="Avenir Roman" w:hAnsi="Avenir Roman"/>
          <w:i/>
          <w:iCs/>
          <w:noProof/>
          <w:color w:val="17365D" w:themeColor="text2" w:themeShade="BF"/>
          <w:sz w:val="18"/>
          <w:szCs w:val="18"/>
        </w:rPr>
        <w:t>1</w:t>
      </w:r>
      <w:r w:rsidRPr="007D1B64">
        <w:rPr>
          <w:rFonts w:ascii="Avenir Roman" w:hAnsi="Avenir Roman"/>
          <w:i/>
          <w:iCs/>
          <w:color w:val="17365D" w:themeColor="text2" w:themeShade="BF"/>
          <w:sz w:val="18"/>
          <w:szCs w:val="18"/>
        </w:rPr>
        <w:fldChar w:fldCharType="end"/>
      </w:r>
      <w:r w:rsidRPr="007D1B64">
        <w:rPr>
          <w:rFonts w:ascii="Avenir Roman" w:hAnsi="Avenir Roman"/>
          <w:i/>
          <w:iCs/>
          <w:color w:val="17365D" w:themeColor="text2" w:themeShade="BF"/>
          <w:sz w:val="18"/>
          <w:szCs w:val="18"/>
        </w:rPr>
        <w:t>. Cryptography Algorithms</w:t>
      </w:r>
    </w:p>
    <w:p w14:paraId="43FD4F94" w14:textId="77777777" w:rsidR="004E5D0A" w:rsidRPr="00001C0B" w:rsidRDefault="004E5D0A" w:rsidP="00001C0B"/>
    <w:p w14:paraId="3AD2D95C" w14:textId="0F67E4D3" w:rsidR="00137CE1" w:rsidRPr="00001C0B" w:rsidRDefault="00DB1630" w:rsidP="00DB1630">
      <w:pPr>
        <w:pStyle w:val="ListParagraph"/>
        <w:ind w:left="1854"/>
        <w:rPr>
          <w:rFonts w:ascii="Avenir Roman" w:hAnsi="Avenir Roman"/>
          <w:b/>
          <w:bCs/>
          <w:sz w:val="26"/>
          <w:szCs w:val="26"/>
        </w:rPr>
      </w:pPr>
      <w:r>
        <w:rPr>
          <w:rFonts w:ascii="Avenir Roman" w:hAnsi="Avenir Roman"/>
          <w:b/>
          <w:bCs/>
          <w:sz w:val="26"/>
          <w:szCs w:val="26"/>
        </w:rPr>
        <w:t xml:space="preserve">4.3.4 </w:t>
      </w:r>
      <w:r w:rsidR="004E5D0A" w:rsidRPr="00001C0B">
        <w:rPr>
          <w:rFonts w:ascii="Avenir Roman" w:hAnsi="Avenir Roman"/>
          <w:b/>
          <w:bCs/>
          <w:sz w:val="26"/>
          <w:szCs w:val="26"/>
        </w:rPr>
        <w:t>Hardware and Software Used:</w:t>
      </w:r>
    </w:p>
    <w:p w14:paraId="26D46E11" w14:textId="77777777" w:rsidR="004E5D0A" w:rsidRPr="00137CE1" w:rsidRDefault="004E5D0A" w:rsidP="00001C0B">
      <w:pPr>
        <w:pStyle w:val="ListParagraph"/>
        <w:ind w:left="1854"/>
      </w:pPr>
    </w:p>
    <w:tbl>
      <w:tblPr>
        <w:tblStyle w:val="LightGrid-Accent11"/>
        <w:tblW w:w="0" w:type="auto"/>
        <w:tblLook w:val="04A0" w:firstRow="1" w:lastRow="0" w:firstColumn="1" w:lastColumn="0" w:noHBand="0" w:noVBand="1"/>
      </w:tblPr>
      <w:tblGrid>
        <w:gridCol w:w="2032"/>
        <w:gridCol w:w="7308"/>
      </w:tblGrid>
      <w:tr w:rsidR="005411B7" w:rsidRPr="009466BB" w14:paraId="7AB0CAA2" w14:textId="77777777" w:rsidTr="001A5BEA">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gridSpan w:val="2"/>
          </w:tcPr>
          <w:p w14:paraId="55CB7E15" w14:textId="77777777" w:rsidR="005411B7" w:rsidRPr="009466BB" w:rsidRDefault="005411B7" w:rsidP="0039366C">
            <w:pPr>
              <w:spacing w:line="276" w:lineRule="auto"/>
              <w:rPr>
                <w:rFonts w:ascii="Avenir Roman" w:hAnsi="Avenir Roman"/>
                <w:b w:val="0"/>
                <w:bCs w:val="0"/>
              </w:rPr>
            </w:pPr>
            <w:r w:rsidRPr="009466BB">
              <w:rPr>
                <w:rFonts w:ascii="Avenir Roman" w:hAnsi="Avenir Roman"/>
              </w:rPr>
              <w:t>Hardware</w:t>
            </w:r>
          </w:p>
        </w:tc>
      </w:tr>
      <w:tr w:rsidR="00C566EA" w:rsidRPr="009466BB" w14:paraId="75A11E37" w14:textId="77777777" w:rsidTr="001A5BE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1B6354E2"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Arduino Uno</w:t>
            </w:r>
          </w:p>
        </w:tc>
        <w:tc>
          <w:tcPr>
            <w:tcW w:w="0" w:type="auto"/>
          </w:tcPr>
          <w:p w14:paraId="3564C332" w14:textId="2D4265B1" w:rsidR="005411B7" w:rsidRPr="009466BB" w:rsidRDefault="005411B7" w:rsidP="001C59A7">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Arduino Uno </w:t>
            </w:r>
            <w:r w:rsidR="007A78AF" w:rsidRPr="009466BB">
              <w:rPr>
                <w:rFonts w:ascii="Avenir Roman" w:hAnsi="Avenir Roman" w:cstheme="minorHAnsi"/>
                <w:color w:val="000000" w:themeColor="text1"/>
              </w:rPr>
              <w:t xml:space="preserve">is </w:t>
            </w:r>
            <w:r w:rsidR="00ED46B8" w:rsidRPr="009466BB">
              <w:rPr>
                <w:rFonts w:ascii="Avenir Roman" w:hAnsi="Avenir Roman" w:cstheme="minorHAnsi"/>
                <w:color w:val="000000" w:themeColor="text1"/>
                <w:lang w:val="en"/>
              </w:rPr>
              <w:t xml:space="preserve">an open-source electronic platform. This board </w:t>
            </w:r>
            <w:r w:rsidRPr="009466BB">
              <w:rPr>
                <w:rFonts w:ascii="Avenir Roman" w:hAnsi="Avenir Roman" w:cstheme="minorHAnsi"/>
                <w:color w:val="000000" w:themeColor="text1"/>
              </w:rPr>
              <w:t xml:space="preserve">used to </w:t>
            </w:r>
            <w:r w:rsidR="00ED46B8" w:rsidRPr="009466BB">
              <w:rPr>
                <w:rFonts w:ascii="Avenir Roman" w:hAnsi="Avenir Roman" w:cstheme="minorHAnsi"/>
                <w:color w:val="000000" w:themeColor="text1"/>
              </w:rPr>
              <w:t>read inputs data from sensors and send this</w:t>
            </w:r>
            <w:r w:rsidRPr="009466BB">
              <w:rPr>
                <w:rFonts w:ascii="Avenir Roman" w:hAnsi="Avenir Roman" w:cstheme="minorHAnsi"/>
                <w:color w:val="000000" w:themeColor="text1"/>
              </w:rPr>
              <w:t xml:space="preserve"> measured patient data to the </w:t>
            </w:r>
            <w:r w:rsidR="000B1F11" w:rsidRPr="009466BB">
              <w:rPr>
                <w:rFonts w:ascii="Avenir Roman" w:hAnsi="Avenir Roman" w:cstheme="minorHAnsi"/>
                <w:color w:val="000000" w:themeColor="text1"/>
              </w:rPr>
              <w:t>firebase cloud</w:t>
            </w:r>
            <w:r w:rsidR="00193C42" w:rsidRPr="009466BB">
              <w:rPr>
                <w:rFonts w:ascii="Avenir Roman" w:hAnsi="Avenir Roman" w:cstheme="minorHAnsi"/>
                <w:color w:val="000000" w:themeColor="text1"/>
              </w:rPr>
              <w:t xml:space="preserve"> with the help of ESP8266 Development Board</w:t>
            </w:r>
            <w:r w:rsidR="00ED46B8" w:rsidRPr="009466BB">
              <w:rPr>
                <w:rFonts w:ascii="Avenir Roman" w:hAnsi="Avenir Roman" w:cstheme="minorHAnsi"/>
                <w:color w:val="000000" w:themeColor="text1"/>
              </w:rPr>
              <w:t xml:space="preserve">. </w:t>
            </w:r>
            <w:r w:rsidR="00C566EA" w:rsidRPr="009466BB">
              <w:rPr>
                <w:rFonts w:ascii="Avenir Roman" w:hAnsi="Avenir Roman" w:cstheme="minorHAnsi"/>
                <w:color w:val="000000" w:themeColor="text1"/>
              </w:rPr>
              <w:t xml:space="preserve">This </w:t>
            </w:r>
            <w:r w:rsidR="00C566EA" w:rsidRPr="009466BB">
              <w:rPr>
                <w:rFonts w:ascii="Avenir Roman" w:eastAsia="Times New Roman" w:hAnsi="Avenir Roman" w:cs="Times New Roman"/>
                <w:color w:val="000000"/>
                <w:sz w:val="24"/>
                <w:szCs w:val="24"/>
              </w:rPr>
              <w:t>microcontroller</w:t>
            </w:r>
            <w:r w:rsidR="00193C42" w:rsidRPr="009466BB">
              <w:rPr>
                <w:rFonts w:ascii="Avenir Roman" w:hAnsi="Avenir Roman" w:cstheme="minorHAnsi"/>
                <w:color w:val="000000" w:themeColor="text1"/>
              </w:rPr>
              <w:t xml:space="preserve"> programmed using Arduino</w:t>
            </w:r>
            <w:r w:rsidR="00193C42" w:rsidRPr="009466BB">
              <w:rPr>
                <w:rFonts w:ascii="Avenir Roman" w:hAnsi="Avenir Roman"/>
              </w:rPr>
              <w:t> </w:t>
            </w:r>
            <w:hyperlink r:id="rId51" w:tooltip="Integrated development environment" w:history="1">
              <w:r w:rsidR="00193C42" w:rsidRPr="009466BB">
                <w:rPr>
                  <w:rFonts w:ascii="Avenir Roman" w:hAnsi="Avenir Roman"/>
                </w:rPr>
                <w:t>integrated development environment</w:t>
              </w:r>
            </w:hyperlink>
            <w:r w:rsidR="00193C42" w:rsidRPr="009466BB">
              <w:rPr>
                <w:rFonts w:ascii="Avenir Roman" w:hAnsi="Avenir Roman"/>
              </w:rPr>
              <w:t> </w:t>
            </w:r>
            <w:r w:rsidR="00193C42" w:rsidRPr="009466BB">
              <w:rPr>
                <w:rFonts w:ascii="Avenir Roman" w:hAnsi="Avenir Roman" w:cstheme="minorHAnsi"/>
                <w:color w:val="000000" w:themeColor="text1"/>
              </w:rPr>
              <w:t xml:space="preserve">(IDE). </w:t>
            </w:r>
          </w:p>
        </w:tc>
      </w:tr>
      <w:tr w:rsidR="00C566EA" w:rsidRPr="009466BB" w14:paraId="3162DB5B" w14:textId="77777777" w:rsidTr="001A5BEA">
        <w:trPr>
          <w:cnfStyle w:val="000000010000" w:firstRow="0" w:lastRow="0" w:firstColumn="0" w:lastColumn="0" w:oddVBand="0" w:evenVBand="0" w:oddHBand="0" w:evenHBand="1"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41112801" w14:textId="15F467BF" w:rsidR="005411B7" w:rsidRPr="009466BB" w:rsidRDefault="00952BC2" w:rsidP="0039366C">
            <w:pPr>
              <w:spacing w:line="276" w:lineRule="auto"/>
              <w:rPr>
                <w:rFonts w:ascii="Avenir Roman" w:hAnsi="Avenir Roman" w:cstheme="minorHAnsi"/>
                <w:color w:val="000000" w:themeColor="text1"/>
              </w:rPr>
            </w:pPr>
            <w:proofErr w:type="spellStart"/>
            <w:r w:rsidRPr="009466BB">
              <w:rPr>
                <w:rFonts w:ascii="Avenir Roman" w:hAnsi="Avenir Roman" w:cstheme="minorHAnsi"/>
                <w:color w:val="000000" w:themeColor="text1"/>
              </w:rPr>
              <w:t>NodeMCU</w:t>
            </w:r>
            <w:proofErr w:type="spellEnd"/>
            <w:r w:rsidRPr="009466BB">
              <w:rPr>
                <w:rFonts w:ascii="Avenir Roman" w:hAnsi="Avenir Roman" w:cstheme="minorHAnsi"/>
                <w:color w:val="000000" w:themeColor="text1"/>
              </w:rPr>
              <w:t xml:space="preserve"> (</w:t>
            </w:r>
            <w:r w:rsidR="005411B7" w:rsidRPr="009466BB">
              <w:rPr>
                <w:rFonts w:ascii="Avenir Roman" w:hAnsi="Avenir Roman" w:cstheme="minorHAnsi"/>
                <w:color w:val="000000" w:themeColor="text1"/>
              </w:rPr>
              <w:t>ESP8266 Development</w:t>
            </w:r>
          </w:p>
          <w:p w14:paraId="4A388A4D" w14:textId="6B9EFCB0"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Board</w:t>
            </w:r>
            <w:r w:rsidR="00952BC2" w:rsidRPr="009466BB">
              <w:rPr>
                <w:rFonts w:ascii="Avenir Roman" w:hAnsi="Avenir Roman" w:cstheme="minorHAnsi"/>
                <w:color w:val="000000" w:themeColor="text1"/>
              </w:rPr>
              <w:t>)</w:t>
            </w:r>
          </w:p>
          <w:p w14:paraId="761E80F0" w14:textId="77777777" w:rsidR="005411B7" w:rsidRPr="009466BB" w:rsidRDefault="005411B7" w:rsidP="0039366C">
            <w:pPr>
              <w:spacing w:line="276" w:lineRule="auto"/>
              <w:rPr>
                <w:rFonts w:ascii="Avenir Roman" w:hAnsi="Avenir Roman" w:cstheme="minorHAnsi"/>
                <w:color w:val="000000" w:themeColor="text1"/>
              </w:rPr>
            </w:pPr>
          </w:p>
        </w:tc>
        <w:tc>
          <w:tcPr>
            <w:tcW w:w="0" w:type="auto"/>
          </w:tcPr>
          <w:p w14:paraId="02E54A5F" w14:textId="67440EF7" w:rsidR="005411B7" w:rsidRPr="009466BB" w:rsidRDefault="005411B7" w:rsidP="001C59A7">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w:t>
            </w:r>
            <w:proofErr w:type="spellStart"/>
            <w:r w:rsidR="00952BC2" w:rsidRPr="009466BB">
              <w:rPr>
                <w:rFonts w:ascii="Avenir Roman" w:eastAsiaTheme="majorEastAsia" w:hAnsi="Avenir Roman" w:cstheme="minorHAnsi"/>
                <w:color w:val="000000" w:themeColor="text1"/>
              </w:rPr>
              <w:t>NodeMCU</w:t>
            </w:r>
            <w:proofErr w:type="spellEnd"/>
            <w:r w:rsidR="00952BC2" w:rsidRPr="009466BB">
              <w:rPr>
                <w:rFonts w:ascii="Avenir Roman" w:hAnsi="Avenir Roman" w:cstheme="minorHAnsi"/>
                <w:color w:val="000000" w:themeColor="text1"/>
              </w:rPr>
              <w:t xml:space="preserve"> </w:t>
            </w:r>
            <w:r w:rsidR="00193C42" w:rsidRPr="009466BB">
              <w:rPr>
                <w:rFonts w:ascii="Avenir Roman" w:hAnsi="Avenir Roman"/>
                <w:color w:val="000000"/>
              </w:rPr>
              <w:t xml:space="preserve">is an open source development board. It is used </w:t>
            </w:r>
            <w:hyperlink r:id="rId52" w:tgtFrame="_blank" w:history="1">
              <w:r w:rsidR="007946FB" w:rsidRPr="009466BB">
                <w:rPr>
                  <w:rFonts w:ascii="Avenir Roman" w:hAnsi="Avenir Roman"/>
                  <w:color w:val="000000"/>
                </w:rPr>
                <w:t xml:space="preserve">ESP8266 </w:t>
              </w:r>
              <w:r w:rsidR="00193C42" w:rsidRPr="009466BB">
                <w:rPr>
                  <w:rFonts w:ascii="Avenir Roman" w:hAnsi="Avenir Roman"/>
                  <w:color w:val="000000"/>
                </w:rPr>
                <w:t>Wi-Fi module</w:t>
              </w:r>
            </w:hyperlink>
            <w:r w:rsidR="007946FB" w:rsidRPr="009466BB">
              <w:rPr>
                <w:rFonts w:ascii="Avenir Roman" w:hAnsi="Avenir Roman"/>
                <w:color w:val="000000"/>
              </w:rPr>
              <w:t xml:space="preserve"> </w:t>
            </w:r>
            <w:r w:rsidR="007946FB" w:rsidRPr="009466BB">
              <w:rPr>
                <w:rFonts w:ascii="Avenir Roman" w:hAnsi="Avenir Roman" w:cstheme="minorHAnsi"/>
                <w:color w:val="000000" w:themeColor="text1"/>
              </w:rPr>
              <w:t>in order to get access to the Wi-Fi network</w:t>
            </w:r>
            <w:r w:rsidR="00193C42" w:rsidRPr="009466BB">
              <w:rPr>
                <w:rFonts w:ascii="Avenir Roman" w:hAnsi="Avenir Roman"/>
                <w:color w:val="000000"/>
              </w:rPr>
              <w:t xml:space="preserve">. </w:t>
            </w:r>
            <w:r w:rsidR="00F86CC8" w:rsidRPr="009466BB">
              <w:rPr>
                <w:rFonts w:ascii="Avenir Roman" w:eastAsiaTheme="majorEastAsia" w:hAnsi="Avenir Roman" w:cstheme="minorHAnsi"/>
                <w:color w:val="000000" w:themeColor="text1"/>
              </w:rPr>
              <w:t>This board</w:t>
            </w:r>
            <w:r w:rsidR="00F86CC8" w:rsidRPr="009466BB">
              <w:rPr>
                <w:rFonts w:ascii="Avenir Roman" w:hAnsi="Avenir Roman" w:cstheme="minorHAnsi"/>
                <w:color w:val="000000" w:themeColor="text1"/>
              </w:rPr>
              <w:t xml:space="preserve"> is connected serially with Arduino</w:t>
            </w:r>
            <w:r w:rsidR="00F86CC8" w:rsidRPr="009466BB">
              <w:rPr>
                <w:rFonts w:ascii="Avenir Roman" w:hAnsi="Avenir Roman"/>
              </w:rPr>
              <w:t> </w:t>
            </w:r>
            <w:r w:rsidR="00F86CC8" w:rsidRPr="009466BB">
              <w:rPr>
                <w:rFonts w:ascii="Avenir Roman" w:hAnsi="Avenir Roman" w:cstheme="minorHAnsi"/>
                <w:color w:val="000000" w:themeColor="text1"/>
              </w:rPr>
              <w:t xml:space="preserve">Uno </w:t>
            </w:r>
            <w:r w:rsidR="00F86CC8" w:rsidRPr="009466BB">
              <w:rPr>
                <w:rFonts w:ascii="Avenir Roman" w:hAnsi="Avenir Roman"/>
                <w:color w:val="000000"/>
              </w:rPr>
              <w:t>to</w:t>
            </w:r>
            <w:r w:rsidR="007946FB" w:rsidRPr="009466BB">
              <w:rPr>
                <w:rFonts w:ascii="Avenir Roman" w:hAnsi="Avenir Roman"/>
                <w:color w:val="000000"/>
              </w:rPr>
              <w:t xml:space="preserve"> allow the </w:t>
            </w:r>
            <w:r w:rsidR="007946FB" w:rsidRPr="009466BB">
              <w:rPr>
                <w:rFonts w:ascii="Avenir Roman" w:hAnsi="Avenir Roman" w:cstheme="minorHAnsi"/>
                <w:color w:val="000000" w:themeColor="text1"/>
              </w:rPr>
              <w:t>measured</w:t>
            </w:r>
            <w:r w:rsidR="007946FB" w:rsidRPr="009466BB">
              <w:rPr>
                <w:rFonts w:ascii="Avenir Roman" w:hAnsi="Avenir Roman"/>
                <w:color w:val="000000"/>
              </w:rPr>
              <w:t xml:space="preserve"> patient data to be transferred to the </w:t>
            </w:r>
            <w:r w:rsidR="00F86CC8" w:rsidRPr="009466BB">
              <w:rPr>
                <w:rFonts w:ascii="Avenir Roman" w:hAnsi="Avenir Roman"/>
                <w:color w:val="000000"/>
              </w:rPr>
              <w:t xml:space="preserve">cloud. In addition, the keypad and LCD display are connected to the digital line pins of this board. </w:t>
            </w:r>
            <w:proofErr w:type="spellStart"/>
            <w:r w:rsidR="00F86CC8" w:rsidRPr="009466BB">
              <w:rPr>
                <w:rFonts w:ascii="Avenir Roman" w:eastAsiaTheme="majorEastAsia" w:hAnsi="Avenir Roman" w:cstheme="minorHAnsi"/>
                <w:color w:val="000000" w:themeColor="text1"/>
              </w:rPr>
              <w:t>NodeMCU</w:t>
            </w:r>
            <w:proofErr w:type="spellEnd"/>
            <w:r w:rsidR="00F86CC8" w:rsidRPr="009466BB">
              <w:rPr>
                <w:rFonts w:ascii="Avenir Roman" w:eastAsiaTheme="majorEastAsia" w:hAnsi="Avenir Roman" w:cstheme="minorHAnsi"/>
                <w:color w:val="000000" w:themeColor="text1"/>
              </w:rPr>
              <w:t xml:space="preserve"> programmed using </w:t>
            </w:r>
            <w:r w:rsidR="00F86CC8" w:rsidRPr="009466BB">
              <w:rPr>
                <w:rFonts w:ascii="Avenir Roman" w:eastAsia="Times New Roman" w:hAnsi="Avenir Roman" w:cs="Times New Roman"/>
                <w:color w:val="000000"/>
              </w:rPr>
              <w:t>Arduino IDE.</w:t>
            </w:r>
          </w:p>
        </w:tc>
      </w:tr>
      <w:tr w:rsidR="00C566EA" w:rsidRPr="009466BB" w14:paraId="10659F30" w14:textId="77777777" w:rsidTr="001A5BE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3885F86B"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 xml:space="preserve">Smart phone </w:t>
            </w:r>
          </w:p>
        </w:tc>
        <w:tc>
          <w:tcPr>
            <w:tcW w:w="0" w:type="auto"/>
          </w:tcPr>
          <w:p w14:paraId="069800DC" w14:textId="7E94B240"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Android</w:t>
            </w:r>
            <w:r w:rsidR="007A78AF" w:rsidRPr="009466BB">
              <w:rPr>
                <w:rFonts w:ascii="Avenir Roman" w:hAnsi="Avenir Roman" w:cstheme="minorHAnsi"/>
                <w:color w:val="000000" w:themeColor="text1"/>
              </w:rPr>
              <w:t xml:space="preserve"> operating-system based</w:t>
            </w:r>
            <w:r w:rsidRPr="009466BB">
              <w:rPr>
                <w:rFonts w:ascii="Avenir Roman" w:hAnsi="Avenir Roman" w:cstheme="minorHAnsi"/>
                <w:color w:val="000000" w:themeColor="text1"/>
              </w:rPr>
              <w:t xml:space="preserve"> phone </w:t>
            </w:r>
            <w:r w:rsidR="007A78AF" w:rsidRPr="009466BB">
              <w:rPr>
                <w:rFonts w:ascii="Avenir Roman" w:hAnsi="Avenir Roman" w:cstheme="minorHAnsi"/>
                <w:color w:val="000000" w:themeColor="text1"/>
              </w:rPr>
              <w:t xml:space="preserve">is </w:t>
            </w:r>
            <w:r w:rsidRPr="009466BB">
              <w:rPr>
                <w:rFonts w:ascii="Avenir Roman" w:hAnsi="Avenir Roman" w:cstheme="minorHAnsi"/>
                <w:color w:val="000000" w:themeColor="text1"/>
              </w:rPr>
              <w:t>used in patien</w:t>
            </w:r>
            <w:r w:rsidR="007A78AF" w:rsidRPr="009466BB">
              <w:rPr>
                <w:rFonts w:ascii="Avenir Roman" w:hAnsi="Avenir Roman" w:cstheme="minorHAnsi"/>
                <w:color w:val="000000" w:themeColor="text1"/>
              </w:rPr>
              <w:t xml:space="preserve">t side to be able to download the </w:t>
            </w:r>
            <w:r w:rsidRPr="009466BB">
              <w:rPr>
                <w:rFonts w:ascii="Avenir Roman" w:hAnsi="Avenir Roman" w:cstheme="minorHAnsi"/>
                <w:color w:val="000000" w:themeColor="text1"/>
              </w:rPr>
              <w:t xml:space="preserve">Android App to </w:t>
            </w:r>
            <w:r w:rsidR="000B1F11" w:rsidRPr="009466BB">
              <w:rPr>
                <w:rFonts w:ascii="Avenir Roman" w:hAnsi="Avenir Roman" w:cstheme="minorHAnsi"/>
                <w:color w:val="000000" w:themeColor="text1"/>
              </w:rPr>
              <w:t xml:space="preserve">control the sensors and to </w:t>
            </w:r>
            <w:r w:rsidRPr="009466BB">
              <w:rPr>
                <w:rFonts w:ascii="Avenir Roman" w:hAnsi="Avenir Roman" w:cstheme="minorHAnsi"/>
                <w:color w:val="000000" w:themeColor="text1"/>
              </w:rPr>
              <w:t xml:space="preserve">receive his data from </w:t>
            </w:r>
            <w:r w:rsidR="000B1F11" w:rsidRPr="009466BB">
              <w:rPr>
                <w:rFonts w:ascii="Avenir Roman" w:hAnsi="Avenir Roman" w:cstheme="minorHAnsi"/>
                <w:color w:val="000000" w:themeColor="text1"/>
              </w:rPr>
              <w:t>the cloud</w:t>
            </w:r>
            <w:r w:rsidRPr="009466BB">
              <w:rPr>
                <w:rFonts w:ascii="Avenir Roman" w:hAnsi="Avenir Roman" w:cstheme="minorHAnsi"/>
                <w:color w:val="000000" w:themeColor="text1"/>
              </w:rPr>
              <w:t xml:space="preserve">. </w:t>
            </w:r>
            <w:r w:rsidR="000B1F11" w:rsidRPr="009466BB">
              <w:rPr>
                <w:rFonts w:ascii="Avenir Roman" w:hAnsi="Avenir Roman" w:cstheme="minorHAnsi"/>
                <w:color w:val="000000" w:themeColor="text1"/>
              </w:rPr>
              <w:t xml:space="preserve">In addition, using android </w:t>
            </w:r>
            <w:r w:rsidR="00104ED6" w:rsidRPr="009466BB">
              <w:rPr>
                <w:rFonts w:ascii="Avenir Roman" w:hAnsi="Avenir Roman" w:cstheme="minorHAnsi"/>
                <w:color w:val="000000" w:themeColor="text1"/>
              </w:rPr>
              <w:t xml:space="preserve">phone </w:t>
            </w:r>
            <w:r w:rsidR="00C566EA" w:rsidRPr="009466BB">
              <w:rPr>
                <w:rFonts w:ascii="Avenir Roman" w:hAnsi="Avenir Roman" w:cstheme="minorHAnsi"/>
                <w:color w:val="000000" w:themeColor="text1"/>
              </w:rPr>
              <w:t>is better than using</w:t>
            </w:r>
            <w:r w:rsidR="00104ED6" w:rsidRPr="009466BB">
              <w:rPr>
                <w:rFonts w:ascii="Avenir Roman" w:hAnsi="Avenir Roman" w:cstheme="minorHAnsi"/>
                <w:color w:val="000000" w:themeColor="text1"/>
              </w:rPr>
              <w:t xml:space="preserve"> iOS </w:t>
            </w:r>
            <w:r w:rsidR="00C566EA" w:rsidRPr="009466BB">
              <w:rPr>
                <w:rFonts w:ascii="Avenir Roman" w:hAnsi="Avenir Roman" w:cstheme="minorHAnsi"/>
                <w:color w:val="000000" w:themeColor="text1"/>
              </w:rPr>
              <w:t xml:space="preserve">phone, </w:t>
            </w:r>
            <w:r w:rsidR="00104ED6" w:rsidRPr="009466BB">
              <w:rPr>
                <w:rFonts w:ascii="Avenir Roman" w:hAnsi="Avenir Roman" w:cstheme="minorHAnsi"/>
                <w:color w:val="000000" w:themeColor="text1"/>
              </w:rPr>
              <w:t>because android is an open source system, which means</w:t>
            </w:r>
            <w:r w:rsidR="00C442CC" w:rsidRPr="009466BB">
              <w:rPr>
                <w:rFonts w:ascii="Avenir Roman" w:hAnsi="Avenir Roman" w:cstheme="minorHAnsi"/>
                <w:color w:val="000000" w:themeColor="text1"/>
              </w:rPr>
              <w:t xml:space="preserve"> that anyone can easily</w:t>
            </w:r>
            <w:r w:rsidR="00104ED6" w:rsidRPr="009466BB">
              <w:rPr>
                <w:rFonts w:ascii="Avenir Roman" w:hAnsi="Avenir Roman" w:cstheme="minorHAnsi"/>
                <w:color w:val="000000" w:themeColor="text1"/>
              </w:rPr>
              <w:t xml:space="preserve"> </w:t>
            </w:r>
            <w:r w:rsidR="00C442CC" w:rsidRPr="009466BB">
              <w:rPr>
                <w:rFonts w:ascii="Avenir Roman" w:hAnsi="Avenir Roman" w:cstheme="minorHAnsi"/>
                <w:color w:val="000000" w:themeColor="text1"/>
              </w:rPr>
              <w:t>build</w:t>
            </w:r>
            <w:r w:rsidR="007F6E9B" w:rsidRPr="009466BB">
              <w:rPr>
                <w:rFonts w:ascii="Avenir Roman" w:hAnsi="Avenir Roman" w:cstheme="minorHAnsi"/>
                <w:color w:val="000000" w:themeColor="text1"/>
              </w:rPr>
              <w:t xml:space="preserve"> up</w:t>
            </w:r>
            <w:r w:rsidR="00C442CC" w:rsidRPr="009466BB">
              <w:rPr>
                <w:rFonts w:ascii="Avenir Roman" w:hAnsi="Avenir Roman" w:cstheme="minorHAnsi"/>
                <w:color w:val="000000" w:themeColor="text1"/>
              </w:rPr>
              <w:t xml:space="preserve"> an application</w:t>
            </w:r>
            <w:r w:rsidR="00104ED6" w:rsidRPr="009466BB">
              <w:rPr>
                <w:rFonts w:ascii="Avenir Roman" w:hAnsi="Avenir Roman" w:cstheme="minorHAnsi"/>
                <w:color w:val="000000" w:themeColor="text1"/>
              </w:rPr>
              <w:t xml:space="preserve">. </w:t>
            </w:r>
          </w:p>
        </w:tc>
      </w:tr>
      <w:tr w:rsidR="00C566EA" w:rsidRPr="009466BB" w14:paraId="098C338C" w14:textId="77777777" w:rsidTr="001A5BEA">
        <w:trPr>
          <w:cnfStyle w:val="000000010000" w:firstRow="0" w:lastRow="0" w:firstColumn="0" w:lastColumn="0" w:oddVBand="0" w:evenVBand="0" w:oddHBand="0" w:evenHBand="1"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2598AECF" w14:textId="5728933E" w:rsidR="005411B7" w:rsidRPr="009466BB" w:rsidRDefault="00952BC2" w:rsidP="0039366C">
            <w:pPr>
              <w:spacing w:line="276" w:lineRule="auto"/>
              <w:rPr>
                <w:rFonts w:ascii="Avenir Roman" w:hAnsi="Avenir Roman" w:cstheme="minorHAnsi"/>
                <w:color w:val="000000" w:themeColor="text1"/>
              </w:rPr>
            </w:pPr>
            <w:proofErr w:type="spellStart"/>
            <w:r w:rsidRPr="009466BB">
              <w:rPr>
                <w:rFonts w:ascii="Avenir Roman" w:hAnsi="Avenir Roman" w:cstheme="minorHAnsi"/>
                <w:color w:val="000000" w:themeColor="text1"/>
              </w:rPr>
              <w:t>Mysignals</w:t>
            </w:r>
            <w:proofErr w:type="spellEnd"/>
            <w:r w:rsidRPr="009466BB">
              <w:rPr>
                <w:rFonts w:ascii="Avenir Roman" w:hAnsi="Avenir Roman" w:cstheme="minorHAnsi"/>
                <w:color w:val="000000" w:themeColor="text1"/>
              </w:rPr>
              <w:t xml:space="preserve"> e-health </w:t>
            </w:r>
            <w:r w:rsidR="005411B7" w:rsidRPr="009466BB">
              <w:rPr>
                <w:rFonts w:ascii="Avenir Roman" w:hAnsi="Avenir Roman" w:cstheme="minorHAnsi"/>
                <w:color w:val="000000" w:themeColor="text1"/>
              </w:rPr>
              <w:t>platform</w:t>
            </w:r>
          </w:p>
        </w:tc>
        <w:tc>
          <w:tcPr>
            <w:tcW w:w="0" w:type="auto"/>
          </w:tcPr>
          <w:p w14:paraId="6D7701C7" w14:textId="00F91561" w:rsidR="005411B7" w:rsidRPr="009466BB" w:rsidRDefault="00952BC2"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roofErr w:type="spellStart"/>
            <w:r w:rsidRPr="009466BB">
              <w:rPr>
                <w:rFonts w:ascii="Avenir Roman" w:hAnsi="Avenir Roman" w:cstheme="minorHAnsi"/>
                <w:color w:val="000000" w:themeColor="text1"/>
              </w:rPr>
              <w:t>MySignals</w:t>
            </w:r>
            <w:proofErr w:type="spellEnd"/>
            <w:r w:rsidRPr="009466BB">
              <w:rPr>
                <w:rFonts w:ascii="Avenir Roman" w:hAnsi="Avenir Roman" w:cstheme="minorHAnsi"/>
                <w:color w:val="000000" w:themeColor="text1"/>
              </w:rPr>
              <w:t xml:space="preserve"> e</w:t>
            </w:r>
            <w:r w:rsidR="005411B7" w:rsidRPr="009466BB">
              <w:rPr>
                <w:rFonts w:ascii="Avenir Roman" w:hAnsi="Avenir Roman" w:cstheme="minorHAnsi"/>
                <w:color w:val="000000" w:themeColor="text1"/>
              </w:rPr>
              <w:t xml:space="preserve">-health platform is a </w:t>
            </w:r>
            <w:r w:rsidR="00F0219A" w:rsidRPr="009466BB">
              <w:rPr>
                <w:rFonts w:ascii="Avenir Roman" w:hAnsi="Avenir Roman" w:cstheme="minorHAnsi"/>
                <w:color w:val="000000" w:themeColor="text1"/>
              </w:rPr>
              <w:t>board</w:t>
            </w:r>
            <w:r w:rsidR="007A78AF" w:rsidRPr="009466BB">
              <w:rPr>
                <w:rFonts w:ascii="Avenir Roman" w:hAnsi="Avenir Roman" w:cstheme="minorHAnsi"/>
                <w:color w:val="000000" w:themeColor="text1"/>
              </w:rPr>
              <w:t xml:space="preserve"> that</w:t>
            </w:r>
            <w:r w:rsidR="005411B7" w:rsidRPr="009466BB">
              <w:rPr>
                <w:rFonts w:ascii="Avenir Roman" w:hAnsi="Avenir Roman" w:cstheme="minorHAnsi"/>
                <w:color w:val="000000" w:themeColor="text1"/>
              </w:rPr>
              <w:t xml:space="preserve"> support</w:t>
            </w:r>
            <w:r w:rsidR="007A78AF" w:rsidRPr="009466BB">
              <w:rPr>
                <w:rFonts w:ascii="Avenir Roman" w:hAnsi="Avenir Roman" w:cstheme="minorHAnsi"/>
                <w:color w:val="000000" w:themeColor="text1"/>
              </w:rPr>
              <w:t>s</w:t>
            </w:r>
            <w:r w:rsidR="005411B7" w:rsidRPr="009466BB">
              <w:rPr>
                <w:rFonts w:ascii="Avenir Roman" w:hAnsi="Avenir Roman" w:cstheme="minorHAnsi"/>
                <w:color w:val="000000" w:themeColor="text1"/>
              </w:rPr>
              <w:t xml:space="preserve"> more than 8 sensors. In this project, this </w:t>
            </w:r>
            <w:r w:rsidR="00F0219A" w:rsidRPr="009466BB">
              <w:rPr>
                <w:rFonts w:ascii="Avenir Roman" w:hAnsi="Avenir Roman" w:cstheme="minorHAnsi"/>
                <w:color w:val="000000" w:themeColor="text1"/>
              </w:rPr>
              <w:t xml:space="preserve">board </w:t>
            </w:r>
            <w:r w:rsidR="007A78AF" w:rsidRPr="009466BB">
              <w:rPr>
                <w:rFonts w:ascii="Avenir Roman" w:hAnsi="Avenir Roman" w:cstheme="minorHAnsi"/>
                <w:color w:val="000000" w:themeColor="text1"/>
              </w:rPr>
              <w:t xml:space="preserve">is </w:t>
            </w:r>
            <w:r w:rsidR="005411B7" w:rsidRPr="009466BB">
              <w:rPr>
                <w:rFonts w:ascii="Avenir Roman" w:hAnsi="Avenir Roman" w:cstheme="minorHAnsi"/>
                <w:color w:val="000000" w:themeColor="text1"/>
              </w:rPr>
              <w:t>used to connect body temperature sensor, Blood pressure sensor, SPO2 sensor</w:t>
            </w:r>
            <w:r w:rsidR="00C566EA" w:rsidRPr="009466BB">
              <w:rPr>
                <w:rFonts w:ascii="Avenir Roman" w:hAnsi="Avenir Roman" w:cstheme="minorHAnsi"/>
                <w:color w:val="000000" w:themeColor="text1"/>
              </w:rPr>
              <w:t>. In order to programme</w:t>
            </w:r>
            <w:r w:rsidR="00F0219A" w:rsidRPr="009466BB">
              <w:rPr>
                <w:rFonts w:ascii="Avenir Roman" w:hAnsi="Avenir Roman" w:cstheme="minorHAnsi"/>
                <w:color w:val="000000" w:themeColor="text1"/>
              </w:rPr>
              <w:t xml:space="preserve">d </w:t>
            </w:r>
            <w:proofErr w:type="spellStart"/>
            <w:r w:rsidR="00F0219A" w:rsidRPr="009466BB">
              <w:rPr>
                <w:rFonts w:ascii="Avenir Roman" w:hAnsi="Avenir Roman" w:cstheme="minorHAnsi"/>
                <w:color w:val="000000" w:themeColor="text1"/>
              </w:rPr>
              <w:t>MySignals</w:t>
            </w:r>
            <w:proofErr w:type="spellEnd"/>
            <w:r w:rsidR="00C566EA" w:rsidRPr="009466BB">
              <w:rPr>
                <w:rFonts w:ascii="Avenir Roman" w:hAnsi="Avenir Roman" w:cstheme="minorHAnsi"/>
                <w:color w:val="000000" w:themeColor="text1"/>
              </w:rPr>
              <w:t xml:space="preserve"> </w:t>
            </w:r>
            <w:r w:rsidR="00F0219A" w:rsidRPr="009466BB">
              <w:rPr>
                <w:rFonts w:ascii="Avenir Roman" w:hAnsi="Avenir Roman" w:cstheme="minorHAnsi"/>
                <w:color w:val="000000" w:themeColor="text1"/>
              </w:rPr>
              <w:t xml:space="preserve">board </w:t>
            </w:r>
            <w:r w:rsidR="00C566EA" w:rsidRPr="009466BB">
              <w:rPr>
                <w:rFonts w:ascii="Avenir Roman" w:hAnsi="Avenir Roman" w:cstheme="minorHAnsi"/>
                <w:color w:val="000000" w:themeColor="text1"/>
              </w:rPr>
              <w:t xml:space="preserve">an Arduino Uno board is needed. </w:t>
            </w:r>
            <w:proofErr w:type="spellStart"/>
            <w:r w:rsidR="00F0219A" w:rsidRPr="009466BB">
              <w:rPr>
                <w:rFonts w:ascii="Avenir Roman" w:hAnsi="Avenir Roman" w:cstheme="minorHAnsi"/>
                <w:color w:val="000000" w:themeColor="text1"/>
              </w:rPr>
              <w:t>MySignals</w:t>
            </w:r>
            <w:proofErr w:type="spellEnd"/>
            <w:r w:rsidR="00F0219A" w:rsidRPr="009466BB">
              <w:rPr>
                <w:rFonts w:ascii="Avenir Roman" w:hAnsi="Avenir Roman" w:cstheme="minorHAnsi"/>
                <w:color w:val="000000" w:themeColor="text1"/>
              </w:rPr>
              <w:t xml:space="preserve"> board with an Arduino Uno can be powered by PC or with 12 V power supply.</w:t>
            </w:r>
            <w:r w:rsidR="00F0219A" w:rsidRPr="009466BB">
              <w:rPr>
                <w:rFonts w:ascii="Avenir Roman" w:hAnsi="Avenir Roman" w:cs="Arial"/>
                <w:color w:val="666666"/>
                <w:sz w:val="21"/>
                <w:szCs w:val="21"/>
              </w:rPr>
              <w:t xml:space="preserve"> </w:t>
            </w:r>
          </w:p>
        </w:tc>
      </w:tr>
      <w:tr w:rsidR="00C566EA" w:rsidRPr="009466BB" w14:paraId="7A8A315B" w14:textId="77777777" w:rsidTr="001A5BEA">
        <w:trPr>
          <w:cnfStyle w:val="000000100000" w:firstRow="0" w:lastRow="0" w:firstColumn="0" w:lastColumn="0" w:oddVBand="0" w:evenVBand="0" w:oddHBand="1" w:evenHBand="0" w:firstRowFirstColumn="0" w:firstRowLastColumn="0" w:lastRowFirstColumn="0" w:lastRowLastColumn="0"/>
          <w:trHeight w:val="1658"/>
        </w:trPr>
        <w:tc>
          <w:tcPr>
            <w:cnfStyle w:val="001000000000" w:firstRow="0" w:lastRow="0" w:firstColumn="1" w:lastColumn="0" w:oddVBand="0" w:evenVBand="0" w:oddHBand="0" w:evenHBand="0" w:firstRowFirstColumn="0" w:firstRowLastColumn="0" w:lastRowFirstColumn="0" w:lastRowLastColumn="0"/>
            <w:tcW w:w="0" w:type="auto"/>
          </w:tcPr>
          <w:p w14:paraId="62A225E6" w14:textId="77777777" w:rsidR="005411B7" w:rsidRPr="009466BB" w:rsidRDefault="005411B7" w:rsidP="0039366C">
            <w:pPr>
              <w:spacing w:line="276" w:lineRule="auto"/>
              <w:rPr>
                <w:rFonts w:ascii="Avenir Roman" w:hAnsi="Avenir Roman" w:cstheme="minorHAnsi"/>
                <w:color w:val="000000" w:themeColor="text1"/>
              </w:rPr>
            </w:pPr>
          </w:p>
          <w:p w14:paraId="0194D08F" w14:textId="77777777" w:rsidR="005411B7" w:rsidRPr="009466BB" w:rsidRDefault="005411B7" w:rsidP="0039366C">
            <w:pPr>
              <w:spacing w:line="276" w:lineRule="auto"/>
              <w:rPr>
                <w:rFonts w:ascii="Avenir Roman" w:hAnsi="Avenir Roman" w:cstheme="minorHAnsi"/>
                <w:color w:val="000000" w:themeColor="text1"/>
                <w:rtl/>
              </w:rPr>
            </w:pPr>
            <w:r w:rsidRPr="009466BB">
              <w:rPr>
                <w:rFonts w:ascii="Avenir Roman" w:hAnsi="Avenir Roman" w:cstheme="minorHAnsi"/>
                <w:color w:val="000000" w:themeColor="text1"/>
              </w:rPr>
              <w:t>Body Temperature Sensor for E-Health Platform</w:t>
            </w:r>
            <w:r w:rsidRPr="009466BB">
              <w:rPr>
                <w:rFonts w:ascii="Avenir Roman" w:hAnsi="Avenir Roman" w:cstheme="minorHAnsi"/>
                <w:color w:val="000000" w:themeColor="text1"/>
                <w:rtl/>
              </w:rPr>
              <w:t xml:space="preserve"> </w:t>
            </w:r>
          </w:p>
        </w:tc>
        <w:tc>
          <w:tcPr>
            <w:tcW w:w="0" w:type="auto"/>
          </w:tcPr>
          <w:p w14:paraId="537CEC83" w14:textId="181E4A13" w:rsidR="005411B7" w:rsidRPr="009466BB" w:rsidRDefault="00F0219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w:t>
            </w:r>
            <w:r w:rsidR="005411B7" w:rsidRPr="009466BB">
              <w:rPr>
                <w:rFonts w:ascii="Avenir Roman" w:hAnsi="Avenir Roman" w:cstheme="minorHAnsi"/>
                <w:color w:val="000000" w:themeColor="text1"/>
              </w:rPr>
              <w:t>temperature sensor</w:t>
            </w:r>
            <w:r w:rsidRPr="009466BB">
              <w:rPr>
                <w:rFonts w:ascii="Avenir Roman" w:hAnsi="Avenir Roman" w:cstheme="minorHAnsi"/>
                <w:color w:val="000000" w:themeColor="text1"/>
              </w:rPr>
              <w:t xml:space="preserve"> measures the human body temperature. T</w:t>
            </w:r>
            <w:r w:rsidR="00072DA2" w:rsidRPr="009466BB">
              <w:rPr>
                <w:rFonts w:ascii="Avenir Roman" w:hAnsi="Avenir Roman" w:cstheme="minorHAnsi"/>
                <w:color w:val="000000" w:themeColor="text1"/>
              </w:rPr>
              <w:t>he</w:t>
            </w:r>
            <w:r w:rsidRPr="009466BB">
              <w:rPr>
                <w:rFonts w:ascii="Avenir Roman" w:hAnsi="Avenir Roman" w:cstheme="minorHAnsi"/>
                <w:color w:val="000000" w:themeColor="text1"/>
              </w:rPr>
              <w:t xml:space="preserve"> sensor</w:t>
            </w:r>
            <w:r w:rsidR="00072DA2" w:rsidRPr="009466BB">
              <w:rPr>
                <w:rFonts w:ascii="Avenir Roman" w:hAnsi="Avenir Roman" w:cstheme="minorHAnsi"/>
                <w:color w:val="000000" w:themeColor="text1"/>
              </w:rPr>
              <w:t xml:space="preserve"> can work with direct power supply and is </w:t>
            </w:r>
            <w:r w:rsidRPr="009466BB">
              <w:rPr>
                <w:rFonts w:ascii="Avenir Roman" w:hAnsi="Avenir Roman" w:cstheme="minorHAnsi"/>
                <w:color w:val="000000" w:themeColor="text1"/>
              </w:rPr>
              <w:t xml:space="preserve">connected to </w:t>
            </w:r>
            <w:proofErr w:type="spellStart"/>
            <w:r w:rsidRPr="009466BB">
              <w:rPr>
                <w:rFonts w:ascii="Avenir Roman" w:hAnsi="Avenir Roman" w:cstheme="minorHAnsi"/>
                <w:color w:val="000000" w:themeColor="text1"/>
              </w:rPr>
              <w:t>MySignals</w:t>
            </w:r>
            <w:proofErr w:type="spellEnd"/>
            <w:r w:rsidRPr="009466BB">
              <w:rPr>
                <w:rFonts w:ascii="Avenir Roman" w:hAnsi="Avenir Roman" w:cstheme="minorHAnsi"/>
                <w:color w:val="000000" w:themeColor="text1"/>
              </w:rPr>
              <w:t xml:space="preserve"> board </w:t>
            </w:r>
            <w:r w:rsidR="00072DA2" w:rsidRPr="009466BB">
              <w:rPr>
                <w:rFonts w:ascii="Avenir Roman" w:hAnsi="Avenir Roman" w:cstheme="minorHAnsi"/>
                <w:color w:val="000000" w:themeColor="text1"/>
              </w:rPr>
              <w:t>to the specific temperature pin. Moreover, the range measurement starts from 0 to 50°C.</w:t>
            </w:r>
            <w:r w:rsidR="00E94FCD" w:rsidRPr="009466BB">
              <w:rPr>
                <w:rFonts w:ascii="Avenir Roman" w:hAnsi="Avenir Roman" w:cstheme="minorHAnsi"/>
                <w:color w:val="000000" w:themeColor="text1"/>
              </w:rPr>
              <w:t xml:space="preserve"> The sensor </w:t>
            </w:r>
            <w:r w:rsidR="00072DA2" w:rsidRPr="009466BB">
              <w:rPr>
                <w:rFonts w:ascii="Avenir Roman" w:hAnsi="Avenir Roman" w:cstheme="minorHAnsi"/>
                <w:color w:val="000000" w:themeColor="text1"/>
              </w:rPr>
              <w:t>takes time to reach the correct body</w:t>
            </w:r>
            <w:r w:rsidR="0087400B" w:rsidRPr="009466BB">
              <w:rPr>
                <w:rFonts w:ascii="Avenir Roman" w:hAnsi="Avenir Roman" w:cstheme="minorHAnsi"/>
                <w:color w:val="000000" w:themeColor="text1"/>
              </w:rPr>
              <w:t xml:space="preserve"> temperature.</w:t>
            </w:r>
          </w:p>
        </w:tc>
      </w:tr>
      <w:tr w:rsidR="00C566EA" w:rsidRPr="009466BB" w14:paraId="119B1682" w14:textId="77777777" w:rsidTr="001A5BEA">
        <w:trPr>
          <w:cnfStyle w:val="000000010000" w:firstRow="0" w:lastRow="0" w:firstColumn="0" w:lastColumn="0" w:oddVBand="0" w:evenVBand="0" w:oddHBand="0" w:evenHBand="1"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0" w:type="auto"/>
          </w:tcPr>
          <w:p w14:paraId="2294731C"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SPO2 Sensor for E-Health Platform</w:t>
            </w:r>
          </w:p>
        </w:tc>
        <w:tc>
          <w:tcPr>
            <w:tcW w:w="0" w:type="auto"/>
          </w:tcPr>
          <w:p w14:paraId="3410C72C" w14:textId="7FD4EE78" w:rsidR="005411B7" w:rsidRPr="009466BB" w:rsidRDefault="005411B7"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SPO2 </w:t>
            </w:r>
            <w:r w:rsidR="007A78AF" w:rsidRPr="009466BB">
              <w:rPr>
                <w:rFonts w:ascii="Avenir Roman" w:hAnsi="Avenir Roman" w:cstheme="minorHAnsi"/>
                <w:color w:val="000000" w:themeColor="text1"/>
              </w:rPr>
              <w:t xml:space="preserve">is </w:t>
            </w:r>
            <w:r w:rsidRPr="009466BB">
              <w:rPr>
                <w:rFonts w:ascii="Avenir Roman" w:hAnsi="Avenir Roman" w:cstheme="minorHAnsi"/>
                <w:color w:val="000000" w:themeColor="text1"/>
              </w:rPr>
              <w:t>used to measure the amount of oxygen that</w:t>
            </w:r>
            <w:r w:rsidR="00852F87" w:rsidRPr="009466BB">
              <w:rPr>
                <w:rFonts w:ascii="Avenir Roman" w:hAnsi="Avenir Roman" w:cstheme="minorHAnsi"/>
                <w:color w:val="000000" w:themeColor="text1"/>
              </w:rPr>
              <w:t xml:space="preserve"> is</w:t>
            </w:r>
            <w:r w:rsidRPr="009466BB">
              <w:rPr>
                <w:rFonts w:ascii="Avenir Roman" w:hAnsi="Avenir Roman" w:cstheme="minorHAnsi"/>
                <w:color w:val="000000" w:themeColor="text1"/>
              </w:rPr>
              <w:t xml:space="preserve"> dissolved in blood.</w:t>
            </w:r>
          </w:p>
          <w:p w14:paraId="02B5C033" w14:textId="343D8B30" w:rsidR="005411B7" w:rsidRPr="009466BB" w:rsidRDefault="005411B7"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Acceptable normal ranges for </w:t>
            </w:r>
            <w:r w:rsidR="00276CB4" w:rsidRPr="009466BB">
              <w:rPr>
                <w:rFonts w:ascii="Avenir Roman" w:hAnsi="Avenir Roman" w:cstheme="minorHAnsi"/>
                <w:color w:val="000000" w:themeColor="text1"/>
              </w:rPr>
              <w:t>patients are from 95% to 99%. [3</w:t>
            </w:r>
            <w:r w:rsidRPr="009466BB">
              <w:rPr>
                <w:rFonts w:ascii="Avenir Roman" w:hAnsi="Avenir Roman" w:cstheme="minorHAnsi"/>
                <w:color w:val="000000" w:themeColor="text1"/>
              </w:rPr>
              <w:t>]</w:t>
            </w:r>
          </w:p>
        </w:tc>
      </w:tr>
      <w:tr w:rsidR="00C566EA" w:rsidRPr="009466BB" w14:paraId="391B77A5" w14:textId="77777777" w:rsidTr="001A5BEA">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0" w:type="auto"/>
          </w:tcPr>
          <w:p w14:paraId="05BB32A1" w14:textId="77777777" w:rsidR="005411B7" w:rsidRPr="009466BB" w:rsidRDefault="005411B7" w:rsidP="0039366C">
            <w:pPr>
              <w:spacing w:line="276" w:lineRule="auto"/>
              <w:rPr>
                <w:rFonts w:ascii="Avenir Roman" w:hAnsi="Avenir Roman" w:cstheme="minorHAnsi"/>
                <w:b w:val="0"/>
                <w:bCs w:val="0"/>
                <w:color w:val="000000" w:themeColor="text1"/>
              </w:rPr>
            </w:pPr>
            <w:r w:rsidRPr="009466BB">
              <w:rPr>
                <w:rFonts w:ascii="Avenir Roman" w:hAnsi="Avenir Roman" w:cstheme="minorHAnsi"/>
                <w:color w:val="000000" w:themeColor="text1"/>
              </w:rPr>
              <w:t>Blood pressure for E-Health Platform</w:t>
            </w:r>
          </w:p>
        </w:tc>
        <w:tc>
          <w:tcPr>
            <w:tcW w:w="0" w:type="auto"/>
          </w:tcPr>
          <w:p w14:paraId="7991F3D8" w14:textId="77777777"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Blood pressure measurement range 0-300 mmHg.</w:t>
            </w:r>
          </w:p>
          <w:p w14:paraId="6F44AFDC" w14:textId="77777777"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Ideal and health blood pressure reading:(90/60) &lt;BP&lt; (120/80)</w:t>
            </w:r>
          </w:p>
        </w:tc>
      </w:tr>
      <w:tr w:rsidR="00C566EA" w:rsidRPr="009466BB" w14:paraId="387750C8" w14:textId="77777777" w:rsidTr="001A5BEA">
        <w:trPr>
          <w:cnfStyle w:val="000000010000" w:firstRow="0" w:lastRow="0" w:firstColumn="0" w:lastColumn="0" w:oddVBand="0" w:evenVBand="0" w:oddHBand="0" w:evenHBand="1"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0" w:type="auto"/>
          </w:tcPr>
          <w:p w14:paraId="707CCB41" w14:textId="39C80AF4" w:rsidR="001E31E4" w:rsidRPr="009466BB" w:rsidRDefault="001E31E4"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4x4 Matrix Membrane Keypad</w:t>
            </w:r>
          </w:p>
        </w:tc>
        <w:tc>
          <w:tcPr>
            <w:tcW w:w="0" w:type="auto"/>
          </w:tcPr>
          <w:p w14:paraId="7E8E69A1" w14:textId="64D7F7BF" w:rsidR="001E31E4" w:rsidRPr="009466BB" w:rsidRDefault="001E31E4"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keypad is interface component for microcontroller with 16-button,</w:t>
            </w:r>
            <w:r w:rsidR="0024440C" w:rsidRPr="009466BB">
              <w:rPr>
                <w:rFonts w:ascii="Avenir Roman" w:hAnsi="Avenir Roman" w:cstheme="minorHAnsi"/>
                <w:color w:val="000000" w:themeColor="text1"/>
              </w:rPr>
              <w:t xml:space="preserve"> combines numbers and letters.</w:t>
            </w:r>
            <w:r w:rsidR="00CE733C" w:rsidRPr="009466BB">
              <w:rPr>
                <w:rFonts w:ascii="Avenir Roman" w:hAnsi="Avenir Roman" w:cstheme="minorHAnsi"/>
                <w:color w:val="000000" w:themeColor="text1"/>
              </w:rPr>
              <w:t xml:space="preserve"> The component connected to the digital line pins in the </w:t>
            </w:r>
            <w:proofErr w:type="spellStart"/>
            <w:r w:rsidR="00CE733C" w:rsidRPr="009466BB">
              <w:rPr>
                <w:rFonts w:ascii="Avenir Roman" w:eastAsiaTheme="majorEastAsia" w:hAnsi="Avenir Roman" w:cstheme="minorHAnsi"/>
                <w:color w:val="000000" w:themeColor="text1"/>
              </w:rPr>
              <w:t>NodeMCU</w:t>
            </w:r>
            <w:proofErr w:type="spellEnd"/>
            <w:r w:rsidR="00CE733C" w:rsidRPr="009466BB">
              <w:rPr>
                <w:rFonts w:ascii="Avenir Roman" w:eastAsiaTheme="majorEastAsia" w:hAnsi="Avenir Roman" w:cstheme="minorHAnsi"/>
                <w:color w:val="000000" w:themeColor="text1"/>
              </w:rPr>
              <w:t xml:space="preserve">. </w:t>
            </w:r>
            <w:r w:rsidR="00CE733C" w:rsidRPr="009466BB">
              <w:rPr>
                <w:rFonts w:ascii="Avenir Roman" w:hAnsi="Avenir Roman" w:cstheme="minorHAnsi"/>
                <w:color w:val="000000" w:themeColor="text1"/>
              </w:rPr>
              <w:t xml:space="preserve">Keypad allow the system </w:t>
            </w:r>
            <w:r w:rsidR="00CC6F87" w:rsidRPr="009466BB">
              <w:rPr>
                <w:rFonts w:ascii="Avenir Roman" w:hAnsi="Avenir Roman" w:cstheme="minorHAnsi"/>
                <w:color w:val="000000" w:themeColor="text1"/>
              </w:rPr>
              <w:t xml:space="preserve">to distinguish between </w:t>
            </w:r>
            <w:r w:rsidR="00CE733C" w:rsidRPr="009466BB">
              <w:rPr>
                <w:rFonts w:ascii="Avenir Roman" w:hAnsi="Avenir Roman" w:cstheme="minorHAnsi"/>
                <w:color w:val="000000" w:themeColor="text1"/>
              </w:rPr>
              <w:t>users’</w:t>
            </w:r>
            <w:r w:rsidR="00CC6F87" w:rsidRPr="009466BB">
              <w:rPr>
                <w:rFonts w:ascii="Avenir Roman" w:hAnsi="Avenir Roman" w:cstheme="minorHAnsi"/>
                <w:color w:val="000000" w:themeColor="text1"/>
              </w:rPr>
              <w:t xml:space="preserve"> data. </w:t>
            </w:r>
          </w:p>
        </w:tc>
      </w:tr>
      <w:tr w:rsidR="00CE733C" w:rsidRPr="009466BB" w14:paraId="6F174EC2" w14:textId="77777777" w:rsidTr="001A5BEA">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0" w:type="auto"/>
          </w:tcPr>
          <w:p w14:paraId="0E03F754" w14:textId="32AEF0A1" w:rsidR="00CE733C" w:rsidRPr="009466BB" w:rsidRDefault="00CE733C"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 xml:space="preserve">LCD display </w:t>
            </w:r>
          </w:p>
        </w:tc>
        <w:tc>
          <w:tcPr>
            <w:tcW w:w="0" w:type="auto"/>
          </w:tcPr>
          <w:p w14:paraId="49341BB2" w14:textId="473F9C04" w:rsidR="00CE733C" w:rsidRPr="009466BB" w:rsidRDefault="00CE733C" w:rsidP="008165BE">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LCD display is an electronic screen module. it is basic and is very easily programable module. </w:t>
            </w:r>
            <w:r w:rsidR="00141229" w:rsidRPr="009466BB">
              <w:rPr>
                <w:rFonts w:ascii="Avenir Roman" w:hAnsi="Avenir Roman" w:cstheme="minorHAnsi"/>
                <w:color w:val="000000" w:themeColor="text1"/>
              </w:rPr>
              <w:t xml:space="preserve">LCD is </w:t>
            </w:r>
            <w:proofErr w:type="gramStart"/>
            <w:r w:rsidR="00141229" w:rsidRPr="009466BB">
              <w:rPr>
                <w:rFonts w:ascii="Avenir Roman" w:hAnsi="Avenir Roman" w:cstheme="minorHAnsi"/>
                <w:color w:val="000000" w:themeColor="text1"/>
              </w:rPr>
              <w:t>operate</w:t>
            </w:r>
            <w:proofErr w:type="gramEnd"/>
            <w:r w:rsidR="00141229" w:rsidRPr="009466BB">
              <w:rPr>
                <w:rFonts w:ascii="Avenir Roman" w:hAnsi="Avenir Roman" w:cstheme="minorHAnsi"/>
                <w:color w:val="000000" w:themeColor="text1"/>
              </w:rPr>
              <w:t xml:space="preserve"> at 5 volt and is connected to </w:t>
            </w:r>
            <w:proofErr w:type="spellStart"/>
            <w:r w:rsidR="00141229" w:rsidRPr="009466BB">
              <w:rPr>
                <w:rFonts w:ascii="Avenir Roman" w:eastAsiaTheme="majorEastAsia" w:hAnsi="Avenir Roman" w:cstheme="minorHAnsi"/>
                <w:color w:val="000000" w:themeColor="text1"/>
              </w:rPr>
              <w:t>NodeMCU</w:t>
            </w:r>
            <w:proofErr w:type="spellEnd"/>
            <w:r w:rsidR="00141229" w:rsidRPr="009466BB">
              <w:rPr>
                <w:rFonts w:ascii="Avenir Roman" w:eastAsiaTheme="majorEastAsia" w:hAnsi="Avenir Roman" w:cstheme="minorHAnsi"/>
                <w:color w:val="000000" w:themeColor="text1"/>
              </w:rPr>
              <w:t xml:space="preserve"> in order to display the user entered id. </w:t>
            </w:r>
          </w:p>
        </w:tc>
      </w:tr>
    </w:tbl>
    <w:p w14:paraId="51E67E85" w14:textId="2B464015" w:rsidR="00D451B7" w:rsidRPr="009466BB" w:rsidRDefault="008165BE" w:rsidP="00137CE1">
      <w:pPr>
        <w:pStyle w:val="Caption"/>
        <w:rPr>
          <w:rFonts w:ascii="Avenir Roman" w:hAnsi="Avenir Roman"/>
        </w:rPr>
      </w:pPr>
      <w:bookmarkStart w:id="57" w:name="_Toc515983995"/>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6</w:t>
      </w:r>
      <w:r w:rsidR="00F7631C" w:rsidRPr="009466BB">
        <w:rPr>
          <w:rFonts w:ascii="Avenir Roman" w:hAnsi="Avenir Roman"/>
          <w:noProof/>
        </w:rPr>
        <w:fldChar w:fldCharType="end"/>
      </w:r>
      <w:r w:rsidRPr="009466BB">
        <w:rPr>
          <w:rFonts w:ascii="Avenir Roman" w:hAnsi="Avenir Roman"/>
        </w:rPr>
        <w:t>. Hardware Components</w:t>
      </w:r>
      <w:bookmarkEnd w:id="57"/>
    </w:p>
    <w:tbl>
      <w:tblPr>
        <w:tblStyle w:val="LightGrid-Accent11"/>
        <w:tblpPr w:leftFromText="180" w:rightFromText="180" w:vertAnchor="text" w:horzAnchor="page" w:tblpX="1409" w:tblpY="50"/>
        <w:tblW w:w="9310" w:type="dxa"/>
        <w:tblLook w:val="04A0" w:firstRow="1" w:lastRow="0" w:firstColumn="1" w:lastColumn="0" w:noHBand="0" w:noVBand="1"/>
      </w:tblPr>
      <w:tblGrid>
        <w:gridCol w:w="2965"/>
        <w:gridCol w:w="6345"/>
      </w:tblGrid>
      <w:tr w:rsidR="00321427" w:rsidRPr="009466BB" w14:paraId="1799C630" w14:textId="77777777" w:rsidTr="00C33115">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gridSpan w:val="2"/>
          </w:tcPr>
          <w:p w14:paraId="4BB270AF" w14:textId="77777777" w:rsidR="00321427" w:rsidRPr="009466BB" w:rsidRDefault="00321427" w:rsidP="0039366C">
            <w:pPr>
              <w:spacing w:line="276" w:lineRule="auto"/>
              <w:rPr>
                <w:rFonts w:ascii="Avenir Roman" w:eastAsiaTheme="minorEastAsia" w:hAnsi="Avenir Roman" w:cstheme="minorBidi"/>
                <w:b w:val="0"/>
                <w:bCs w:val="0"/>
              </w:rPr>
            </w:pPr>
            <w:r w:rsidRPr="009466BB">
              <w:rPr>
                <w:rFonts w:ascii="Avenir Roman" w:hAnsi="Avenir Roman"/>
              </w:rPr>
              <w:t>Software</w:t>
            </w:r>
          </w:p>
        </w:tc>
      </w:tr>
      <w:tr w:rsidR="00671BDE" w:rsidRPr="009466BB" w14:paraId="6E12E28E" w14:textId="77777777" w:rsidTr="00C33115">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965" w:type="dxa"/>
          </w:tcPr>
          <w:p w14:paraId="421D3146" w14:textId="10B032F0" w:rsidR="00671BDE" w:rsidRPr="009466BB" w:rsidRDefault="008867B0"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Firebase</w:t>
            </w:r>
          </w:p>
        </w:tc>
        <w:tc>
          <w:tcPr>
            <w:tcW w:w="6345" w:type="dxa"/>
            <w:shd w:val="clear" w:color="auto" w:fill="C9D7E9"/>
            <w:vAlign w:val="center"/>
          </w:tcPr>
          <w:p w14:paraId="74F820E5" w14:textId="068D9952" w:rsidR="003670A6" w:rsidRPr="009466BB" w:rsidRDefault="00075EB3" w:rsidP="00137CE1">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Firebase is a Backend-as-a-Service</w:t>
            </w:r>
            <w:r w:rsidRPr="009466BB">
              <w:rPr>
                <w:rFonts w:ascii="Arial" w:hAnsi="Arial" w:cs="Arial"/>
                <w:color w:val="000000" w:themeColor="text1"/>
              </w:rPr>
              <w:t> </w:t>
            </w:r>
            <w:r w:rsidRPr="009466BB">
              <w:rPr>
                <w:rFonts w:ascii="Avenir Roman" w:hAnsi="Avenir Roman" w:cstheme="minorHAnsi"/>
                <w:color w:val="000000" w:themeColor="text1"/>
              </w:rPr>
              <w:t>—</w:t>
            </w:r>
            <w:r w:rsidRPr="009466BB">
              <w:rPr>
                <w:rFonts w:ascii="Arial" w:hAnsi="Arial" w:cs="Arial"/>
                <w:color w:val="000000" w:themeColor="text1"/>
              </w:rPr>
              <w:t> </w:t>
            </w:r>
            <w:r w:rsidRPr="009466BB">
              <w:rPr>
                <w:rFonts w:ascii="Avenir Roman" w:hAnsi="Avenir Roman" w:cstheme="minorHAnsi"/>
                <w:color w:val="000000" w:themeColor="text1"/>
              </w:rPr>
              <w:t>BaaS</w:t>
            </w:r>
            <w:r w:rsidRPr="009466BB">
              <w:rPr>
                <w:rFonts w:ascii="Avenir Roman" w:hAnsi="Avenir Roman" w:cs="Arial"/>
                <w:color w:val="000000" w:themeColor="text1"/>
              </w:rPr>
              <w:t>.</w:t>
            </w:r>
            <w:r w:rsidRPr="009466BB">
              <w:rPr>
                <w:rFonts w:ascii="Avenir Roman" w:hAnsi="Avenir Roman" w:cstheme="minorHAnsi"/>
                <w:color w:val="000000" w:themeColor="text1"/>
              </w:rPr>
              <w:t xml:space="preserve"> in abroad sense</w:t>
            </w:r>
            <w:r w:rsidR="00E731A5">
              <w:rPr>
                <w:rFonts w:ascii="Avenir Roman" w:hAnsi="Avenir Roman" w:cstheme="minorHAnsi"/>
                <w:color w:val="000000" w:themeColor="text1"/>
              </w:rPr>
              <w:t xml:space="preserve"> it</w:t>
            </w:r>
            <w:r w:rsidRPr="009466BB">
              <w:rPr>
                <w:rFonts w:ascii="Avenir Roman" w:hAnsi="Avenir Roman" w:cstheme="minorHAnsi"/>
                <w:color w:val="000000" w:themeColor="text1"/>
              </w:rPr>
              <w:t xml:space="preserve"> is a mobile and web application development platform. Firebase frees developers to focus crafting fantastic user experiences. Firebase works as a server, an API and a data store, all written so generically that you can be modified to suit most needs.</w:t>
            </w:r>
          </w:p>
        </w:tc>
      </w:tr>
      <w:tr w:rsidR="00321427" w:rsidRPr="009466BB" w14:paraId="2AADC6D9" w14:textId="77777777" w:rsidTr="00C33115">
        <w:trPr>
          <w:cnfStyle w:val="000000010000" w:firstRow="0" w:lastRow="0" w:firstColumn="0" w:lastColumn="0" w:oddVBand="0" w:evenVBand="0" w:oddHBand="0" w:evenHBand="1" w:firstRowFirstColumn="0" w:firstRowLastColumn="0" w:lastRowFirstColumn="0" w:lastRowLastColumn="0"/>
          <w:trHeight w:val="2109"/>
        </w:trPr>
        <w:tc>
          <w:tcPr>
            <w:cnfStyle w:val="001000000000" w:firstRow="0" w:lastRow="0" w:firstColumn="1" w:lastColumn="0" w:oddVBand="0" w:evenVBand="0" w:oddHBand="0" w:evenHBand="0" w:firstRowFirstColumn="0" w:firstRowLastColumn="0" w:lastRowFirstColumn="0" w:lastRowLastColumn="0"/>
            <w:tcW w:w="2965" w:type="dxa"/>
          </w:tcPr>
          <w:p w14:paraId="56C49DDC" w14:textId="5B88BD34" w:rsidR="00321427" w:rsidRPr="009466BB" w:rsidRDefault="003670A6" w:rsidP="0039366C">
            <w:pPr>
              <w:spacing w:line="276" w:lineRule="auto"/>
              <w:rPr>
                <w:rFonts w:ascii="Avenir Roman" w:eastAsiaTheme="minorEastAsia" w:hAnsi="Avenir Roman" w:cstheme="minorHAnsi"/>
                <w:b w:val="0"/>
                <w:bCs w:val="0"/>
                <w:color w:val="000000" w:themeColor="text1"/>
              </w:rPr>
            </w:pPr>
            <w:r w:rsidRPr="009466BB">
              <w:rPr>
                <w:rFonts w:ascii="Avenir Roman" w:hAnsi="Avenir Roman" w:cstheme="minorHAnsi"/>
                <w:color w:val="000000" w:themeColor="text1"/>
              </w:rPr>
              <w:t xml:space="preserve">Android Studio v.3 </w:t>
            </w:r>
          </w:p>
        </w:tc>
        <w:tc>
          <w:tcPr>
            <w:tcW w:w="6345" w:type="dxa"/>
            <w:vAlign w:val="center"/>
          </w:tcPr>
          <w:p w14:paraId="45230CFE" w14:textId="77777777" w:rsidR="00321427" w:rsidRPr="009466BB" w:rsidRDefault="003670A6"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rPr>
            </w:pPr>
            <w:r w:rsidRPr="009466BB">
              <w:rPr>
                <w:rFonts w:ascii="Avenir Roman" w:hAnsi="Avenir Roman"/>
              </w:rPr>
              <w:t>Android is a free open source platform for app development. It has a variety of built-in functionalities to build a high functioning app with the ability to design a user-friendly app.</w:t>
            </w:r>
          </w:p>
          <w:p w14:paraId="08FE9BDB" w14:textId="6CB63374" w:rsidR="003670A6" w:rsidRPr="009466BB" w:rsidRDefault="003670A6"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hd w:val="clear" w:color="auto" w:fill="FFFFFF"/>
              </w:rPr>
            </w:pPr>
            <w:r w:rsidRPr="009466BB">
              <w:rPr>
                <w:rFonts w:ascii="Avenir Roman" w:hAnsi="Avenir Roman"/>
              </w:rPr>
              <w:t xml:space="preserve">We will be using Android Studio to build our mobile application that will receive the data directly from the Arduino board and sends it to the cloud server. </w:t>
            </w:r>
          </w:p>
        </w:tc>
      </w:tr>
      <w:tr w:rsidR="00321427" w:rsidRPr="009466BB" w14:paraId="3799F81A" w14:textId="77777777" w:rsidTr="00C33115">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965" w:type="dxa"/>
          </w:tcPr>
          <w:p w14:paraId="67B245B3" w14:textId="77777777" w:rsidR="00321427" w:rsidRPr="009466BB" w:rsidRDefault="0032142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Arduino software 1.6.12</w:t>
            </w:r>
          </w:p>
        </w:tc>
        <w:tc>
          <w:tcPr>
            <w:tcW w:w="6345" w:type="dxa"/>
            <w:shd w:val="clear" w:color="auto" w:fill="C9D7E9"/>
            <w:vAlign w:val="center"/>
          </w:tcPr>
          <w:p w14:paraId="3D28E02F" w14:textId="4A124CF8" w:rsidR="00321427" w:rsidRPr="009466BB" w:rsidRDefault="0032142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rPr>
              <w:t>T</w:t>
            </w:r>
            <w:r w:rsidRPr="009466BB">
              <w:rPr>
                <w:rFonts w:ascii="Avenir Roman" w:hAnsi="Avenir Roman" w:cstheme="minorHAnsi"/>
                <w:color w:val="000000" w:themeColor="text1"/>
              </w:rPr>
              <w:t>he Arduino</w:t>
            </w:r>
            <w:r w:rsidRPr="009466BB">
              <w:rPr>
                <w:rFonts w:ascii="Avenir Roman" w:hAnsi="Avenir Roman"/>
              </w:rPr>
              <w:t> integrated development environment </w:t>
            </w:r>
            <w:r w:rsidRPr="009466BB">
              <w:rPr>
                <w:rFonts w:ascii="Avenir Roman" w:hAnsi="Avenir Roman" w:cstheme="minorHAnsi"/>
                <w:color w:val="000000" w:themeColor="text1"/>
              </w:rPr>
              <w:t>(IDE), that is a</w:t>
            </w:r>
            <w:r w:rsidRPr="009466BB">
              <w:rPr>
                <w:rFonts w:ascii="Avenir Roman" w:hAnsi="Avenir Roman"/>
              </w:rPr>
              <w:t> </w:t>
            </w:r>
            <w:hyperlink r:id="rId53" w:tooltip="Cross-platform" w:history="1">
              <w:r w:rsidRPr="009466BB">
                <w:rPr>
                  <w:rFonts w:ascii="Avenir Roman" w:hAnsi="Avenir Roman"/>
                </w:rPr>
                <w:t>cross-platform</w:t>
              </w:r>
            </w:hyperlink>
            <w:r w:rsidRPr="009466BB">
              <w:rPr>
                <w:rFonts w:ascii="Avenir Roman" w:hAnsi="Avenir Roman"/>
              </w:rPr>
              <w:t> </w:t>
            </w:r>
            <w:r w:rsidRPr="009466BB">
              <w:rPr>
                <w:rFonts w:ascii="Avenir Roman" w:hAnsi="Avenir Roman" w:cstheme="minorHAnsi"/>
                <w:color w:val="000000" w:themeColor="text1"/>
              </w:rPr>
              <w:t>implementation written in the programming language</w:t>
            </w:r>
            <w:r w:rsidRPr="009466BB">
              <w:rPr>
                <w:rFonts w:ascii="Avenir Roman" w:hAnsi="Avenir Roman"/>
              </w:rPr>
              <w:t> </w:t>
            </w:r>
            <w:hyperlink r:id="rId54" w:tooltip="Java (programming language)" w:history="1">
              <w:r w:rsidRPr="009466BB">
                <w:rPr>
                  <w:rFonts w:ascii="Avenir Roman" w:hAnsi="Avenir Roman"/>
                </w:rPr>
                <w:t>Java</w:t>
              </w:r>
            </w:hyperlink>
            <w:r w:rsidRPr="009466BB">
              <w:rPr>
                <w:rFonts w:ascii="Avenir Roman" w:hAnsi="Avenir Roman" w:cstheme="minorHAnsi"/>
                <w:color w:val="000000" w:themeColor="text1"/>
              </w:rPr>
              <w:t>.</w:t>
            </w:r>
          </w:p>
          <w:p w14:paraId="642D4416" w14:textId="091D5F82" w:rsidR="00321427" w:rsidRPr="009466BB" w:rsidRDefault="003670A6"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In</w:t>
            </w:r>
            <w:r w:rsidR="00321427" w:rsidRPr="009466BB">
              <w:rPr>
                <w:rFonts w:ascii="Avenir Roman" w:hAnsi="Avenir Roman" w:cstheme="minorHAnsi"/>
                <w:color w:val="000000" w:themeColor="text1"/>
              </w:rPr>
              <w:t xml:space="preserve"> our project, this software will be used to setup a program for </w:t>
            </w:r>
            <w:r w:rsidRPr="009466BB">
              <w:rPr>
                <w:rFonts w:ascii="Avenir Roman" w:hAnsi="Avenir Roman" w:cstheme="minorHAnsi"/>
                <w:color w:val="000000" w:themeColor="text1"/>
              </w:rPr>
              <w:t xml:space="preserve">reading the data from the sensors then sending the data to the mobile application either through a Wi-Fi shield or Bluetooth. </w:t>
            </w:r>
          </w:p>
        </w:tc>
      </w:tr>
      <w:tr w:rsidR="004525A1" w:rsidRPr="009466BB" w14:paraId="09C978F8" w14:textId="77777777" w:rsidTr="00C33115">
        <w:trPr>
          <w:cnfStyle w:val="000000010000" w:firstRow="0" w:lastRow="0" w:firstColumn="0" w:lastColumn="0" w:oddVBand="0" w:evenVBand="0" w:oddHBand="0" w:evenHBand="1"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965" w:type="dxa"/>
          </w:tcPr>
          <w:p w14:paraId="3104A42A" w14:textId="683421DD" w:rsidR="004525A1" w:rsidRPr="009466BB" w:rsidRDefault="00774708"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Visual Studio</w:t>
            </w:r>
          </w:p>
        </w:tc>
        <w:tc>
          <w:tcPr>
            <w:tcW w:w="6345" w:type="dxa"/>
            <w:shd w:val="clear" w:color="auto" w:fill="C9D7E9"/>
            <w:vAlign w:val="center"/>
          </w:tcPr>
          <w:p w14:paraId="1A1A9B6E" w14:textId="3E89D366" w:rsidR="004525A1" w:rsidRPr="00137CE1" w:rsidRDefault="00FC5E3B" w:rsidP="00137CE1">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Visual studio code is a lightweight and powerful source code editor that runs on the desktop and is available for Windows, MacOS and Linux. It has a built-in support for JavaScript, TypeScript and </w:t>
            </w:r>
            <w:proofErr w:type="spellStart"/>
            <w:r w:rsidRPr="009466BB">
              <w:rPr>
                <w:rFonts w:ascii="Avenir Roman" w:hAnsi="Avenir Roman" w:cstheme="minorHAnsi"/>
                <w:color w:val="000000" w:themeColor="text1"/>
              </w:rPr>
              <w:t>Node.Js</w:t>
            </w:r>
            <w:proofErr w:type="spellEnd"/>
            <w:r w:rsidRPr="009466BB">
              <w:rPr>
                <w:rFonts w:ascii="Avenir Roman" w:hAnsi="Avenir Roman" w:cstheme="minorHAnsi"/>
                <w:color w:val="000000" w:themeColor="text1"/>
              </w:rPr>
              <w:t>. We have used visual studio code to write and deploy the Firebase cloud functions that has been written in JavaScript.</w:t>
            </w:r>
          </w:p>
        </w:tc>
      </w:tr>
    </w:tbl>
    <w:p w14:paraId="15EF6990" w14:textId="09A5E20E" w:rsidR="00137CE1" w:rsidRPr="009466BB" w:rsidRDefault="00137CE1" w:rsidP="00137CE1">
      <w:pPr>
        <w:pStyle w:val="Caption"/>
        <w:rPr>
          <w:rFonts w:ascii="Avenir Roman" w:hAnsi="Avenir Roman"/>
        </w:rPr>
      </w:pPr>
      <w:bookmarkStart w:id="58" w:name="_Toc515983996"/>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7</w:t>
      </w:r>
      <w:r w:rsidRPr="009466BB">
        <w:rPr>
          <w:rFonts w:ascii="Avenir Roman" w:hAnsi="Avenir Roman"/>
          <w:noProof/>
        </w:rPr>
        <w:fldChar w:fldCharType="end"/>
      </w:r>
      <w:r w:rsidRPr="009466BB">
        <w:rPr>
          <w:rFonts w:ascii="Avenir Roman" w:hAnsi="Avenir Roman"/>
        </w:rPr>
        <w:t>. Software Components</w:t>
      </w:r>
      <w:bookmarkEnd w:id="58"/>
    </w:p>
    <w:p w14:paraId="09A2B764" w14:textId="56920215" w:rsidR="004A4D7E" w:rsidRPr="009466BB" w:rsidRDefault="004A4D7E" w:rsidP="0039366C">
      <w:pPr>
        <w:rPr>
          <w:rFonts w:ascii="Avenir Roman" w:hAnsi="Avenir Roman"/>
        </w:rPr>
      </w:pPr>
    </w:p>
    <w:p w14:paraId="0E49B2EF" w14:textId="2893EBD0" w:rsidR="002358A9" w:rsidRPr="009466BB" w:rsidRDefault="00D11ACD" w:rsidP="00DB1630">
      <w:pPr>
        <w:pStyle w:val="Heading2"/>
        <w:numPr>
          <w:ilvl w:val="1"/>
          <w:numId w:val="6"/>
        </w:numPr>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59" w:name="_Toc516596862"/>
      <w:r w:rsidR="00344146" w:rsidRPr="009466BB">
        <w:rPr>
          <w:rFonts w:ascii="Avenir Roman" w:hAnsi="Avenir Roman"/>
          <w:color w:val="365F91" w:themeColor="accent1" w:themeShade="BF"/>
        </w:rPr>
        <w:t>Hardware design</w:t>
      </w:r>
      <w:bookmarkEnd w:id="59"/>
      <w:r w:rsidR="00344146" w:rsidRPr="009466BB">
        <w:rPr>
          <w:rFonts w:ascii="Avenir Roman" w:hAnsi="Avenir Roman"/>
          <w:color w:val="365F91" w:themeColor="accent1" w:themeShade="BF"/>
        </w:rPr>
        <w:t xml:space="preserve"> </w:t>
      </w:r>
    </w:p>
    <w:p w14:paraId="2E0B25F1" w14:textId="77777777" w:rsidR="00D11ACD" w:rsidRPr="009466BB" w:rsidRDefault="00D11ACD" w:rsidP="0039366C">
      <w:pPr>
        <w:rPr>
          <w:rFonts w:ascii="Avenir Roman" w:hAnsi="Avenir Roman" w:cstheme="minorHAnsi"/>
        </w:rPr>
      </w:pPr>
    </w:p>
    <w:p w14:paraId="04DDAED3" w14:textId="4CE93F5B" w:rsidR="00E053E0" w:rsidRPr="009466BB" w:rsidRDefault="00E053E0" w:rsidP="0039366C">
      <w:pPr>
        <w:rPr>
          <w:rFonts w:ascii="Avenir Roman" w:hAnsi="Avenir Roman"/>
        </w:rPr>
      </w:pPr>
      <w:r w:rsidRPr="009466BB">
        <w:rPr>
          <w:rFonts w:ascii="Avenir Roman" w:hAnsi="Avenir Roman"/>
        </w:rPr>
        <w:t>This section contains all relevant discussions and connection diagram</w:t>
      </w:r>
      <w:r w:rsidR="00D74622" w:rsidRPr="009466BB">
        <w:rPr>
          <w:rFonts w:ascii="Avenir Roman" w:hAnsi="Avenir Roman"/>
        </w:rPr>
        <w:t>s</w:t>
      </w:r>
      <w:r w:rsidRPr="009466BB">
        <w:rPr>
          <w:rFonts w:ascii="Avenir Roman" w:hAnsi="Avenir Roman"/>
        </w:rPr>
        <w:t xml:space="preserve"> related to the hardware design of our system. The hardware components are carefully selected and optimized to provide the best performance for the system. The following subsections briefly cover the hardware components used in the system developed in this project, and the reasons for being used.</w:t>
      </w:r>
    </w:p>
    <w:p w14:paraId="05E7EB70" w14:textId="3A9DAEC5" w:rsidR="00D11ACD" w:rsidRPr="009466BB" w:rsidRDefault="00D11ACD" w:rsidP="00DB1630">
      <w:pPr>
        <w:pStyle w:val="Heading3"/>
        <w:numPr>
          <w:ilvl w:val="2"/>
          <w:numId w:val="6"/>
        </w:numPr>
        <w:rPr>
          <w:rFonts w:ascii="Avenir Roman" w:hAnsi="Avenir Roman"/>
          <w:b/>
          <w:bCs/>
          <w:color w:val="365F91" w:themeColor="accent1" w:themeShade="BF"/>
        </w:rPr>
      </w:pPr>
      <w:bookmarkStart w:id="60" w:name="_Toc516596863"/>
      <w:r w:rsidRPr="009466BB">
        <w:rPr>
          <w:rFonts w:ascii="Avenir Roman" w:hAnsi="Avenir Roman"/>
          <w:b/>
          <w:bCs/>
          <w:color w:val="365F91" w:themeColor="accent1" w:themeShade="BF"/>
        </w:rPr>
        <w:t>Hardware Components</w:t>
      </w:r>
      <w:bookmarkEnd w:id="60"/>
      <w:r w:rsidRPr="009466BB">
        <w:rPr>
          <w:rFonts w:ascii="Avenir Roman" w:hAnsi="Avenir Roman"/>
          <w:b/>
          <w:bCs/>
          <w:color w:val="365F91" w:themeColor="accent1" w:themeShade="BF"/>
        </w:rPr>
        <w:t xml:space="preserve"> </w:t>
      </w:r>
    </w:p>
    <w:p w14:paraId="4E4686F2" w14:textId="77777777" w:rsidR="00D11ACD" w:rsidRPr="009466BB" w:rsidRDefault="00D11ACD" w:rsidP="0039366C">
      <w:pPr>
        <w:rPr>
          <w:rFonts w:ascii="Avenir Roman" w:hAnsi="Avenir Roman"/>
        </w:rPr>
      </w:pPr>
    </w:p>
    <w:p w14:paraId="28BC9BF0" w14:textId="3AC18706" w:rsidR="00E053E0" w:rsidRPr="009466BB" w:rsidRDefault="00D11ACD" w:rsidP="00DB1630">
      <w:pPr>
        <w:pStyle w:val="ListParagraph"/>
        <w:numPr>
          <w:ilvl w:val="0"/>
          <w:numId w:val="9"/>
        </w:numPr>
        <w:rPr>
          <w:rFonts w:ascii="Avenir Roman" w:hAnsi="Avenir Roman"/>
          <w:b/>
          <w:bCs/>
        </w:rPr>
      </w:pPr>
      <w:r w:rsidRPr="009466BB">
        <w:rPr>
          <w:rFonts w:ascii="Avenir Roman" w:hAnsi="Avenir Roman"/>
          <w:b/>
          <w:bCs/>
        </w:rPr>
        <w:t xml:space="preserve">Arduino Uno </w:t>
      </w:r>
    </w:p>
    <w:p w14:paraId="76C90612" w14:textId="56594192" w:rsidR="00E053E0" w:rsidRPr="009466BB" w:rsidRDefault="00E053E0" w:rsidP="0039366C">
      <w:pPr>
        <w:pStyle w:val="ListParagraph"/>
        <w:rPr>
          <w:rFonts w:ascii="Avenir Roman" w:hAnsi="Avenir Roman"/>
        </w:rPr>
      </w:pPr>
      <w:r w:rsidRPr="009466BB">
        <w:rPr>
          <w:rFonts w:ascii="Avenir Roman" w:hAnsi="Avenir Roman"/>
        </w:rPr>
        <w:t xml:space="preserve">The main reason of choosing Arduino microcontroller since our sensors board </w:t>
      </w:r>
      <w:proofErr w:type="spellStart"/>
      <w:r w:rsidRPr="009466BB">
        <w:rPr>
          <w:rFonts w:ascii="Avenir Roman" w:hAnsi="Avenir Roman"/>
        </w:rPr>
        <w:t>MySignals</w:t>
      </w:r>
      <w:proofErr w:type="spellEnd"/>
      <w:r w:rsidRPr="009466BB">
        <w:rPr>
          <w:rFonts w:ascii="Avenir Roman" w:hAnsi="Avenir Roman"/>
        </w:rPr>
        <w:t xml:space="preserve"> is compatible only with Arduino Uno. </w:t>
      </w:r>
    </w:p>
    <w:p w14:paraId="39356A63" w14:textId="77777777" w:rsidR="00E053E0" w:rsidRPr="009466BB" w:rsidRDefault="00E053E0" w:rsidP="0039366C">
      <w:pPr>
        <w:pStyle w:val="ListParagraph"/>
        <w:rPr>
          <w:rFonts w:ascii="Avenir Roman" w:hAnsi="Avenir Roman"/>
          <w:b/>
          <w:bCs/>
        </w:rPr>
      </w:pPr>
    </w:p>
    <w:p w14:paraId="7CE159DD" w14:textId="43C347B4" w:rsidR="00E053E0" w:rsidRPr="009466BB" w:rsidRDefault="00D11ACD" w:rsidP="00DB1630">
      <w:pPr>
        <w:pStyle w:val="ListParagraph"/>
        <w:numPr>
          <w:ilvl w:val="0"/>
          <w:numId w:val="9"/>
        </w:numPr>
        <w:rPr>
          <w:rFonts w:ascii="Avenir Roman" w:hAnsi="Avenir Roman"/>
          <w:b/>
          <w:bCs/>
        </w:rPr>
      </w:pPr>
      <w:proofErr w:type="spellStart"/>
      <w:r w:rsidRPr="009466BB">
        <w:rPr>
          <w:rFonts w:ascii="Avenir Roman" w:hAnsi="Avenir Roman"/>
          <w:b/>
          <w:bCs/>
        </w:rPr>
        <w:t>NodeMCU</w:t>
      </w:r>
      <w:proofErr w:type="spellEnd"/>
      <w:r w:rsidRPr="009466BB">
        <w:rPr>
          <w:rFonts w:ascii="Avenir Roman" w:hAnsi="Avenir Roman"/>
          <w:b/>
          <w:bCs/>
        </w:rPr>
        <w:t xml:space="preserve"> ESP8266</w:t>
      </w:r>
    </w:p>
    <w:p w14:paraId="314EB422" w14:textId="2D9E81EF" w:rsidR="00E053E0" w:rsidRPr="009466BB" w:rsidRDefault="00E053E0" w:rsidP="0039366C">
      <w:pPr>
        <w:pStyle w:val="ListParagraph"/>
        <w:rPr>
          <w:rFonts w:ascii="Avenir Roman" w:hAnsi="Avenir Roman"/>
        </w:rPr>
      </w:pPr>
      <w:r w:rsidRPr="009466BB">
        <w:rPr>
          <w:rFonts w:ascii="Avenir Roman" w:hAnsi="Avenir Roman"/>
        </w:rPr>
        <w:t>The goal of choosing this board is to deliver the sensed patient data to the firebase database. To program this board, the ESP8266WiFi.h library is needed, which cannot be used with another board like, Arduino Uno.</w:t>
      </w:r>
    </w:p>
    <w:p w14:paraId="34EB8C29" w14:textId="77777777" w:rsidR="00E053E0" w:rsidRPr="009466BB" w:rsidRDefault="00E053E0" w:rsidP="0039366C">
      <w:pPr>
        <w:pStyle w:val="ListParagraph"/>
        <w:rPr>
          <w:rFonts w:ascii="Avenir Roman" w:hAnsi="Avenir Roman"/>
          <w:b/>
          <w:bCs/>
        </w:rPr>
      </w:pPr>
    </w:p>
    <w:p w14:paraId="2B54AB8E" w14:textId="77777777" w:rsidR="00E053E0" w:rsidRPr="009466BB" w:rsidRDefault="00D11ACD" w:rsidP="00DB1630">
      <w:pPr>
        <w:pStyle w:val="ListParagraph"/>
        <w:numPr>
          <w:ilvl w:val="0"/>
          <w:numId w:val="9"/>
        </w:numPr>
        <w:rPr>
          <w:rFonts w:ascii="Avenir Roman" w:hAnsi="Avenir Roman"/>
          <w:b/>
          <w:bCs/>
        </w:rPr>
      </w:pPr>
      <w:r w:rsidRPr="009466BB">
        <w:rPr>
          <w:rFonts w:ascii="Avenir Roman" w:hAnsi="Avenir Roman"/>
          <w:b/>
          <w:bCs/>
        </w:rPr>
        <w:t xml:space="preserve">Android Devices </w:t>
      </w:r>
    </w:p>
    <w:p w14:paraId="4C6A2838" w14:textId="7138CE71" w:rsidR="00E053E0" w:rsidRPr="009466BB" w:rsidRDefault="00E053E0" w:rsidP="0039366C">
      <w:pPr>
        <w:pStyle w:val="ListParagraph"/>
        <w:rPr>
          <w:rFonts w:ascii="Avenir Roman" w:hAnsi="Avenir Roman"/>
          <w:b/>
          <w:bCs/>
        </w:rPr>
      </w:pPr>
      <w:r w:rsidRPr="009466BB">
        <w:rPr>
          <w:rFonts w:ascii="Avenir Roman" w:hAnsi="Avenir Roman"/>
        </w:rPr>
        <w:t xml:space="preserve">The system mobile application was built using Android studio that runs on Android device. The main reason behind choosing this device is that it’s platform for application development is free and open source. </w:t>
      </w:r>
    </w:p>
    <w:p w14:paraId="4FF580F8" w14:textId="1E622A30" w:rsidR="00D11ACD" w:rsidRPr="009466BB" w:rsidRDefault="00D11ACD" w:rsidP="0039366C">
      <w:pPr>
        <w:ind w:left="806"/>
        <w:rPr>
          <w:rFonts w:ascii="Avenir Roman" w:hAnsi="Avenir Roman"/>
        </w:rPr>
      </w:pPr>
    </w:p>
    <w:p w14:paraId="36F9245E" w14:textId="158486AA" w:rsidR="00D11ACD" w:rsidRPr="009466BB" w:rsidRDefault="00D11ACD" w:rsidP="0039366C">
      <w:pPr>
        <w:ind w:left="806"/>
        <w:rPr>
          <w:rFonts w:ascii="Avenir Roman" w:hAnsi="Avenir Roman"/>
        </w:rPr>
      </w:pPr>
    </w:p>
    <w:p w14:paraId="08CB7794" w14:textId="368C520B" w:rsidR="00D11ACD" w:rsidRPr="009466BB" w:rsidRDefault="00D11ACD" w:rsidP="000F3427">
      <w:pPr>
        <w:rPr>
          <w:rFonts w:ascii="Avenir Roman" w:hAnsi="Avenir Roman"/>
        </w:rPr>
      </w:pPr>
    </w:p>
    <w:p w14:paraId="71686392" w14:textId="4348D184" w:rsidR="00E053E0" w:rsidRPr="009466BB" w:rsidRDefault="003B044C" w:rsidP="00DB1630">
      <w:pPr>
        <w:pStyle w:val="Heading3"/>
        <w:numPr>
          <w:ilvl w:val="2"/>
          <w:numId w:val="6"/>
        </w:numPr>
        <w:rPr>
          <w:rFonts w:ascii="Avenir Roman" w:hAnsi="Avenir Roman"/>
          <w:b/>
          <w:bCs/>
          <w:color w:val="365F91" w:themeColor="accent1" w:themeShade="BF"/>
        </w:rPr>
      </w:pPr>
      <w:bookmarkStart w:id="61" w:name="_Toc516596864"/>
      <w:r w:rsidRPr="009466BB">
        <w:rPr>
          <w:rFonts w:ascii="Avenir Roman" w:hAnsi="Avenir Roman"/>
          <w:b/>
          <w:bCs/>
          <w:color w:val="365F91" w:themeColor="accent1" w:themeShade="BF"/>
        </w:rPr>
        <w:t>Circuit Diagram</w:t>
      </w:r>
      <w:bookmarkEnd w:id="61"/>
      <w:r w:rsidR="0078582A" w:rsidRPr="009466BB">
        <w:rPr>
          <w:rFonts w:ascii="Avenir Roman" w:hAnsi="Avenir Roman"/>
          <w:b/>
          <w:bCs/>
          <w:color w:val="365F91" w:themeColor="accent1" w:themeShade="BF"/>
        </w:rPr>
        <w:t xml:space="preserve"> </w:t>
      </w:r>
    </w:p>
    <w:p w14:paraId="3132461E" w14:textId="77777777" w:rsidR="00E053E0" w:rsidRPr="009466BB" w:rsidRDefault="00E053E0" w:rsidP="0039366C">
      <w:pPr>
        <w:rPr>
          <w:rFonts w:ascii="Avenir Roman" w:hAnsi="Avenir Roman"/>
        </w:rPr>
      </w:pPr>
    </w:p>
    <w:p w14:paraId="4570BA6D" w14:textId="73D109E6" w:rsidR="00E053E0" w:rsidRPr="009466BB" w:rsidRDefault="00E053E0" w:rsidP="0039366C">
      <w:pPr>
        <w:pStyle w:val="ListParagraph"/>
        <w:spacing w:after="0"/>
        <w:ind w:left="360"/>
        <w:rPr>
          <w:rFonts w:ascii="Avenir Roman" w:hAnsi="Avenir Roman"/>
        </w:rPr>
      </w:pPr>
      <w:r w:rsidRPr="009466BB">
        <w:rPr>
          <w:rFonts w:ascii="Avenir Roman" w:hAnsi="Avenir Roman"/>
        </w:rPr>
        <w:t xml:space="preserve">This subsection shows how the hardware components </w:t>
      </w:r>
      <w:r w:rsidR="00B41F65" w:rsidRPr="009466BB">
        <w:rPr>
          <w:rFonts w:ascii="Avenir Roman" w:hAnsi="Avenir Roman"/>
        </w:rPr>
        <w:t>have</w:t>
      </w:r>
      <w:r w:rsidRPr="009466BB">
        <w:rPr>
          <w:rFonts w:ascii="Avenir Roman" w:hAnsi="Avenir Roman"/>
        </w:rPr>
        <w:t xml:space="preserve"> been connected. </w:t>
      </w:r>
      <w:r w:rsidR="006A62EF" w:rsidRPr="009466BB">
        <w:rPr>
          <w:rFonts w:ascii="Avenir Roman" w:hAnsi="Avenir Roman"/>
        </w:rPr>
        <w:t>The f</w:t>
      </w:r>
      <w:r w:rsidRPr="009466BB">
        <w:rPr>
          <w:rFonts w:ascii="Avenir Roman" w:hAnsi="Avenir Roman"/>
        </w:rPr>
        <w:t xml:space="preserve">igure </w:t>
      </w:r>
      <w:r w:rsidR="0059088B" w:rsidRPr="009466BB">
        <w:rPr>
          <w:rFonts w:ascii="Avenir Roman" w:hAnsi="Avenir Roman"/>
        </w:rPr>
        <w:t>17</w:t>
      </w:r>
      <w:r w:rsidRPr="009466BB">
        <w:rPr>
          <w:rFonts w:ascii="Avenir Roman" w:hAnsi="Avenir Roman"/>
        </w:rPr>
        <w:t xml:space="preserve"> shows the wiring diagram of the system.</w:t>
      </w:r>
    </w:p>
    <w:p w14:paraId="75EF3DD4" w14:textId="25529BFE" w:rsidR="00D11ACD" w:rsidRPr="009466BB" w:rsidRDefault="003F316F" w:rsidP="0039366C">
      <w:pPr>
        <w:rPr>
          <w:rFonts w:ascii="Avenir Roman" w:hAnsi="Avenir Roman"/>
        </w:rPr>
      </w:pPr>
      <w:r w:rsidRPr="009466BB">
        <w:rPr>
          <w:rFonts w:ascii="Avenir Roman" w:hAnsi="Avenir Roman"/>
          <w:noProof/>
        </w:rPr>
        <mc:AlternateContent>
          <mc:Choice Requires="wps">
            <w:drawing>
              <wp:anchor distT="0" distB="0" distL="114300" distR="114300" simplePos="0" relativeHeight="251713536" behindDoc="0" locked="0" layoutInCell="1" allowOverlap="1" wp14:anchorId="6D37275A" wp14:editId="37E681C2">
                <wp:simplePos x="0" y="0"/>
                <wp:positionH relativeFrom="column">
                  <wp:posOffset>292100</wp:posOffset>
                </wp:positionH>
                <wp:positionV relativeFrom="paragraph">
                  <wp:posOffset>6151880</wp:posOffset>
                </wp:positionV>
                <wp:extent cx="5095875" cy="2667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095875" cy="266700"/>
                        </a:xfrm>
                        <a:prstGeom prst="rect">
                          <a:avLst/>
                        </a:prstGeom>
                        <a:solidFill>
                          <a:prstClr val="white"/>
                        </a:solidFill>
                        <a:ln>
                          <a:noFill/>
                        </a:ln>
                      </wps:spPr>
                      <wps:txbx>
                        <w:txbxContent>
                          <w:p w14:paraId="53AD7D4E" w14:textId="3CE86203" w:rsidR="005F672A" w:rsidRPr="0001540C" w:rsidRDefault="005F672A" w:rsidP="003F316F">
                            <w:pPr>
                              <w:pStyle w:val="Caption"/>
                              <w:jc w:val="center"/>
                              <w:rPr>
                                <w:rFonts w:ascii="Avenir Roman" w:eastAsiaTheme="majorEastAsia" w:hAnsi="Avenir Roman" w:cstheme="majorBidi"/>
                                <w:b/>
                                <w:bCs/>
                                <w:noProof/>
                                <w:color w:val="365F91" w:themeColor="accent1" w:themeShade="BF"/>
                                <w:sz w:val="26"/>
                                <w:szCs w:val="26"/>
                              </w:rPr>
                            </w:pPr>
                            <w:bookmarkStart w:id="62" w:name="_Toc515983758"/>
                            <w:r>
                              <w:t xml:space="preserve">Figure </w:t>
                            </w:r>
                            <w:fldSimple w:instr=" SEQ Figure \* ARABIC ">
                              <w:r>
                                <w:rPr>
                                  <w:noProof/>
                                </w:rPr>
                                <w:t>17</w:t>
                              </w:r>
                            </w:fldSimple>
                            <w:r>
                              <w:t xml:space="preserve"> : </w:t>
                            </w:r>
                            <w:r w:rsidRPr="004E3DE6">
                              <w:t>System Circuit Diagram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7275A" id="Text Box 63" o:spid="_x0000_s1039" type="#_x0000_t202" style="position:absolute;margin-left:23pt;margin-top:484.4pt;width:401.25pt;height:21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" stroked="f">
                <v:textbox style="mso-fit-shape-to-text:t" inset="0,0,0,0">
                  <w:txbxContent>
                    <w:p w14:paraId="53AD7D4E" w14:textId="3CE86203" w:rsidR="005F672A" w:rsidRPr="0001540C" w:rsidRDefault="005F672A" w:rsidP="003F316F">
                      <w:pPr>
                        <w:pStyle w:val="Caption"/>
                        <w:jc w:val="center"/>
                        <w:rPr>
                          <w:rFonts w:ascii="Avenir Roman" w:eastAsiaTheme="majorEastAsia" w:hAnsi="Avenir Roman" w:cstheme="majorBidi"/>
                          <w:b/>
                          <w:bCs/>
                          <w:noProof/>
                          <w:color w:val="365F91" w:themeColor="accent1" w:themeShade="BF"/>
                          <w:sz w:val="26"/>
                          <w:szCs w:val="26"/>
                        </w:rPr>
                      </w:pPr>
                      <w:bookmarkStart w:id="63" w:name="_Toc515983758"/>
                      <w:r>
                        <w:t xml:space="preserve">Figure </w:t>
                      </w:r>
                      <w:fldSimple w:instr=" SEQ Figure \* ARABIC ">
                        <w:r>
                          <w:rPr>
                            <w:noProof/>
                          </w:rPr>
                          <w:t>17</w:t>
                        </w:r>
                      </w:fldSimple>
                      <w:r>
                        <w:t xml:space="preserve"> : </w:t>
                      </w:r>
                      <w:r w:rsidRPr="004E3DE6">
                        <w:t>System Circuit Diagram</w:t>
                      </w:r>
                      <w:bookmarkEnd w:id="63"/>
                    </w:p>
                  </w:txbxContent>
                </v:textbox>
                <w10:wrap type="square"/>
              </v:shape>
            </w:pict>
          </mc:Fallback>
        </mc:AlternateContent>
      </w:r>
      <w:r w:rsidR="003E340B" w:rsidRPr="009466BB">
        <w:rPr>
          <w:rFonts w:ascii="Avenir Roman" w:eastAsiaTheme="majorEastAsia" w:hAnsi="Avenir Roman" w:cstheme="majorBidi"/>
          <w:b/>
          <w:bCs/>
          <w:noProof/>
          <w:color w:val="365F91" w:themeColor="accent1" w:themeShade="BF"/>
          <w:sz w:val="26"/>
          <w:szCs w:val="26"/>
        </w:rPr>
        <w:drawing>
          <wp:anchor distT="0" distB="0" distL="114300" distR="114300" simplePos="0" relativeHeight="251671552" behindDoc="0" locked="0" layoutInCell="1" allowOverlap="1" wp14:anchorId="666C19FE" wp14:editId="05429AAC">
            <wp:simplePos x="0" y="0"/>
            <wp:positionH relativeFrom="margin">
              <wp:posOffset>292608</wp:posOffset>
            </wp:positionH>
            <wp:positionV relativeFrom="paragraph">
              <wp:posOffset>376809</wp:posOffset>
            </wp:positionV>
            <wp:extent cx="5095875" cy="5718175"/>
            <wp:effectExtent l="114300" t="101600" r="123825" b="136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2048" t="21122" r="22925" b="9002"/>
                    <a:stretch/>
                  </pic:blipFill>
                  <pic:spPr bwMode="auto">
                    <a:xfrm>
                      <a:off x="0" y="0"/>
                      <a:ext cx="5095875" cy="571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9AE71E" w14:textId="77777777" w:rsidR="00593D0F" w:rsidRPr="009466BB" w:rsidRDefault="00593D0F" w:rsidP="003D7449">
      <w:pPr>
        <w:pStyle w:val="Caption"/>
        <w:spacing w:line="276" w:lineRule="auto"/>
        <w:jc w:val="center"/>
        <w:rPr>
          <w:rFonts w:ascii="Avenir Roman" w:hAnsi="Avenir Roman"/>
          <w:sz w:val="20"/>
          <w:szCs w:val="21"/>
        </w:rPr>
      </w:pPr>
      <w:bookmarkStart w:id="64" w:name="_Toc483202967"/>
    </w:p>
    <w:p w14:paraId="5B739B30" w14:textId="77777777" w:rsidR="00593D0F" w:rsidRPr="009466BB" w:rsidRDefault="00593D0F" w:rsidP="003D7449">
      <w:pPr>
        <w:pStyle w:val="Caption"/>
        <w:spacing w:line="276" w:lineRule="auto"/>
        <w:jc w:val="center"/>
        <w:rPr>
          <w:rFonts w:ascii="Avenir Roman" w:hAnsi="Avenir Roman"/>
          <w:sz w:val="20"/>
          <w:szCs w:val="21"/>
        </w:rPr>
      </w:pPr>
    </w:p>
    <w:p w14:paraId="4ACD88E8" w14:textId="77777777" w:rsidR="00593D0F" w:rsidRPr="009466BB" w:rsidRDefault="00593D0F" w:rsidP="003D7449">
      <w:pPr>
        <w:pStyle w:val="Caption"/>
        <w:spacing w:line="276" w:lineRule="auto"/>
        <w:jc w:val="center"/>
        <w:rPr>
          <w:rFonts w:ascii="Avenir Roman" w:hAnsi="Avenir Roman"/>
          <w:sz w:val="20"/>
          <w:szCs w:val="21"/>
        </w:rPr>
      </w:pPr>
    </w:p>
    <w:p w14:paraId="76295A59" w14:textId="77777777" w:rsidR="00593D0F" w:rsidRPr="009466BB" w:rsidRDefault="00593D0F" w:rsidP="003D7449">
      <w:pPr>
        <w:pStyle w:val="Caption"/>
        <w:spacing w:line="276" w:lineRule="auto"/>
        <w:jc w:val="center"/>
        <w:rPr>
          <w:rFonts w:ascii="Avenir Roman" w:hAnsi="Avenir Roman"/>
          <w:sz w:val="20"/>
          <w:szCs w:val="21"/>
        </w:rPr>
      </w:pPr>
    </w:p>
    <w:p w14:paraId="78F3C024" w14:textId="77777777" w:rsidR="00593D0F" w:rsidRPr="009466BB" w:rsidRDefault="00593D0F" w:rsidP="003D7449">
      <w:pPr>
        <w:pStyle w:val="Caption"/>
        <w:spacing w:line="276" w:lineRule="auto"/>
        <w:jc w:val="center"/>
        <w:rPr>
          <w:rFonts w:ascii="Avenir Roman" w:hAnsi="Avenir Roman"/>
          <w:sz w:val="20"/>
          <w:szCs w:val="21"/>
        </w:rPr>
      </w:pPr>
    </w:p>
    <w:p w14:paraId="55489F4A" w14:textId="77777777" w:rsidR="00593D0F" w:rsidRPr="009466BB" w:rsidRDefault="00593D0F" w:rsidP="003D7449">
      <w:pPr>
        <w:pStyle w:val="Caption"/>
        <w:spacing w:line="276" w:lineRule="auto"/>
        <w:jc w:val="center"/>
        <w:rPr>
          <w:rFonts w:ascii="Avenir Roman" w:hAnsi="Avenir Roman"/>
          <w:sz w:val="20"/>
          <w:szCs w:val="21"/>
        </w:rPr>
      </w:pPr>
    </w:p>
    <w:p w14:paraId="14FF241B" w14:textId="77777777" w:rsidR="00593D0F" w:rsidRPr="009466BB" w:rsidRDefault="00593D0F" w:rsidP="003D7449">
      <w:pPr>
        <w:pStyle w:val="Caption"/>
        <w:spacing w:line="276" w:lineRule="auto"/>
        <w:jc w:val="center"/>
        <w:rPr>
          <w:rFonts w:ascii="Avenir Roman" w:hAnsi="Avenir Roman"/>
          <w:sz w:val="20"/>
          <w:szCs w:val="21"/>
        </w:rPr>
      </w:pPr>
    </w:p>
    <w:p w14:paraId="6B059A01" w14:textId="77777777" w:rsidR="00593D0F" w:rsidRPr="009466BB" w:rsidRDefault="00593D0F" w:rsidP="003D7449">
      <w:pPr>
        <w:pStyle w:val="Caption"/>
        <w:spacing w:line="276" w:lineRule="auto"/>
        <w:jc w:val="center"/>
        <w:rPr>
          <w:rFonts w:ascii="Avenir Roman" w:hAnsi="Avenir Roman"/>
          <w:sz w:val="20"/>
          <w:szCs w:val="21"/>
        </w:rPr>
      </w:pPr>
    </w:p>
    <w:p w14:paraId="07E7961F" w14:textId="77777777" w:rsidR="00593D0F" w:rsidRPr="009466BB" w:rsidRDefault="00593D0F" w:rsidP="003D7449">
      <w:pPr>
        <w:pStyle w:val="Caption"/>
        <w:spacing w:line="276" w:lineRule="auto"/>
        <w:jc w:val="center"/>
        <w:rPr>
          <w:rFonts w:ascii="Avenir Roman" w:hAnsi="Avenir Roman"/>
          <w:sz w:val="20"/>
          <w:szCs w:val="21"/>
        </w:rPr>
      </w:pPr>
    </w:p>
    <w:p w14:paraId="716442B8" w14:textId="77777777" w:rsidR="00593D0F" w:rsidRPr="009466BB" w:rsidRDefault="00593D0F" w:rsidP="003D7449">
      <w:pPr>
        <w:pStyle w:val="Caption"/>
        <w:spacing w:line="276" w:lineRule="auto"/>
        <w:jc w:val="center"/>
        <w:rPr>
          <w:rFonts w:ascii="Avenir Roman" w:hAnsi="Avenir Roman"/>
          <w:sz w:val="20"/>
          <w:szCs w:val="21"/>
        </w:rPr>
      </w:pPr>
    </w:p>
    <w:p w14:paraId="7A030E12" w14:textId="77777777" w:rsidR="00593D0F" w:rsidRPr="009466BB" w:rsidRDefault="00593D0F" w:rsidP="003D7449">
      <w:pPr>
        <w:pStyle w:val="Caption"/>
        <w:spacing w:line="276" w:lineRule="auto"/>
        <w:jc w:val="center"/>
        <w:rPr>
          <w:rFonts w:ascii="Avenir Roman" w:hAnsi="Avenir Roman"/>
          <w:sz w:val="20"/>
          <w:szCs w:val="21"/>
        </w:rPr>
      </w:pPr>
    </w:p>
    <w:p w14:paraId="312F8A0E" w14:textId="77777777" w:rsidR="00593D0F" w:rsidRPr="009466BB" w:rsidRDefault="00593D0F" w:rsidP="003D7449">
      <w:pPr>
        <w:pStyle w:val="Caption"/>
        <w:spacing w:line="276" w:lineRule="auto"/>
        <w:jc w:val="center"/>
        <w:rPr>
          <w:rFonts w:ascii="Avenir Roman" w:hAnsi="Avenir Roman"/>
          <w:sz w:val="20"/>
          <w:szCs w:val="21"/>
        </w:rPr>
      </w:pPr>
    </w:p>
    <w:p w14:paraId="4B577822" w14:textId="77777777" w:rsidR="00593D0F" w:rsidRPr="009466BB" w:rsidRDefault="00593D0F" w:rsidP="003D7449">
      <w:pPr>
        <w:pStyle w:val="Caption"/>
        <w:spacing w:line="276" w:lineRule="auto"/>
        <w:jc w:val="center"/>
        <w:rPr>
          <w:rFonts w:ascii="Avenir Roman" w:hAnsi="Avenir Roman"/>
          <w:sz w:val="20"/>
          <w:szCs w:val="21"/>
        </w:rPr>
      </w:pPr>
    </w:p>
    <w:p w14:paraId="1A2F434E" w14:textId="77777777" w:rsidR="00593D0F" w:rsidRPr="009466BB" w:rsidRDefault="00593D0F" w:rsidP="003D7449">
      <w:pPr>
        <w:pStyle w:val="Caption"/>
        <w:spacing w:line="276" w:lineRule="auto"/>
        <w:jc w:val="center"/>
        <w:rPr>
          <w:rFonts w:ascii="Avenir Roman" w:hAnsi="Avenir Roman"/>
          <w:sz w:val="20"/>
          <w:szCs w:val="21"/>
        </w:rPr>
      </w:pPr>
    </w:p>
    <w:p w14:paraId="75DFB242" w14:textId="77777777" w:rsidR="00593D0F" w:rsidRPr="009466BB" w:rsidRDefault="00593D0F" w:rsidP="003D7449">
      <w:pPr>
        <w:pStyle w:val="Caption"/>
        <w:spacing w:line="276" w:lineRule="auto"/>
        <w:jc w:val="center"/>
        <w:rPr>
          <w:rFonts w:ascii="Avenir Roman" w:hAnsi="Avenir Roman"/>
          <w:sz w:val="20"/>
          <w:szCs w:val="21"/>
        </w:rPr>
      </w:pPr>
    </w:p>
    <w:p w14:paraId="3D96D468" w14:textId="77777777" w:rsidR="00593D0F" w:rsidRPr="009466BB" w:rsidRDefault="00593D0F" w:rsidP="003D7449">
      <w:pPr>
        <w:pStyle w:val="Caption"/>
        <w:spacing w:line="276" w:lineRule="auto"/>
        <w:jc w:val="center"/>
        <w:rPr>
          <w:rFonts w:ascii="Avenir Roman" w:hAnsi="Avenir Roman"/>
          <w:sz w:val="20"/>
          <w:szCs w:val="21"/>
        </w:rPr>
      </w:pPr>
    </w:p>
    <w:p w14:paraId="073E8E9E" w14:textId="77777777" w:rsidR="00593D0F" w:rsidRPr="009466BB" w:rsidRDefault="00593D0F" w:rsidP="003D7449">
      <w:pPr>
        <w:pStyle w:val="Caption"/>
        <w:spacing w:line="276" w:lineRule="auto"/>
        <w:jc w:val="center"/>
        <w:rPr>
          <w:rFonts w:ascii="Avenir Roman" w:hAnsi="Avenir Roman"/>
          <w:sz w:val="20"/>
          <w:szCs w:val="21"/>
        </w:rPr>
      </w:pPr>
    </w:p>
    <w:p w14:paraId="587691F4" w14:textId="77777777" w:rsidR="00593D0F" w:rsidRPr="009466BB" w:rsidRDefault="00593D0F" w:rsidP="003D7449">
      <w:pPr>
        <w:pStyle w:val="Caption"/>
        <w:spacing w:line="276" w:lineRule="auto"/>
        <w:jc w:val="center"/>
        <w:rPr>
          <w:rFonts w:ascii="Avenir Roman" w:hAnsi="Avenir Roman"/>
          <w:sz w:val="20"/>
          <w:szCs w:val="21"/>
        </w:rPr>
      </w:pPr>
    </w:p>
    <w:p w14:paraId="61665FB6" w14:textId="77777777" w:rsidR="00593D0F" w:rsidRPr="009466BB" w:rsidRDefault="00593D0F" w:rsidP="003D7449">
      <w:pPr>
        <w:pStyle w:val="Caption"/>
        <w:spacing w:line="276" w:lineRule="auto"/>
        <w:jc w:val="center"/>
        <w:rPr>
          <w:rFonts w:ascii="Avenir Roman" w:hAnsi="Avenir Roman"/>
          <w:sz w:val="20"/>
          <w:szCs w:val="21"/>
        </w:rPr>
      </w:pPr>
    </w:p>
    <w:p w14:paraId="4F799037" w14:textId="77777777" w:rsidR="00593D0F" w:rsidRPr="009466BB" w:rsidRDefault="00593D0F" w:rsidP="003D7449">
      <w:pPr>
        <w:pStyle w:val="Caption"/>
        <w:spacing w:line="276" w:lineRule="auto"/>
        <w:jc w:val="center"/>
        <w:rPr>
          <w:rFonts w:ascii="Avenir Roman" w:hAnsi="Avenir Roman"/>
          <w:sz w:val="20"/>
          <w:szCs w:val="21"/>
        </w:rPr>
      </w:pPr>
    </w:p>
    <w:bookmarkEnd w:id="64"/>
    <w:p w14:paraId="57AB2A48" w14:textId="0CAD6384" w:rsidR="003E340B" w:rsidRPr="009466BB" w:rsidRDefault="003E340B" w:rsidP="0039366C">
      <w:pPr>
        <w:rPr>
          <w:rFonts w:ascii="Avenir Roman" w:eastAsia="Times New Roman" w:hAnsi="Avenir Roman" w:cs="Times New Roman"/>
          <w:color w:val="000000"/>
          <w:sz w:val="24"/>
          <w:szCs w:val="24"/>
        </w:rPr>
      </w:pPr>
    </w:p>
    <w:p w14:paraId="16B8B5FF" w14:textId="47425B08" w:rsidR="00D11ACD" w:rsidRPr="009466BB" w:rsidRDefault="00D11ACD" w:rsidP="0039366C">
      <w:pPr>
        <w:rPr>
          <w:rFonts w:ascii="Avenir Roman" w:hAnsi="Avenir Roman"/>
        </w:rPr>
      </w:pPr>
      <w:r w:rsidRPr="009466BB">
        <w:rPr>
          <w:rFonts w:ascii="Avenir Roman" w:eastAsia="Times New Roman" w:hAnsi="Avenir Roman" w:cs="Times New Roman"/>
          <w:color w:val="000000"/>
        </w:rPr>
        <w:t xml:space="preserve">The </w:t>
      </w:r>
      <w:r w:rsidR="00E053E0" w:rsidRPr="009466BB">
        <w:rPr>
          <w:rFonts w:ascii="Avenir Roman" w:eastAsia="Times New Roman" w:hAnsi="Avenir Roman" w:cs="Times New Roman"/>
          <w:color w:val="000000"/>
        </w:rPr>
        <w:t>Body temperature, SPO2, and Blood pressure sensors</w:t>
      </w:r>
      <w:r w:rsidRPr="009466BB">
        <w:rPr>
          <w:rFonts w:ascii="Avenir Roman" w:eastAsia="Times New Roman" w:hAnsi="Avenir Roman" w:cs="Times New Roman"/>
          <w:color w:val="000000"/>
        </w:rPr>
        <w:t xml:space="preserve"> are connected to its specific jack connector in </w:t>
      </w:r>
      <w:proofErr w:type="spellStart"/>
      <w:r w:rsidRPr="009466BB">
        <w:rPr>
          <w:rFonts w:ascii="Avenir Roman" w:eastAsia="Times New Roman" w:hAnsi="Avenir Roman" w:cs="Times New Roman"/>
          <w:color w:val="000000"/>
        </w:rPr>
        <w:t>MySignals</w:t>
      </w:r>
      <w:proofErr w:type="spellEnd"/>
      <w:r w:rsidRPr="009466BB">
        <w:rPr>
          <w:rFonts w:ascii="Avenir Roman" w:eastAsia="Times New Roman" w:hAnsi="Avenir Roman" w:cs="Times New Roman"/>
          <w:color w:val="000000"/>
        </w:rPr>
        <w:t xml:space="preserve"> board. The </w:t>
      </w:r>
      <w:proofErr w:type="spellStart"/>
      <w:r w:rsidRPr="009466BB">
        <w:rPr>
          <w:rFonts w:ascii="Avenir Roman" w:eastAsia="Times New Roman" w:hAnsi="Avenir Roman" w:cs="Times New Roman"/>
          <w:color w:val="000000"/>
        </w:rPr>
        <w:t>MySignals</w:t>
      </w:r>
      <w:proofErr w:type="spellEnd"/>
      <w:r w:rsidRPr="009466BB">
        <w:rPr>
          <w:rFonts w:ascii="Avenir Roman" w:eastAsia="Times New Roman" w:hAnsi="Avenir Roman" w:cs="Times New Roman"/>
          <w:color w:val="000000"/>
        </w:rPr>
        <w:t xml:space="preserve"> board is placed over Arduino Uno. The Arduino Uno is connected serially with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so pin 2 and pin3 in Arduino UNO are connected to TX and RX of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respectively. Also, the LCD display and the keypad are connected to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Pin SDA and pin SCL of the LCD display are connected to pin D2 and pin D1 of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respectively. While, pin 1 to pin 7 of the </w:t>
      </w:r>
      <w:proofErr w:type="gramStart"/>
      <w:r w:rsidRPr="009466BB">
        <w:rPr>
          <w:rFonts w:ascii="Avenir Roman" w:eastAsia="Times New Roman" w:hAnsi="Avenir Roman" w:cs="Times New Roman"/>
          <w:color w:val="000000"/>
        </w:rPr>
        <w:t>keypad</w:t>
      </w:r>
      <w:proofErr w:type="gramEnd"/>
      <w:r w:rsidRPr="009466BB">
        <w:rPr>
          <w:rFonts w:ascii="Avenir Roman" w:eastAsia="Times New Roman" w:hAnsi="Avenir Roman" w:cs="Times New Roman"/>
          <w:color w:val="000000"/>
        </w:rPr>
        <w:t xml:space="preserve"> are connected to D3, D0, D8, D4-D8 of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respectively. In addition,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and LCD display they get input voltage (Vin) from pin 5V of the Arduino Uno. the Arduino Uno are powered with 12V either from battery or Arduino power supply adapter.  </w:t>
      </w:r>
    </w:p>
    <w:p w14:paraId="6CAB8BFA" w14:textId="3EDA80D7" w:rsidR="001A7547" w:rsidRPr="009466BB" w:rsidRDefault="003B044C" w:rsidP="00DB1630">
      <w:pPr>
        <w:pStyle w:val="Heading3"/>
        <w:numPr>
          <w:ilvl w:val="2"/>
          <w:numId w:val="6"/>
        </w:numPr>
        <w:rPr>
          <w:rFonts w:ascii="Avenir Roman" w:hAnsi="Avenir Roman"/>
          <w:b/>
          <w:bCs/>
          <w:color w:val="365F91" w:themeColor="accent1" w:themeShade="BF"/>
        </w:rPr>
      </w:pPr>
      <w:bookmarkStart w:id="65" w:name="_Toc516596865"/>
      <w:r w:rsidRPr="009466BB">
        <w:rPr>
          <w:rFonts w:ascii="Avenir Roman" w:hAnsi="Avenir Roman"/>
          <w:b/>
          <w:bCs/>
          <w:color w:val="365F91" w:themeColor="accent1" w:themeShade="BF"/>
        </w:rPr>
        <w:t>Hardware Cost</w:t>
      </w:r>
      <w:bookmarkEnd w:id="65"/>
      <w:r w:rsidRPr="009466BB">
        <w:rPr>
          <w:rFonts w:ascii="Avenir Roman" w:hAnsi="Avenir Roman"/>
          <w:b/>
          <w:bCs/>
          <w:color w:val="365F91" w:themeColor="accent1" w:themeShade="BF"/>
        </w:rPr>
        <w:t xml:space="preserve"> </w:t>
      </w:r>
    </w:p>
    <w:p w14:paraId="040A2D74" w14:textId="2F4CC8F6" w:rsidR="008165BE" w:rsidRPr="009466BB" w:rsidRDefault="008165BE" w:rsidP="00377DAE">
      <w:pPr>
        <w:pStyle w:val="Caption"/>
        <w:rPr>
          <w:rFonts w:ascii="Avenir Roman" w:hAnsi="Avenir Roman"/>
        </w:rPr>
      </w:pPr>
    </w:p>
    <w:p w14:paraId="2FC63F10" w14:textId="77777777" w:rsidR="00377DAE" w:rsidRPr="009466BB" w:rsidRDefault="00377DAE" w:rsidP="00377DAE">
      <w:pPr>
        <w:rPr>
          <w:rFonts w:ascii="Avenir Roman" w:hAnsi="Avenir Roman"/>
        </w:rPr>
      </w:pPr>
    </w:p>
    <w:tbl>
      <w:tblPr>
        <w:tblStyle w:val="LightGrid-Accent12"/>
        <w:tblpPr w:leftFromText="180" w:rightFromText="180" w:vertAnchor="page" w:horzAnchor="margin" w:tblpY="3711"/>
        <w:tblW w:w="0" w:type="auto"/>
        <w:tblLook w:val="04A0" w:firstRow="1" w:lastRow="0" w:firstColumn="1" w:lastColumn="0" w:noHBand="0" w:noVBand="1"/>
      </w:tblPr>
      <w:tblGrid>
        <w:gridCol w:w="2881"/>
        <w:gridCol w:w="2884"/>
        <w:gridCol w:w="2884"/>
      </w:tblGrid>
      <w:tr w:rsidR="00076695" w:rsidRPr="009466BB" w14:paraId="2B4527C9" w14:textId="77777777" w:rsidTr="00076695">
        <w:trPr>
          <w:cnfStyle w:val="100000000000" w:firstRow="1" w:lastRow="0" w:firstColumn="0" w:lastColumn="0" w:oddVBand="0" w:evenVBand="0" w:oddHBand="0"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881" w:type="dxa"/>
          </w:tcPr>
          <w:p w14:paraId="6ADD36AA" w14:textId="77777777" w:rsidR="00076695" w:rsidRPr="009466BB" w:rsidRDefault="00076695" w:rsidP="00076695">
            <w:pPr>
              <w:spacing w:line="276" w:lineRule="auto"/>
              <w:rPr>
                <w:rFonts w:ascii="Avenir Roman" w:hAnsi="Avenir Roman"/>
              </w:rPr>
            </w:pPr>
            <w:r w:rsidRPr="009466BB">
              <w:rPr>
                <w:rFonts w:ascii="Avenir Roman" w:hAnsi="Avenir Roman"/>
              </w:rPr>
              <w:t>Component</w:t>
            </w:r>
          </w:p>
        </w:tc>
        <w:tc>
          <w:tcPr>
            <w:tcW w:w="2884" w:type="dxa"/>
          </w:tcPr>
          <w:p w14:paraId="4386FBF0" w14:textId="77777777" w:rsidR="00076695" w:rsidRPr="009466BB" w:rsidRDefault="00076695" w:rsidP="00076695">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Quantity</w:t>
            </w:r>
          </w:p>
        </w:tc>
        <w:tc>
          <w:tcPr>
            <w:tcW w:w="2884" w:type="dxa"/>
          </w:tcPr>
          <w:p w14:paraId="2C7BFA7C" w14:textId="77777777" w:rsidR="00076695" w:rsidRPr="009466BB" w:rsidRDefault="00076695" w:rsidP="00076695">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 xml:space="preserve">Price </w:t>
            </w:r>
          </w:p>
        </w:tc>
      </w:tr>
      <w:tr w:rsidR="00076695" w:rsidRPr="009466BB" w14:paraId="7A5FC87B" w14:textId="77777777" w:rsidTr="00076695">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17142177" w14:textId="77777777" w:rsidR="00076695" w:rsidRPr="009466BB" w:rsidRDefault="00076695" w:rsidP="00076695">
            <w:pPr>
              <w:pStyle w:val="NormalWeb"/>
              <w:spacing w:line="276" w:lineRule="auto"/>
              <w:rPr>
                <w:rFonts w:ascii="Avenir Roman" w:hAnsi="Avenir Roman"/>
                <w:color w:val="000000"/>
              </w:rPr>
            </w:pPr>
            <w:proofErr w:type="spellStart"/>
            <w:r w:rsidRPr="009466BB">
              <w:rPr>
                <w:rFonts w:ascii="Avenir Roman" w:hAnsi="Avenir Roman"/>
                <w:color w:val="000000"/>
              </w:rPr>
              <w:t>MySignals</w:t>
            </w:r>
            <w:proofErr w:type="spellEnd"/>
            <w:r w:rsidRPr="009466BB">
              <w:rPr>
                <w:rFonts w:ascii="Avenir Roman" w:hAnsi="Avenir Roman"/>
                <w:color w:val="000000"/>
              </w:rPr>
              <w:t xml:space="preserve"> HW (eHealth Development </w:t>
            </w:r>
            <w:proofErr w:type="gramStart"/>
            <w:r w:rsidRPr="009466BB">
              <w:rPr>
                <w:rFonts w:ascii="Avenir Roman" w:hAnsi="Avenir Roman"/>
                <w:color w:val="000000"/>
              </w:rPr>
              <w:t>Shield )</w:t>
            </w:r>
            <w:proofErr w:type="gramEnd"/>
          </w:p>
        </w:tc>
        <w:tc>
          <w:tcPr>
            <w:tcW w:w="2884" w:type="dxa"/>
          </w:tcPr>
          <w:p w14:paraId="7A5484BB"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1774E41C"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1,760 QR</w:t>
            </w:r>
          </w:p>
        </w:tc>
      </w:tr>
      <w:tr w:rsidR="00076695" w:rsidRPr="009466BB" w14:paraId="44533C48" w14:textId="77777777" w:rsidTr="00076695">
        <w:trPr>
          <w:cnfStyle w:val="000000010000" w:firstRow="0" w:lastRow="0" w:firstColumn="0" w:lastColumn="0" w:oddVBand="0" w:evenVBand="0" w:oddHBand="0" w:evenHBand="1"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479B0D5F" w14:textId="77777777" w:rsidR="00076695" w:rsidRPr="009466BB" w:rsidRDefault="00076695" w:rsidP="00076695">
            <w:pPr>
              <w:spacing w:line="276" w:lineRule="auto"/>
              <w:rPr>
                <w:rFonts w:ascii="Avenir Roman" w:hAnsi="Avenir Roman"/>
              </w:rPr>
            </w:pPr>
            <w:r w:rsidRPr="009466BB">
              <w:rPr>
                <w:rFonts w:ascii="Avenir Roman" w:hAnsi="Avenir Roman"/>
              </w:rPr>
              <w:t xml:space="preserve">Body Temperature sensor </w:t>
            </w:r>
          </w:p>
        </w:tc>
        <w:tc>
          <w:tcPr>
            <w:tcW w:w="2884" w:type="dxa"/>
          </w:tcPr>
          <w:p w14:paraId="225CC490"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5BED93FD"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320 QR</w:t>
            </w:r>
          </w:p>
        </w:tc>
      </w:tr>
      <w:tr w:rsidR="00076695" w:rsidRPr="009466BB" w14:paraId="257251CB" w14:textId="77777777" w:rsidTr="0007669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483C7B29" w14:textId="77777777" w:rsidR="00076695" w:rsidRPr="009466BB" w:rsidRDefault="00076695" w:rsidP="00076695">
            <w:pPr>
              <w:pStyle w:val="NormalWeb"/>
              <w:spacing w:line="276" w:lineRule="auto"/>
              <w:rPr>
                <w:rFonts w:ascii="Avenir Roman" w:hAnsi="Avenir Roman"/>
              </w:rPr>
            </w:pPr>
            <w:r w:rsidRPr="009466BB">
              <w:rPr>
                <w:rFonts w:ascii="Avenir Roman" w:hAnsi="Avenir Roman"/>
                <w:color w:val="000000"/>
              </w:rPr>
              <w:t xml:space="preserve">Blood Pressure Sensor </w:t>
            </w:r>
          </w:p>
        </w:tc>
        <w:tc>
          <w:tcPr>
            <w:tcW w:w="2884" w:type="dxa"/>
          </w:tcPr>
          <w:p w14:paraId="534DA80A"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653460CC"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896 QR</w:t>
            </w:r>
          </w:p>
        </w:tc>
      </w:tr>
      <w:tr w:rsidR="00076695" w:rsidRPr="009466BB" w14:paraId="7414B3DD" w14:textId="77777777" w:rsidTr="00076695">
        <w:trPr>
          <w:cnfStyle w:val="000000010000" w:firstRow="0" w:lastRow="0" w:firstColumn="0" w:lastColumn="0" w:oddVBand="0" w:evenVBand="0" w:oddHBand="0" w:evenHBand="1"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2DB8B0DD" w14:textId="77777777" w:rsidR="00076695" w:rsidRPr="009466BB" w:rsidRDefault="00076695" w:rsidP="00076695">
            <w:pPr>
              <w:pStyle w:val="NormalWeb"/>
              <w:spacing w:line="276" w:lineRule="auto"/>
              <w:rPr>
                <w:rFonts w:ascii="Avenir Roman" w:hAnsi="Avenir Roman"/>
                <w:color w:val="000000"/>
              </w:rPr>
            </w:pPr>
            <w:r w:rsidRPr="009466BB">
              <w:rPr>
                <w:rFonts w:ascii="Avenir Roman" w:hAnsi="Avenir Roman"/>
                <w:color w:val="000000"/>
              </w:rPr>
              <w:t>Pulse Oxygen in Blood Sensor</w:t>
            </w:r>
          </w:p>
        </w:tc>
        <w:tc>
          <w:tcPr>
            <w:tcW w:w="2884" w:type="dxa"/>
          </w:tcPr>
          <w:p w14:paraId="2165D924"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5B47FF29"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624 QR</w:t>
            </w:r>
          </w:p>
        </w:tc>
      </w:tr>
      <w:tr w:rsidR="00076695" w:rsidRPr="009466BB" w14:paraId="2BCA947B" w14:textId="77777777" w:rsidTr="0007669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59451BAC" w14:textId="77777777" w:rsidR="00076695" w:rsidRPr="009466BB" w:rsidRDefault="00076695" w:rsidP="00076695">
            <w:pPr>
              <w:pStyle w:val="NormalWeb"/>
              <w:spacing w:line="276" w:lineRule="auto"/>
              <w:rPr>
                <w:rFonts w:ascii="Avenir Roman" w:hAnsi="Avenir Roman"/>
                <w:color w:val="000000"/>
              </w:rPr>
            </w:pPr>
            <w:r w:rsidRPr="009466BB">
              <w:rPr>
                <w:rFonts w:ascii="Avenir Roman" w:hAnsi="Avenir Roman"/>
                <w:color w:val="000000"/>
              </w:rPr>
              <w:t xml:space="preserve">ECG Sensor </w:t>
            </w:r>
          </w:p>
        </w:tc>
        <w:tc>
          <w:tcPr>
            <w:tcW w:w="2884" w:type="dxa"/>
          </w:tcPr>
          <w:p w14:paraId="4B436F06"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75071557"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225 QR</w:t>
            </w:r>
          </w:p>
        </w:tc>
      </w:tr>
      <w:tr w:rsidR="00076695" w:rsidRPr="009466BB" w14:paraId="60F4A702" w14:textId="77777777" w:rsidTr="00076695">
        <w:trPr>
          <w:cnfStyle w:val="000000010000" w:firstRow="0" w:lastRow="0" w:firstColumn="0" w:lastColumn="0" w:oddVBand="0" w:evenVBand="0" w:oddHBand="0" w:evenHBand="1"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15AEFF7D" w14:textId="77777777" w:rsidR="00076695" w:rsidRPr="009466BB" w:rsidRDefault="00076695" w:rsidP="00076695">
            <w:pPr>
              <w:spacing w:line="276" w:lineRule="auto"/>
              <w:rPr>
                <w:rFonts w:ascii="Avenir Roman" w:hAnsi="Avenir Roman"/>
              </w:rPr>
            </w:pPr>
            <w:proofErr w:type="spellStart"/>
            <w:r w:rsidRPr="009466BB">
              <w:rPr>
                <w:rFonts w:ascii="Avenir Roman" w:hAnsi="Avenir Roman"/>
              </w:rPr>
              <w:t>NodeMCU</w:t>
            </w:r>
            <w:proofErr w:type="spellEnd"/>
            <w:r w:rsidRPr="009466BB">
              <w:rPr>
                <w:rFonts w:ascii="Avenir Roman" w:hAnsi="Avenir Roman"/>
              </w:rPr>
              <w:t xml:space="preserve"> ESP8266</w:t>
            </w:r>
          </w:p>
        </w:tc>
        <w:tc>
          <w:tcPr>
            <w:tcW w:w="2884" w:type="dxa"/>
          </w:tcPr>
          <w:p w14:paraId="758C18DA"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1AA2571D"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32 QR</w:t>
            </w:r>
          </w:p>
        </w:tc>
      </w:tr>
      <w:tr w:rsidR="00076695" w:rsidRPr="009466BB" w14:paraId="6122DD25" w14:textId="77777777" w:rsidTr="00076695">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24B7EFC4" w14:textId="77777777" w:rsidR="00076695" w:rsidRPr="009466BB" w:rsidRDefault="00076695" w:rsidP="00076695">
            <w:pPr>
              <w:spacing w:line="276" w:lineRule="auto"/>
              <w:rPr>
                <w:rFonts w:ascii="Avenir Roman" w:hAnsi="Avenir Roman"/>
              </w:rPr>
            </w:pPr>
            <w:r w:rsidRPr="009466BB">
              <w:rPr>
                <w:rFonts w:ascii="Avenir Roman" w:hAnsi="Avenir Roman"/>
              </w:rPr>
              <w:t xml:space="preserve">Keypad </w:t>
            </w:r>
          </w:p>
        </w:tc>
        <w:tc>
          <w:tcPr>
            <w:tcW w:w="2884" w:type="dxa"/>
          </w:tcPr>
          <w:p w14:paraId="3F75E53B"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28E7D6A9"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10 QR</w:t>
            </w:r>
          </w:p>
        </w:tc>
      </w:tr>
      <w:tr w:rsidR="00076695" w:rsidRPr="009466BB" w14:paraId="13F8C78B" w14:textId="77777777" w:rsidTr="00076695">
        <w:trPr>
          <w:cnfStyle w:val="000000010000" w:firstRow="0" w:lastRow="0" w:firstColumn="0" w:lastColumn="0" w:oddVBand="0" w:evenVBand="0" w:oddHBand="0" w:evenHBand="1"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8649" w:type="dxa"/>
            <w:gridSpan w:val="3"/>
          </w:tcPr>
          <w:p w14:paraId="118AC6C9" w14:textId="77777777" w:rsidR="00076695" w:rsidRPr="009466BB" w:rsidRDefault="00076695" w:rsidP="00076695">
            <w:pPr>
              <w:keepNext/>
              <w:spacing w:line="276" w:lineRule="auto"/>
              <w:rPr>
                <w:rFonts w:ascii="Avenir Roman" w:hAnsi="Avenir Roman"/>
              </w:rPr>
            </w:pPr>
            <w:r w:rsidRPr="009466BB">
              <w:rPr>
                <w:rFonts w:ascii="Avenir Roman" w:hAnsi="Avenir Roman"/>
              </w:rPr>
              <w:t xml:space="preserve">                                                   Total price = 3867 QR</w:t>
            </w:r>
          </w:p>
        </w:tc>
      </w:tr>
    </w:tbl>
    <w:p w14:paraId="0B592B5A" w14:textId="152A7CA2" w:rsidR="008165BE" w:rsidRPr="009466BB" w:rsidRDefault="008165BE">
      <w:pPr>
        <w:pStyle w:val="Caption"/>
        <w:rPr>
          <w:rFonts w:ascii="Avenir Roman" w:hAnsi="Avenir Roman"/>
        </w:rPr>
      </w:pPr>
    </w:p>
    <w:p w14:paraId="1DCF9052" w14:textId="77777777" w:rsidR="000602C7" w:rsidRPr="009466BB" w:rsidRDefault="000602C7" w:rsidP="000602C7">
      <w:pPr>
        <w:pStyle w:val="Caption"/>
        <w:keepNext/>
        <w:spacing w:line="276" w:lineRule="auto"/>
        <w:rPr>
          <w:rFonts w:ascii="Avenir Roman" w:hAnsi="Avenir Roman"/>
        </w:rPr>
      </w:pPr>
    </w:p>
    <w:p w14:paraId="41BB5070" w14:textId="77777777" w:rsidR="000602C7" w:rsidRPr="009466BB" w:rsidRDefault="000602C7" w:rsidP="000602C7">
      <w:pPr>
        <w:pStyle w:val="Caption"/>
        <w:keepNext/>
        <w:spacing w:line="276" w:lineRule="auto"/>
        <w:rPr>
          <w:rFonts w:ascii="Avenir Roman" w:hAnsi="Avenir Roman"/>
        </w:rPr>
      </w:pPr>
    </w:p>
    <w:p w14:paraId="72EFE13E" w14:textId="77777777" w:rsidR="000602C7" w:rsidRPr="009466BB" w:rsidRDefault="000602C7" w:rsidP="000602C7">
      <w:pPr>
        <w:pStyle w:val="Caption"/>
        <w:keepNext/>
        <w:spacing w:line="276" w:lineRule="auto"/>
        <w:rPr>
          <w:rFonts w:ascii="Avenir Roman" w:hAnsi="Avenir Roman"/>
        </w:rPr>
      </w:pPr>
    </w:p>
    <w:p w14:paraId="789831F8" w14:textId="77777777" w:rsidR="000602C7" w:rsidRPr="009466BB" w:rsidRDefault="000602C7" w:rsidP="000602C7">
      <w:pPr>
        <w:pStyle w:val="Caption"/>
        <w:keepNext/>
        <w:spacing w:line="276" w:lineRule="auto"/>
        <w:rPr>
          <w:rFonts w:ascii="Avenir Roman" w:hAnsi="Avenir Roman"/>
        </w:rPr>
      </w:pPr>
    </w:p>
    <w:p w14:paraId="06CC0C4B" w14:textId="1EF959DB" w:rsidR="000602C7" w:rsidRDefault="000602C7" w:rsidP="000602C7">
      <w:pPr>
        <w:pStyle w:val="Caption"/>
        <w:keepNext/>
        <w:spacing w:line="276" w:lineRule="auto"/>
        <w:rPr>
          <w:rFonts w:ascii="Avenir Roman" w:hAnsi="Avenir Roman"/>
        </w:rPr>
      </w:pPr>
    </w:p>
    <w:p w14:paraId="5EF8E439" w14:textId="7D562159" w:rsidR="00076695" w:rsidRDefault="00076695" w:rsidP="00076695"/>
    <w:p w14:paraId="6C4A593A" w14:textId="3A34350F" w:rsidR="00076695" w:rsidRDefault="00076695" w:rsidP="00076695"/>
    <w:p w14:paraId="7FE460BA" w14:textId="77777777" w:rsidR="00076695" w:rsidRPr="00076695" w:rsidRDefault="00076695" w:rsidP="00076695"/>
    <w:p w14:paraId="2D73184C" w14:textId="6EC0C027" w:rsidR="008165BE" w:rsidRPr="009466BB" w:rsidRDefault="008165BE" w:rsidP="008165BE">
      <w:pPr>
        <w:rPr>
          <w:rFonts w:ascii="Avenir Roman" w:hAnsi="Avenir Roman"/>
        </w:rPr>
      </w:pPr>
    </w:p>
    <w:p w14:paraId="02BC5C53" w14:textId="40412CAB" w:rsidR="008165BE" w:rsidRPr="0073196B" w:rsidRDefault="0073196B" w:rsidP="0073196B">
      <w:pPr>
        <w:pStyle w:val="Caption"/>
        <w:rPr>
          <w:noProof/>
        </w:rPr>
      </w:pPr>
      <w:bookmarkStart w:id="66" w:name="_Toc515983997"/>
      <w:r w:rsidRPr="0073196B">
        <w:rPr>
          <w:noProof/>
        </w:rPr>
        <w:t xml:space="preserve">Table </w:t>
      </w:r>
      <w:r w:rsidRPr="0073196B">
        <w:rPr>
          <w:noProof/>
        </w:rPr>
        <w:fldChar w:fldCharType="begin"/>
      </w:r>
      <w:r w:rsidRPr="0073196B">
        <w:rPr>
          <w:noProof/>
        </w:rPr>
        <w:instrText xml:space="preserve"> SEQ Table \* ARABIC </w:instrText>
      </w:r>
      <w:r w:rsidRPr="0073196B">
        <w:rPr>
          <w:noProof/>
        </w:rPr>
        <w:fldChar w:fldCharType="separate"/>
      </w:r>
      <w:r w:rsidR="00153B0A">
        <w:rPr>
          <w:noProof/>
        </w:rPr>
        <w:t>8</w:t>
      </w:r>
      <w:r w:rsidRPr="0073196B">
        <w:rPr>
          <w:noProof/>
        </w:rPr>
        <w:fldChar w:fldCharType="end"/>
      </w:r>
      <w:r w:rsidRPr="0073196B">
        <w:rPr>
          <w:noProof/>
        </w:rPr>
        <w:t>. Hardware Cost</w:t>
      </w:r>
      <w:bookmarkEnd w:id="66"/>
    </w:p>
    <w:p w14:paraId="698C596E" w14:textId="685AE4C9" w:rsidR="008165BE" w:rsidRPr="009466BB" w:rsidRDefault="008165BE" w:rsidP="008165BE">
      <w:pPr>
        <w:rPr>
          <w:rFonts w:ascii="Avenir Roman" w:hAnsi="Avenir Roman"/>
        </w:rPr>
      </w:pPr>
    </w:p>
    <w:p w14:paraId="0207DA20" w14:textId="12B35DF3" w:rsidR="008165BE" w:rsidRDefault="008165BE" w:rsidP="008165BE">
      <w:pPr>
        <w:rPr>
          <w:rFonts w:ascii="Avenir Roman" w:hAnsi="Avenir Roman"/>
        </w:rPr>
      </w:pPr>
    </w:p>
    <w:p w14:paraId="0627EC3A" w14:textId="447942E5" w:rsidR="00076695" w:rsidRDefault="00076695" w:rsidP="008165BE">
      <w:pPr>
        <w:rPr>
          <w:rFonts w:ascii="Avenir Roman" w:hAnsi="Avenir Roman"/>
        </w:rPr>
      </w:pPr>
    </w:p>
    <w:p w14:paraId="7B083237" w14:textId="79A9172C" w:rsidR="00076695" w:rsidRDefault="00076695" w:rsidP="008165BE">
      <w:pPr>
        <w:rPr>
          <w:rFonts w:ascii="Avenir Roman" w:hAnsi="Avenir Roman"/>
        </w:rPr>
      </w:pPr>
    </w:p>
    <w:p w14:paraId="66EAEFAA" w14:textId="77777777" w:rsidR="00076695" w:rsidRPr="009466BB" w:rsidRDefault="00076695" w:rsidP="008165BE">
      <w:pPr>
        <w:rPr>
          <w:rFonts w:ascii="Avenir Roman" w:hAnsi="Avenir Roman"/>
        </w:rPr>
      </w:pPr>
    </w:p>
    <w:p w14:paraId="339F7D3C" w14:textId="7A8F5782" w:rsidR="000602C7" w:rsidRPr="009466BB" w:rsidRDefault="000602C7" w:rsidP="000602C7">
      <w:pPr>
        <w:rPr>
          <w:rFonts w:ascii="Avenir Roman" w:hAnsi="Avenir Roman"/>
        </w:rPr>
      </w:pPr>
    </w:p>
    <w:p w14:paraId="7BAE4AC7" w14:textId="2A5F7CFB" w:rsidR="00344146" w:rsidRPr="009466BB" w:rsidRDefault="00344146" w:rsidP="00DB1630">
      <w:pPr>
        <w:pStyle w:val="Heading2"/>
        <w:numPr>
          <w:ilvl w:val="1"/>
          <w:numId w:val="6"/>
        </w:numPr>
        <w:rPr>
          <w:rFonts w:ascii="Avenir Roman" w:hAnsi="Avenir Roman"/>
          <w:color w:val="365F91" w:themeColor="accent1" w:themeShade="BF"/>
          <w:sz w:val="28"/>
          <w:szCs w:val="28"/>
        </w:rPr>
      </w:pPr>
      <w:bookmarkStart w:id="67" w:name="_Toc516596866"/>
      <w:r w:rsidRPr="009466BB">
        <w:rPr>
          <w:rFonts w:ascii="Avenir Roman" w:hAnsi="Avenir Roman"/>
          <w:color w:val="365F91" w:themeColor="accent1" w:themeShade="BF"/>
          <w:sz w:val="28"/>
          <w:szCs w:val="28"/>
        </w:rPr>
        <w:t>Software design</w:t>
      </w:r>
      <w:bookmarkEnd w:id="67"/>
      <w:r w:rsidRPr="009466BB">
        <w:rPr>
          <w:rFonts w:ascii="Avenir Roman" w:hAnsi="Avenir Roman"/>
          <w:color w:val="365F91" w:themeColor="accent1" w:themeShade="BF"/>
          <w:sz w:val="28"/>
          <w:szCs w:val="28"/>
        </w:rPr>
        <w:t xml:space="preserve"> </w:t>
      </w:r>
    </w:p>
    <w:p w14:paraId="07E818FB" w14:textId="058DD3C2" w:rsidR="00E20D4E" w:rsidRPr="009466BB" w:rsidRDefault="00E20D4E" w:rsidP="00DB1630">
      <w:pPr>
        <w:pStyle w:val="Heading3"/>
        <w:numPr>
          <w:ilvl w:val="2"/>
          <w:numId w:val="6"/>
        </w:numPr>
        <w:rPr>
          <w:rFonts w:ascii="Avenir Roman" w:hAnsi="Avenir Roman"/>
          <w:b/>
          <w:bCs/>
          <w:color w:val="365F91" w:themeColor="accent1" w:themeShade="BF"/>
        </w:rPr>
      </w:pPr>
      <w:bookmarkStart w:id="68" w:name="_Toc516596867"/>
      <w:r w:rsidRPr="009466BB">
        <w:rPr>
          <w:rFonts w:ascii="Avenir Roman" w:hAnsi="Avenir Roman"/>
          <w:b/>
          <w:bCs/>
          <w:color w:val="365F91" w:themeColor="accent1" w:themeShade="BF"/>
        </w:rPr>
        <w:t>Android Studio Application Development</w:t>
      </w:r>
      <w:bookmarkEnd w:id="68"/>
      <w:r w:rsidR="007A7540" w:rsidRPr="009466BB">
        <w:rPr>
          <w:rFonts w:ascii="Avenir Roman" w:hAnsi="Avenir Roman"/>
          <w:b/>
          <w:bCs/>
          <w:color w:val="365F91" w:themeColor="accent1" w:themeShade="BF"/>
        </w:rPr>
        <w:t xml:space="preserve"> </w:t>
      </w:r>
    </w:p>
    <w:p w14:paraId="67A33ADC" w14:textId="50660546" w:rsidR="00CE18EC" w:rsidRPr="009466BB" w:rsidRDefault="00CE18EC" w:rsidP="001C59A7">
      <w:pPr>
        <w:rPr>
          <w:rFonts w:ascii="Avenir Roman" w:hAnsi="Avenir Roman"/>
        </w:rPr>
      </w:pPr>
      <w:r w:rsidRPr="009466BB">
        <w:rPr>
          <w:rFonts w:ascii="Avenir Roman" w:hAnsi="Avenir Roman"/>
        </w:rPr>
        <w:t xml:space="preserve">In this section, more software development is mentioned. Firstly, a summary of the application is described. Secondly, the application flowchart is added. Finally, </w:t>
      </w:r>
      <w:r w:rsidR="0082372D" w:rsidRPr="009466BB">
        <w:rPr>
          <w:rFonts w:ascii="Avenir Roman" w:hAnsi="Avenir Roman"/>
        </w:rPr>
        <w:t>Table 9</w:t>
      </w:r>
      <w:r w:rsidRPr="009466BB">
        <w:rPr>
          <w:rFonts w:ascii="Avenir Roman" w:hAnsi="Avenir Roman"/>
        </w:rPr>
        <w:t xml:space="preserve"> contains the important libraries imported and used in Android studio is illustrated.  </w:t>
      </w:r>
    </w:p>
    <w:p w14:paraId="7C1605ED" w14:textId="77777777" w:rsidR="00CE18EC" w:rsidRPr="009466BB" w:rsidRDefault="00CE18EC" w:rsidP="0039366C">
      <w:pPr>
        <w:rPr>
          <w:rFonts w:ascii="Avenir Roman" w:hAnsi="Avenir Roman"/>
        </w:rPr>
      </w:pPr>
      <w:r w:rsidRPr="009466BB">
        <w:rPr>
          <w:rFonts w:ascii="Avenir Roman" w:hAnsi="Avenir Roman"/>
        </w:rPr>
        <w:t xml:space="preserve">The application starts, once downloaded for the first time, with a welcome slider telling the new user some of the main features of the application. This welcome slider is shown only once when downloaded then it is disabled. Afterwards, a login page is displayed asking the user to login if he/she is an existing user, otherwise sign-up by choosing if the user is a patient or a doctor. </w:t>
      </w:r>
    </w:p>
    <w:p w14:paraId="73EE4689" w14:textId="0B86A236" w:rsidR="00CE18EC" w:rsidRPr="009466BB" w:rsidRDefault="00CE18EC" w:rsidP="001C59A7">
      <w:pPr>
        <w:rPr>
          <w:rFonts w:ascii="Avenir Roman" w:hAnsi="Avenir Roman"/>
        </w:rPr>
      </w:pPr>
      <w:r w:rsidRPr="009466BB">
        <w:rPr>
          <w:rFonts w:ascii="Avenir Roman" w:hAnsi="Avenir Roman"/>
        </w:rPr>
        <w:t>If the user is a patient, once signed-up, a unique device Id is generated for the user in order to be used to identify the user for sensor reading</w:t>
      </w:r>
      <w:r w:rsidR="001C59A7">
        <w:rPr>
          <w:rFonts w:ascii="Avenir Roman" w:hAnsi="Avenir Roman"/>
        </w:rPr>
        <w:t>s</w:t>
      </w:r>
      <w:r w:rsidRPr="009466BB">
        <w:rPr>
          <w:rFonts w:ascii="Avenir Roman" w:hAnsi="Avenir Roman"/>
        </w:rPr>
        <w:t xml:space="preserve">. This Id is displayed on the patient homepage as a reference for the user. The users’ authentication Id is taken in order to create a child node under the ‘users’ parent node in the Firebase database. And a token (an Id used to send and receive notifications from Firebase) is created for the mobile where the user first signed-up in. </w:t>
      </w:r>
    </w:p>
    <w:p w14:paraId="1714F646" w14:textId="77777777" w:rsidR="00CE18EC" w:rsidRPr="009466BB" w:rsidRDefault="00CE18EC" w:rsidP="0039366C">
      <w:pPr>
        <w:rPr>
          <w:rFonts w:ascii="Avenir Roman" w:hAnsi="Avenir Roman"/>
        </w:rPr>
      </w:pPr>
      <w:r w:rsidRPr="009466BB">
        <w:rPr>
          <w:rFonts w:ascii="Avenir Roman" w:hAnsi="Avenir Roman"/>
        </w:rPr>
        <w:t xml:space="preserve">Both the ‘Read your vital data’ button and ‘History’ button obtain the device Id from the </w:t>
      </w:r>
      <w:proofErr w:type="gramStart"/>
      <w:r w:rsidRPr="009466BB">
        <w:rPr>
          <w:rFonts w:ascii="Avenir Roman" w:hAnsi="Avenir Roman"/>
        </w:rPr>
        <w:t>users</w:t>
      </w:r>
      <w:proofErr w:type="gramEnd"/>
      <w:r w:rsidRPr="009466BB">
        <w:rPr>
          <w:rFonts w:ascii="Avenir Roman" w:hAnsi="Avenir Roman"/>
        </w:rPr>
        <w:t xml:space="preserve"> ‘id’ child node in the database in order to use it as a reference to read or write data from and to the ‘readings1’ node in the database. This node contains all the readings of every user. Each user is identified from the others by the device Id generated when the user signed-up. </w:t>
      </w:r>
      <w:r w:rsidRPr="009466BB">
        <w:rPr>
          <w:rFonts w:ascii="Avenir Roman" w:hAnsi="Avenir Roman"/>
        </w:rPr>
        <w:br/>
        <w:t xml:space="preserve">If the user is a doctor, a </w:t>
      </w:r>
      <w:proofErr w:type="spellStart"/>
      <w:r w:rsidRPr="009466BB">
        <w:rPr>
          <w:rFonts w:ascii="Avenir Roman" w:hAnsi="Avenir Roman"/>
        </w:rPr>
        <w:t>listView</w:t>
      </w:r>
      <w:proofErr w:type="spellEnd"/>
      <w:r w:rsidRPr="009466BB">
        <w:rPr>
          <w:rFonts w:ascii="Avenir Roman" w:hAnsi="Avenir Roman"/>
        </w:rPr>
        <w:t xml:space="preserve"> is inflated in the main screen of the doctor’s side application, looping through all the users existing under the ‘users’ parent node in Firebase database. Each item in the </w:t>
      </w:r>
      <w:proofErr w:type="spellStart"/>
      <w:r w:rsidRPr="009466BB">
        <w:rPr>
          <w:rFonts w:ascii="Avenir Roman" w:hAnsi="Avenir Roman"/>
        </w:rPr>
        <w:t>listView</w:t>
      </w:r>
      <w:proofErr w:type="spellEnd"/>
      <w:r w:rsidRPr="009466BB">
        <w:rPr>
          <w:rFonts w:ascii="Avenir Roman" w:hAnsi="Avenir Roman"/>
        </w:rPr>
        <w:t xml:space="preserve"> contains two important parameters, the user’s device Id followed by the user name. The user’s device Id is chosen to be displayed rather than the user’s authentication Id for two reasons:</w:t>
      </w:r>
    </w:p>
    <w:p w14:paraId="1A38A2B0" w14:textId="77777777" w:rsidR="00CE18EC" w:rsidRPr="009466BB" w:rsidRDefault="00CE18EC" w:rsidP="00DB1630">
      <w:pPr>
        <w:pStyle w:val="ListParagraph"/>
        <w:numPr>
          <w:ilvl w:val="0"/>
          <w:numId w:val="31"/>
        </w:numPr>
        <w:spacing w:after="0"/>
        <w:rPr>
          <w:rFonts w:ascii="Avenir Roman" w:hAnsi="Avenir Roman"/>
        </w:rPr>
      </w:pPr>
      <w:r w:rsidRPr="009466BB">
        <w:rPr>
          <w:rFonts w:ascii="Avenir Roman" w:hAnsi="Avenir Roman"/>
        </w:rPr>
        <w:t xml:space="preserve">Because the user’s device Id is only 6 digits long and can be read easily. Where the user’s authentication Id is +15 digits long and not suitable to be displayed on small screen devices. </w:t>
      </w:r>
    </w:p>
    <w:p w14:paraId="09C609D1" w14:textId="77777777" w:rsidR="00CE18EC" w:rsidRPr="009466BB" w:rsidRDefault="00CE18EC" w:rsidP="00DB1630">
      <w:pPr>
        <w:pStyle w:val="ListParagraph"/>
        <w:numPr>
          <w:ilvl w:val="0"/>
          <w:numId w:val="31"/>
        </w:numPr>
        <w:spacing w:after="0"/>
        <w:rPr>
          <w:rFonts w:ascii="Avenir Roman" w:hAnsi="Avenir Roman"/>
        </w:rPr>
      </w:pPr>
      <w:r w:rsidRPr="009466BB">
        <w:rPr>
          <w:rFonts w:ascii="Avenir Roman" w:hAnsi="Avenir Roman"/>
        </w:rPr>
        <w:t xml:space="preserve">The user’s device id is used to extract the user’s vital data under the ‘readings1’ parent node in Firebase database. </w:t>
      </w:r>
    </w:p>
    <w:p w14:paraId="0D733C2B" w14:textId="77777777" w:rsidR="00CE18EC" w:rsidRPr="009466BB" w:rsidRDefault="00CE18EC" w:rsidP="0039366C">
      <w:pPr>
        <w:rPr>
          <w:rFonts w:ascii="Avenir Roman" w:hAnsi="Avenir Roman"/>
        </w:rPr>
      </w:pPr>
      <w:r w:rsidRPr="009466BB">
        <w:rPr>
          <w:rFonts w:ascii="Avenir Roman" w:hAnsi="Avenir Roman"/>
        </w:rPr>
        <w:t xml:space="preserve">Once the doctor selects a specific user, the user’s device Id and name are sent as extra entries with the Intent calling </w:t>
      </w:r>
      <w:proofErr w:type="spellStart"/>
      <w:r w:rsidRPr="009466BB">
        <w:rPr>
          <w:rFonts w:ascii="Avenir Roman" w:hAnsi="Avenir Roman"/>
        </w:rPr>
        <w:t>SingleUserAcltivity.class</w:t>
      </w:r>
      <w:proofErr w:type="spellEnd"/>
      <w:r w:rsidRPr="009466BB">
        <w:rPr>
          <w:rFonts w:ascii="Avenir Roman" w:hAnsi="Avenir Roman"/>
        </w:rPr>
        <w:t xml:space="preserve"> to display the user’s latest vital data, last date and time updated, and two other buttons, ‘User History’ and ‘Back’ button. </w:t>
      </w:r>
    </w:p>
    <w:p w14:paraId="18D7FBAA" w14:textId="7BA98640" w:rsidR="00CE18EC" w:rsidRPr="009466BB" w:rsidRDefault="00CE18EC" w:rsidP="0039366C">
      <w:pPr>
        <w:rPr>
          <w:rFonts w:ascii="Avenir Roman" w:hAnsi="Avenir Roman"/>
        </w:rPr>
      </w:pPr>
      <w:r w:rsidRPr="009466BB">
        <w:rPr>
          <w:rFonts w:ascii="Avenir Roman" w:hAnsi="Avenir Roman"/>
        </w:rPr>
        <w:t xml:space="preserve">The flow chart below, </w:t>
      </w:r>
      <w:r w:rsidR="004A4D7E" w:rsidRPr="009466BB">
        <w:rPr>
          <w:rFonts w:ascii="Avenir Roman" w:hAnsi="Avenir Roman"/>
        </w:rPr>
        <w:t>Figure 1</w:t>
      </w:r>
      <w:r w:rsidR="00A20A26" w:rsidRPr="009466BB">
        <w:rPr>
          <w:rFonts w:ascii="Avenir Roman" w:hAnsi="Avenir Roman"/>
        </w:rPr>
        <w:t>8</w:t>
      </w:r>
      <w:r w:rsidRPr="009466BB">
        <w:rPr>
          <w:rFonts w:ascii="Avenir Roman" w:hAnsi="Avenir Roman"/>
        </w:rPr>
        <w:t xml:space="preserve">, illustrates the application logic. </w:t>
      </w:r>
    </w:p>
    <w:p w14:paraId="30DE6B85" w14:textId="77777777" w:rsidR="00CE18EC" w:rsidRPr="009466BB" w:rsidRDefault="00CE18EC" w:rsidP="0039366C">
      <w:pPr>
        <w:rPr>
          <w:rFonts w:ascii="Avenir Roman" w:hAnsi="Avenir Roman"/>
        </w:rPr>
      </w:pPr>
    </w:p>
    <w:p w14:paraId="683CBC54" w14:textId="2856C882" w:rsidR="003F316F" w:rsidRPr="009466BB" w:rsidRDefault="00CE18EC" w:rsidP="003F316F">
      <w:pPr>
        <w:keepNext/>
        <w:rPr>
          <w:rFonts w:ascii="Avenir Roman" w:hAnsi="Avenir Roman"/>
        </w:rPr>
      </w:pPr>
      <w:r w:rsidRPr="009466BB">
        <w:rPr>
          <w:rFonts w:ascii="Avenir Roman" w:hAnsi="Avenir Roman"/>
          <w:noProof/>
        </w:rPr>
        <w:drawing>
          <wp:inline distT="0" distB="0" distL="0" distR="0" wp14:anchorId="31049609" wp14:editId="17FC9876">
            <wp:extent cx="5791200" cy="4749800"/>
            <wp:effectExtent l="152400" t="152400" r="342900"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Logic1.png"/>
                    <pic:cNvPicPr/>
                  </pic:nvPicPr>
                  <pic:blipFill>
                    <a:blip r:embed="rId56">
                      <a:extLst>
                        <a:ext uri="{28A0092B-C50C-407E-A947-70E740481C1C}">
                          <a14:useLocalDpi xmlns:a14="http://schemas.microsoft.com/office/drawing/2010/main" val="0"/>
                        </a:ext>
                      </a:extLst>
                    </a:blip>
                    <a:stretch>
                      <a:fillRect/>
                    </a:stretch>
                  </pic:blipFill>
                  <pic:spPr>
                    <a:xfrm>
                      <a:off x="0" y="0"/>
                      <a:ext cx="5791200" cy="4749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7D9350" w14:textId="69552608" w:rsidR="00CE18EC" w:rsidRPr="009466BB" w:rsidRDefault="003F316F" w:rsidP="003F316F">
      <w:pPr>
        <w:pStyle w:val="Caption"/>
        <w:jc w:val="center"/>
        <w:rPr>
          <w:rFonts w:ascii="Avenir Roman" w:hAnsi="Avenir Roman"/>
        </w:rPr>
      </w:pPr>
      <w:bookmarkStart w:id="69" w:name="_Toc515983759"/>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18</w:t>
      </w:r>
      <w:r w:rsidR="00F7631C" w:rsidRPr="009466BB">
        <w:rPr>
          <w:rFonts w:ascii="Avenir Roman" w:hAnsi="Avenir Roman"/>
          <w:noProof/>
        </w:rPr>
        <w:fldChar w:fldCharType="end"/>
      </w:r>
      <w:r w:rsidRPr="009466BB">
        <w:rPr>
          <w:rFonts w:ascii="Avenir Roman" w:hAnsi="Avenir Roman"/>
        </w:rPr>
        <w:t xml:space="preserve"> : Application Logic Flow Chart</w:t>
      </w:r>
      <w:bookmarkEnd w:id="69"/>
    </w:p>
    <w:p w14:paraId="47EF8656" w14:textId="4B0178A5" w:rsidR="00F27631" w:rsidRPr="009466BB" w:rsidRDefault="00F27631" w:rsidP="0039366C">
      <w:pPr>
        <w:rPr>
          <w:rFonts w:ascii="Avenir Roman" w:hAnsi="Avenir Roman"/>
        </w:rPr>
      </w:pPr>
    </w:p>
    <w:p w14:paraId="127E1EE5" w14:textId="0B73FF93" w:rsidR="00F27631" w:rsidRPr="009466BB" w:rsidRDefault="00F27631" w:rsidP="0039366C">
      <w:pPr>
        <w:rPr>
          <w:rFonts w:ascii="Avenir Roman" w:hAnsi="Avenir Roman"/>
        </w:rPr>
      </w:pPr>
    </w:p>
    <w:p w14:paraId="7C206FB5" w14:textId="036A73A2" w:rsidR="00F27631" w:rsidRPr="009466BB" w:rsidRDefault="00F27631" w:rsidP="0039366C">
      <w:pPr>
        <w:rPr>
          <w:rFonts w:ascii="Avenir Roman" w:hAnsi="Avenir Roman"/>
        </w:rPr>
      </w:pPr>
    </w:p>
    <w:p w14:paraId="25E2D184" w14:textId="098C6942" w:rsidR="00F27631" w:rsidRPr="009466BB" w:rsidRDefault="00F27631" w:rsidP="0039366C">
      <w:pPr>
        <w:rPr>
          <w:rFonts w:ascii="Avenir Roman" w:hAnsi="Avenir Roman"/>
        </w:rPr>
      </w:pPr>
    </w:p>
    <w:p w14:paraId="6AAEB435" w14:textId="4B444E0A" w:rsidR="00F27631" w:rsidRPr="009466BB" w:rsidRDefault="00F27631" w:rsidP="0039366C">
      <w:pPr>
        <w:rPr>
          <w:rFonts w:ascii="Avenir Roman" w:hAnsi="Avenir Roman"/>
        </w:rPr>
      </w:pPr>
    </w:p>
    <w:p w14:paraId="1672A7FB" w14:textId="0F70D6F5" w:rsidR="00F27631" w:rsidRPr="009466BB" w:rsidRDefault="00F27631" w:rsidP="0039366C">
      <w:pPr>
        <w:rPr>
          <w:rFonts w:ascii="Avenir Roman" w:hAnsi="Avenir Roman"/>
        </w:rPr>
      </w:pPr>
    </w:p>
    <w:p w14:paraId="76F329FA" w14:textId="77777777" w:rsidR="0039366C" w:rsidRPr="009466BB" w:rsidRDefault="0039366C" w:rsidP="0039366C">
      <w:pPr>
        <w:rPr>
          <w:rFonts w:ascii="Avenir Roman" w:hAnsi="Avenir Roman"/>
        </w:rPr>
      </w:pPr>
    </w:p>
    <w:p w14:paraId="0391AA2F" w14:textId="499383B8" w:rsidR="00CE18EC" w:rsidRPr="009466BB" w:rsidRDefault="00CE18EC" w:rsidP="0039366C">
      <w:pPr>
        <w:rPr>
          <w:rFonts w:ascii="Avenir Roman" w:hAnsi="Avenir Roman"/>
          <w:i/>
          <w:iCs/>
          <w:color w:val="365F91" w:themeColor="accent1" w:themeShade="BF"/>
        </w:rPr>
      </w:pPr>
    </w:p>
    <w:tbl>
      <w:tblPr>
        <w:tblStyle w:val="TableGrid"/>
        <w:tblW w:w="0" w:type="auto"/>
        <w:tblLook w:val="04A0" w:firstRow="1" w:lastRow="0" w:firstColumn="1" w:lastColumn="0" w:noHBand="0" w:noVBand="1"/>
      </w:tblPr>
      <w:tblGrid>
        <w:gridCol w:w="4699"/>
        <w:gridCol w:w="4651"/>
      </w:tblGrid>
      <w:tr w:rsidR="00CE18EC" w:rsidRPr="009466BB" w14:paraId="58355F1A" w14:textId="77777777" w:rsidTr="008867B0">
        <w:tc>
          <w:tcPr>
            <w:tcW w:w="4699" w:type="dxa"/>
          </w:tcPr>
          <w:p w14:paraId="063A711E" w14:textId="77777777" w:rsidR="00CE18EC" w:rsidRPr="009466BB" w:rsidRDefault="00CE18EC" w:rsidP="0039366C">
            <w:pPr>
              <w:spacing w:line="276" w:lineRule="auto"/>
              <w:rPr>
                <w:rFonts w:ascii="Avenir Roman" w:hAnsi="Avenir Roman"/>
              </w:rPr>
            </w:pPr>
            <w:proofErr w:type="spellStart"/>
            <w:r w:rsidRPr="009466BB">
              <w:rPr>
                <w:rFonts w:ascii="Avenir Roman" w:hAnsi="Avenir Roman"/>
              </w:rPr>
              <w:t>Firebase.database</w:t>
            </w:r>
            <w:proofErr w:type="spellEnd"/>
          </w:p>
        </w:tc>
        <w:tc>
          <w:tcPr>
            <w:tcW w:w="4651" w:type="dxa"/>
          </w:tcPr>
          <w:p w14:paraId="0B124D8A" w14:textId="683EC674" w:rsidR="00CE18EC" w:rsidRPr="009466BB" w:rsidRDefault="00CE18EC" w:rsidP="0039366C">
            <w:pPr>
              <w:spacing w:line="276" w:lineRule="auto"/>
              <w:rPr>
                <w:rFonts w:ascii="Avenir Roman" w:hAnsi="Avenir Roman"/>
              </w:rPr>
            </w:pPr>
            <w:r w:rsidRPr="009466BB">
              <w:rPr>
                <w:rFonts w:ascii="Avenir Roman" w:hAnsi="Avenir Roman"/>
              </w:rPr>
              <w:t>Mostly use</w:t>
            </w:r>
            <w:r w:rsidR="007972E8">
              <w:rPr>
                <w:rFonts w:ascii="Avenir Roman" w:hAnsi="Avenir Roman"/>
              </w:rPr>
              <w:t>d</w:t>
            </w:r>
            <w:r w:rsidRPr="009466BB">
              <w:rPr>
                <w:rFonts w:ascii="Avenir Roman" w:hAnsi="Avenir Roman"/>
              </w:rPr>
              <w:t xml:space="preserve"> for </w:t>
            </w:r>
            <w:proofErr w:type="spellStart"/>
            <w:r w:rsidR="00076695" w:rsidRPr="009466BB">
              <w:rPr>
                <w:rFonts w:ascii="Avenir Roman" w:hAnsi="Avenir Roman"/>
              </w:rPr>
              <w:t>realtime</w:t>
            </w:r>
            <w:proofErr w:type="spellEnd"/>
            <w:r w:rsidRPr="009466BB">
              <w:rPr>
                <w:rFonts w:ascii="Avenir Roman" w:hAnsi="Avenir Roman"/>
              </w:rPr>
              <w:t xml:space="preserve"> database. The data is synchronized automatically from and to Firebase Database. </w:t>
            </w:r>
          </w:p>
        </w:tc>
      </w:tr>
      <w:tr w:rsidR="00CE18EC" w:rsidRPr="009466BB" w14:paraId="0278ACD1" w14:textId="77777777" w:rsidTr="008867B0">
        <w:trPr>
          <w:trHeight w:val="440"/>
        </w:trPr>
        <w:tc>
          <w:tcPr>
            <w:tcW w:w="4699" w:type="dxa"/>
          </w:tcPr>
          <w:p w14:paraId="128E5C96"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Firebase.database.FirebaseDatabase</w:t>
            </w:r>
            <w:proofErr w:type="spellEnd"/>
            <w:proofErr w:type="gramEnd"/>
          </w:p>
        </w:tc>
        <w:tc>
          <w:tcPr>
            <w:tcW w:w="4651" w:type="dxa"/>
          </w:tcPr>
          <w:p w14:paraId="7A82AECB"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Is the entry point for accessing a Firebase </w:t>
            </w:r>
            <w:proofErr w:type="gramStart"/>
            <w:r w:rsidRPr="009466BB">
              <w:rPr>
                <w:rFonts w:ascii="Avenir Roman" w:hAnsi="Avenir Roman"/>
              </w:rPr>
              <w:t>Database.</w:t>
            </w:r>
            <w:proofErr w:type="gramEnd"/>
          </w:p>
        </w:tc>
      </w:tr>
      <w:tr w:rsidR="00CE18EC" w:rsidRPr="009466BB" w14:paraId="5E90C1C0" w14:textId="77777777" w:rsidTr="008867B0">
        <w:trPr>
          <w:trHeight w:val="440"/>
        </w:trPr>
        <w:tc>
          <w:tcPr>
            <w:tcW w:w="4699" w:type="dxa"/>
          </w:tcPr>
          <w:p w14:paraId="6A8A8632"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Firebase.database.DatabaseReference</w:t>
            </w:r>
            <w:proofErr w:type="spellEnd"/>
            <w:proofErr w:type="gramEnd"/>
            <w:r w:rsidRPr="009466BB">
              <w:rPr>
                <w:rFonts w:ascii="Avenir Roman" w:hAnsi="Avenir Roman"/>
              </w:rPr>
              <w:t xml:space="preserve"> </w:t>
            </w:r>
          </w:p>
        </w:tc>
        <w:tc>
          <w:tcPr>
            <w:tcW w:w="4651" w:type="dxa"/>
          </w:tcPr>
          <w:p w14:paraId="5F4B15D0"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A Firebase reference that represents a </w:t>
            </w:r>
            <w:proofErr w:type="gramStart"/>
            <w:r w:rsidRPr="009466BB">
              <w:rPr>
                <w:rFonts w:ascii="Avenir Roman" w:hAnsi="Avenir Roman"/>
              </w:rPr>
              <w:t>particular location</w:t>
            </w:r>
            <w:proofErr w:type="gramEnd"/>
            <w:r w:rsidRPr="009466BB">
              <w:rPr>
                <w:rFonts w:ascii="Avenir Roman" w:hAnsi="Avenir Roman"/>
              </w:rPr>
              <w:t xml:space="preserve"> (child node) in the system Database and can be used for reading or writing data to that Database location.</w:t>
            </w:r>
          </w:p>
        </w:tc>
      </w:tr>
      <w:tr w:rsidR="00CE18EC" w:rsidRPr="009466BB" w14:paraId="5FB44DC5" w14:textId="77777777" w:rsidTr="008867B0">
        <w:trPr>
          <w:trHeight w:val="440"/>
        </w:trPr>
        <w:tc>
          <w:tcPr>
            <w:tcW w:w="4699" w:type="dxa"/>
          </w:tcPr>
          <w:p w14:paraId="7265BFE2"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Firebase.database.ValueEventListener</w:t>
            </w:r>
            <w:proofErr w:type="spellEnd"/>
            <w:proofErr w:type="gramEnd"/>
          </w:p>
        </w:tc>
        <w:tc>
          <w:tcPr>
            <w:tcW w:w="4651" w:type="dxa"/>
          </w:tcPr>
          <w:p w14:paraId="447F38D6" w14:textId="107D9EF7" w:rsidR="00CE18EC" w:rsidRPr="009466BB" w:rsidRDefault="00CE18EC" w:rsidP="0039366C">
            <w:pPr>
              <w:spacing w:line="276" w:lineRule="auto"/>
              <w:rPr>
                <w:rFonts w:ascii="Avenir Roman" w:hAnsi="Avenir Roman"/>
              </w:rPr>
            </w:pPr>
            <w:r w:rsidRPr="009466BB">
              <w:rPr>
                <w:rFonts w:ascii="Avenir Roman" w:hAnsi="Avenir Roman"/>
              </w:rPr>
              <w:t>Is used to receive eve</w:t>
            </w:r>
            <w:r w:rsidR="007972E8">
              <w:rPr>
                <w:rFonts w:ascii="Avenir Roman" w:hAnsi="Avenir Roman"/>
              </w:rPr>
              <w:t>n</w:t>
            </w:r>
            <w:r w:rsidRPr="009466BB">
              <w:rPr>
                <w:rFonts w:ascii="Avenir Roman" w:hAnsi="Avenir Roman"/>
              </w:rPr>
              <w:t xml:space="preserve">ts about data changes at a child node location. </w:t>
            </w:r>
          </w:p>
        </w:tc>
      </w:tr>
      <w:tr w:rsidR="00CE18EC" w:rsidRPr="009466BB" w14:paraId="79D89115" w14:textId="77777777" w:rsidTr="008867B0">
        <w:tc>
          <w:tcPr>
            <w:tcW w:w="4699" w:type="dxa"/>
          </w:tcPr>
          <w:p w14:paraId="23186B37" w14:textId="77777777" w:rsidR="00CE18EC" w:rsidRPr="009466BB" w:rsidRDefault="00CE18EC" w:rsidP="0039366C">
            <w:pPr>
              <w:spacing w:line="276" w:lineRule="auto"/>
              <w:rPr>
                <w:rFonts w:ascii="Avenir Roman" w:hAnsi="Avenir Roman"/>
              </w:rPr>
            </w:pPr>
            <w:proofErr w:type="spellStart"/>
            <w:r w:rsidRPr="009466BB">
              <w:rPr>
                <w:rFonts w:ascii="Avenir Roman" w:hAnsi="Avenir Roman"/>
              </w:rPr>
              <w:t>Firebase.auth</w:t>
            </w:r>
            <w:proofErr w:type="spellEnd"/>
          </w:p>
        </w:tc>
        <w:tc>
          <w:tcPr>
            <w:tcW w:w="4651" w:type="dxa"/>
          </w:tcPr>
          <w:p w14:paraId="7AD5DEFD"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Firebase authentication library that permits receiving the current connected user on the single device in order to use Firebase database. </w:t>
            </w:r>
          </w:p>
        </w:tc>
      </w:tr>
      <w:tr w:rsidR="00CE18EC" w:rsidRPr="009466BB" w14:paraId="36C8A6AD" w14:textId="77777777" w:rsidTr="008867B0">
        <w:tc>
          <w:tcPr>
            <w:tcW w:w="4699" w:type="dxa"/>
          </w:tcPr>
          <w:p w14:paraId="0442D888" w14:textId="77777777" w:rsidR="00CE18EC" w:rsidRPr="009466BB" w:rsidRDefault="00CE18EC" w:rsidP="0039366C">
            <w:pPr>
              <w:spacing w:line="276" w:lineRule="auto"/>
              <w:rPr>
                <w:rFonts w:ascii="Avenir Roman" w:hAnsi="Avenir Roman"/>
              </w:rPr>
            </w:pPr>
            <w:proofErr w:type="spellStart"/>
            <w:r w:rsidRPr="009466BB">
              <w:rPr>
                <w:rFonts w:ascii="Avenir Roman" w:hAnsi="Avenir Roman"/>
              </w:rPr>
              <w:t>Firebase.iid.FirebaseInstanceId</w:t>
            </w:r>
            <w:proofErr w:type="spellEnd"/>
          </w:p>
        </w:tc>
        <w:tc>
          <w:tcPr>
            <w:tcW w:w="4651" w:type="dxa"/>
          </w:tcPr>
          <w:p w14:paraId="13797D4D"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Provides a unique identifier for each app instance and a mechanism to authenticate and authorize actions, especially sending a message. </w:t>
            </w:r>
          </w:p>
        </w:tc>
      </w:tr>
      <w:tr w:rsidR="00CE18EC" w:rsidRPr="009466BB" w14:paraId="48D04474" w14:textId="77777777" w:rsidTr="008867B0">
        <w:tc>
          <w:tcPr>
            <w:tcW w:w="4699" w:type="dxa"/>
          </w:tcPr>
          <w:p w14:paraId="4AAEFB10"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firebase.messaging</w:t>
            </w:r>
            <w:proofErr w:type="gramEnd"/>
            <w:r w:rsidRPr="009466BB">
              <w:rPr>
                <w:rFonts w:ascii="Avenir Roman" w:hAnsi="Avenir Roman"/>
              </w:rPr>
              <w:t>.FirebaseMessagingService</w:t>
            </w:r>
            <w:proofErr w:type="spellEnd"/>
          </w:p>
        </w:tc>
        <w:tc>
          <w:tcPr>
            <w:tcW w:w="4651" w:type="dxa"/>
          </w:tcPr>
          <w:p w14:paraId="35E261D7" w14:textId="77777777" w:rsidR="00CE18EC" w:rsidRPr="009466BB" w:rsidRDefault="00CE18EC" w:rsidP="0039366C">
            <w:pPr>
              <w:spacing w:line="276" w:lineRule="auto"/>
              <w:rPr>
                <w:rFonts w:ascii="Avenir Roman" w:hAnsi="Avenir Roman"/>
              </w:rPr>
            </w:pPr>
            <w:r w:rsidRPr="009466BB">
              <w:rPr>
                <w:rFonts w:ascii="Avenir Roman" w:hAnsi="Avenir Roman"/>
              </w:rPr>
              <w:t>Base class for receiving messages from Firebase Cloud Messaging.</w:t>
            </w:r>
          </w:p>
        </w:tc>
      </w:tr>
      <w:tr w:rsidR="00CE18EC" w:rsidRPr="009466BB" w14:paraId="1BA5FA04" w14:textId="77777777" w:rsidTr="008867B0">
        <w:tc>
          <w:tcPr>
            <w:tcW w:w="4699" w:type="dxa"/>
          </w:tcPr>
          <w:p w14:paraId="78DEFDB0"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android.app.NotificationManager</w:t>
            </w:r>
            <w:proofErr w:type="spellEnd"/>
            <w:proofErr w:type="gramEnd"/>
          </w:p>
        </w:tc>
        <w:tc>
          <w:tcPr>
            <w:tcW w:w="4651" w:type="dxa"/>
          </w:tcPr>
          <w:p w14:paraId="1DB74A31" w14:textId="77777777" w:rsidR="00CE18EC" w:rsidRPr="009466BB" w:rsidRDefault="00CE18EC" w:rsidP="008165BE">
            <w:pPr>
              <w:keepNext/>
              <w:spacing w:line="276" w:lineRule="auto"/>
              <w:rPr>
                <w:rFonts w:ascii="Avenir Roman" w:hAnsi="Avenir Roman"/>
              </w:rPr>
            </w:pPr>
            <w:r w:rsidRPr="009466BB">
              <w:rPr>
                <w:rFonts w:ascii="Avenir Roman" w:hAnsi="Avenir Roman"/>
              </w:rPr>
              <w:t xml:space="preserve">Class to notify the user of events that happen. It is used to tell the user that something has happened in the background. </w:t>
            </w:r>
          </w:p>
        </w:tc>
      </w:tr>
    </w:tbl>
    <w:p w14:paraId="4975387B" w14:textId="5C557659" w:rsidR="00CE18EC" w:rsidRPr="009466BB" w:rsidRDefault="008165BE" w:rsidP="006C20FD">
      <w:pPr>
        <w:pStyle w:val="Caption"/>
        <w:rPr>
          <w:rFonts w:ascii="Avenir Roman" w:hAnsi="Avenir Roman"/>
        </w:rPr>
      </w:pPr>
      <w:bookmarkStart w:id="70" w:name="_Toc515983998"/>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9</w:t>
      </w:r>
      <w:r w:rsidR="00F7631C" w:rsidRPr="009466BB">
        <w:rPr>
          <w:rFonts w:ascii="Avenir Roman" w:hAnsi="Avenir Roman"/>
          <w:noProof/>
        </w:rPr>
        <w:fldChar w:fldCharType="end"/>
      </w:r>
      <w:r w:rsidRPr="009466BB">
        <w:rPr>
          <w:rFonts w:ascii="Avenir Roman" w:hAnsi="Avenir Roman"/>
        </w:rPr>
        <w:t>. Android Studio Important Libraries Used</w:t>
      </w:r>
      <w:bookmarkEnd w:id="70"/>
    </w:p>
    <w:p w14:paraId="5633E826" w14:textId="77777777" w:rsidR="00E20D4E" w:rsidRPr="009466BB" w:rsidRDefault="00E20D4E" w:rsidP="0039366C">
      <w:pPr>
        <w:rPr>
          <w:rFonts w:ascii="Avenir Roman" w:hAnsi="Avenir Roman"/>
        </w:rPr>
      </w:pPr>
    </w:p>
    <w:p w14:paraId="7C85DBCA" w14:textId="3E78714E" w:rsidR="00E20D4E" w:rsidRPr="009466BB" w:rsidRDefault="00E20D4E" w:rsidP="00DB1630">
      <w:pPr>
        <w:pStyle w:val="Heading3"/>
        <w:numPr>
          <w:ilvl w:val="2"/>
          <w:numId w:val="6"/>
        </w:numPr>
        <w:rPr>
          <w:rFonts w:ascii="Avenir Roman" w:hAnsi="Avenir Roman"/>
          <w:b/>
          <w:bCs/>
          <w:color w:val="365F91" w:themeColor="accent1" w:themeShade="BF"/>
        </w:rPr>
      </w:pPr>
      <w:bookmarkStart w:id="71" w:name="_Toc516596868"/>
      <w:r w:rsidRPr="009466BB">
        <w:rPr>
          <w:rFonts w:ascii="Avenir Roman" w:hAnsi="Avenir Roman"/>
          <w:b/>
          <w:bCs/>
          <w:color w:val="365F91" w:themeColor="accent1" w:themeShade="BF"/>
        </w:rPr>
        <w:t>Arduino IDE</w:t>
      </w:r>
      <w:bookmarkEnd w:id="71"/>
      <w:r w:rsidR="0078582A" w:rsidRPr="009466BB">
        <w:rPr>
          <w:rFonts w:ascii="Avenir Roman" w:hAnsi="Avenir Roman"/>
          <w:b/>
          <w:bCs/>
          <w:color w:val="365F91" w:themeColor="accent1" w:themeShade="BF"/>
        </w:rPr>
        <w:t xml:space="preserve"> </w:t>
      </w:r>
    </w:p>
    <w:p w14:paraId="7B914276" w14:textId="77777777" w:rsidR="00E20D4E" w:rsidRPr="009466BB" w:rsidRDefault="00E20D4E" w:rsidP="0039366C">
      <w:pPr>
        <w:rPr>
          <w:rFonts w:ascii="Avenir Roman" w:hAnsi="Avenir Roman"/>
        </w:rPr>
      </w:pPr>
    </w:p>
    <w:p w14:paraId="42F169D9" w14:textId="2648BDD6" w:rsidR="00E20D4E" w:rsidRPr="009466BB" w:rsidRDefault="00E20D4E" w:rsidP="00DB1630">
      <w:pPr>
        <w:pStyle w:val="Heading4"/>
        <w:numPr>
          <w:ilvl w:val="3"/>
          <w:numId w:val="6"/>
        </w:numPr>
        <w:rPr>
          <w:rFonts w:ascii="Avenir Roman" w:eastAsia="Times New Roman" w:hAnsi="Avenir Roman" w:cs="Times New Roman"/>
          <w:b/>
          <w:bCs/>
          <w:i w:val="0"/>
          <w:iCs w:val="0"/>
          <w:sz w:val="24"/>
          <w:szCs w:val="24"/>
        </w:rPr>
      </w:pPr>
      <w:proofErr w:type="spellStart"/>
      <w:r w:rsidRPr="009466BB">
        <w:rPr>
          <w:rFonts w:ascii="Avenir Roman" w:hAnsi="Avenir Roman"/>
          <w:b/>
          <w:bCs/>
          <w:i w:val="0"/>
          <w:iCs w:val="0"/>
          <w:sz w:val="24"/>
          <w:szCs w:val="24"/>
        </w:rPr>
        <w:t>NodeMUC</w:t>
      </w:r>
      <w:proofErr w:type="spellEnd"/>
      <w:r w:rsidRPr="009466BB">
        <w:rPr>
          <w:rFonts w:ascii="Avenir Roman" w:hAnsi="Avenir Roman"/>
          <w:b/>
          <w:bCs/>
          <w:i w:val="0"/>
          <w:iCs w:val="0"/>
          <w:sz w:val="24"/>
          <w:szCs w:val="24"/>
        </w:rPr>
        <w:t xml:space="preserve"> </w:t>
      </w:r>
      <w:r w:rsidRPr="009466BB">
        <w:rPr>
          <w:rFonts w:ascii="Avenir Roman" w:eastAsia="Times New Roman" w:hAnsi="Avenir Roman" w:cs="Times New Roman"/>
          <w:b/>
          <w:bCs/>
          <w:i w:val="0"/>
          <w:iCs w:val="0"/>
          <w:sz w:val="24"/>
          <w:szCs w:val="24"/>
        </w:rPr>
        <w:t>ESP8266</w:t>
      </w:r>
    </w:p>
    <w:p w14:paraId="4FA77290" w14:textId="77777777" w:rsidR="00704B35" w:rsidRPr="009466BB" w:rsidRDefault="00704B35" w:rsidP="0039366C">
      <w:pPr>
        <w:rPr>
          <w:rFonts w:ascii="Avenir Roman" w:hAnsi="Avenir Roman"/>
        </w:rPr>
      </w:pPr>
    </w:p>
    <w:p w14:paraId="21650A91" w14:textId="28D26553" w:rsidR="00704B35" w:rsidRPr="009466BB" w:rsidRDefault="00704B35"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program starts by WIFI SSID and password configuration and connecting to the network. Then, a connection to the Firebase cloud is established as well as a Serial connection, which will facilitate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communication with Arduino Uno. After that, </w:t>
      </w:r>
      <w:r w:rsidR="005514F4" w:rsidRPr="009466BB">
        <w:rPr>
          <w:rFonts w:ascii="Avenir Roman" w:eastAsia="Times New Roman" w:hAnsi="Avenir Roman" w:cs="Times New Roman"/>
          <w:color w:val="000000"/>
        </w:rPr>
        <w:t xml:space="preserve">the </w:t>
      </w:r>
      <w:r w:rsidRPr="009466BB">
        <w:rPr>
          <w:rFonts w:ascii="Avenir Roman" w:eastAsia="Times New Roman" w:hAnsi="Avenir Roman" w:cs="Times New Roman"/>
          <w:color w:val="000000"/>
        </w:rPr>
        <w:t xml:space="preserve">user must enter the Arduino ID that will be generated from the app side. The program first </w:t>
      </w:r>
      <w:proofErr w:type="gramStart"/>
      <w:r w:rsidRPr="009466BB">
        <w:rPr>
          <w:rFonts w:ascii="Avenir Roman" w:eastAsia="Times New Roman" w:hAnsi="Avenir Roman" w:cs="Times New Roman"/>
          <w:color w:val="000000"/>
        </w:rPr>
        <w:t>check</w:t>
      </w:r>
      <w:proofErr w:type="gramEnd"/>
      <w:r w:rsidRPr="009466BB">
        <w:rPr>
          <w:rFonts w:ascii="Avenir Roman" w:eastAsia="Times New Roman" w:hAnsi="Avenir Roman" w:cs="Times New Roman"/>
          <w:color w:val="000000"/>
        </w:rPr>
        <w:t xml:space="preserve"> if that ID exist, then a specific path to firebase database will be generated for that user. ESP8266 will send the option to Arduino Uno when the patient selects a sensor option from the list of four sensors (options 1-4). The sensor number selected by the patient will enable a specific sensor. If number 1 is received then ESP8266 will send that choice to the Arduino Uno and enable the temperature sensor, which will read back the result of that sensor and send it to firebase database. The patients can view the readings from their app. The same procedure will be followed for the other sensors. Number 2 will enable SPO2 sensor and number 4 for blood pressure sensor. Following is the flowchart of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program.</w:t>
      </w:r>
    </w:p>
    <w:p w14:paraId="00C319C1" w14:textId="77777777" w:rsidR="003F316F" w:rsidRPr="009466BB" w:rsidRDefault="00704B35" w:rsidP="003F316F">
      <w:pPr>
        <w:keepNext/>
        <w:spacing w:after="0"/>
        <w:ind w:firstLine="720"/>
        <w:rPr>
          <w:rFonts w:ascii="Avenir Roman" w:hAnsi="Avenir Roman"/>
        </w:rPr>
      </w:pPr>
      <w:r w:rsidRPr="009466BB">
        <w:rPr>
          <w:rFonts w:ascii="Avenir Roman" w:eastAsia="Times New Roman" w:hAnsi="Avenir Roman" w:cs="Times New Roman"/>
          <w:noProof/>
          <w:color w:val="000000"/>
          <w:sz w:val="24"/>
          <w:szCs w:val="24"/>
        </w:rPr>
        <w:drawing>
          <wp:inline distT="0" distB="0" distL="0" distR="0" wp14:anchorId="5A857BB9" wp14:editId="4DE8493D">
            <wp:extent cx="4907915" cy="7791026"/>
            <wp:effectExtent l="0" t="0" r="698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7414" t="10044"/>
                    <a:stretch/>
                  </pic:blipFill>
                  <pic:spPr bwMode="auto">
                    <a:xfrm>
                      <a:off x="0" y="0"/>
                      <a:ext cx="4908544" cy="7792025"/>
                    </a:xfrm>
                    <a:prstGeom prst="rect">
                      <a:avLst/>
                    </a:prstGeom>
                    <a:noFill/>
                    <a:ln>
                      <a:noFill/>
                    </a:ln>
                    <a:extLst>
                      <a:ext uri="{53640926-AAD7-44D8-BBD7-CCE9431645EC}">
                        <a14:shadowObscured xmlns:a14="http://schemas.microsoft.com/office/drawing/2010/main"/>
                      </a:ext>
                    </a:extLst>
                  </pic:spPr>
                </pic:pic>
              </a:graphicData>
            </a:graphic>
          </wp:inline>
        </w:drawing>
      </w:r>
    </w:p>
    <w:p w14:paraId="2E76A37E" w14:textId="639D45B2" w:rsidR="00704B35" w:rsidRPr="009466BB" w:rsidRDefault="003F316F" w:rsidP="003F316F">
      <w:pPr>
        <w:pStyle w:val="Caption"/>
        <w:jc w:val="center"/>
        <w:rPr>
          <w:rFonts w:ascii="Avenir Roman" w:hAnsi="Avenir Roman"/>
        </w:rPr>
      </w:pPr>
      <w:bookmarkStart w:id="72" w:name="_Toc51598376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19</w:t>
      </w:r>
      <w:r w:rsidR="00F7631C" w:rsidRPr="009466BB">
        <w:rPr>
          <w:rFonts w:ascii="Avenir Roman" w:hAnsi="Avenir Roman"/>
          <w:noProof/>
        </w:rPr>
        <w:fldChar w:fldCharType="end"/>
      </w:r>
      <w:r w:rsidRPr="009466BB">
        <w:rPr>
          <w:rFonts w:ascii="Avenir Roman" w:hAnsi="Avenir Roman"/>
        </w:rPr>
        <w:t xml:space="preserve"> : ESP8266 </w:t>
      </w:r>
      <w:proofErr w:type="spellStart"/>
      <w:r w:rsidRPr="009466BB">
        <w:rPr>
          <w:rFonts w:ascii="Avenir Roman" w:hAnsi="Avenir Roman"/>
        </w:rPr>
        <w:t>NodeMCU</w:t>
      </w:r>
      <w:proofErr w:type="spellEnd"/>
      <w:r w:rsidRPr="009466BB">
        <w:rPr>
          <w:rFonts w:ascii="Avenir Roman" w:hAnsi="Avenir Roman"/>
        </w:rPr>
        <w:t xml:space="preserve"> Flowchart</w:t>
      </w:r>
      <w:bookmarkEnd w:id="72"/>
    </w:p>
    <w:p w14:paraId="19240FA0" w14:textId="77777777" w:rsidR="00E20D4E" w:rsidRPr="009466BB" w:rsidRDefault="00E20D4E" w:rsidP="0039366C">
      <w:pPr>
        <w:rPr>
          <w:rFonts w:ascii="Avenir Roman" w:hAnsi="Avenir Roman"/>
        </w:rPr>
      </w:pPr>
    </w:p>
    <w:p w14:paraId="6BE4FA19" w14:textId="574EF9CC" w:rsidR="00E20D4E" w:rsidRPr="009466BB" w:rsidRDefault="00E20D4E" w:rsidP="00DB1630">
      <w:pPr>
        <w:pStyle w:val="Heading4"/>
        <w:numPr>
          <w:ilvl w:val="3"/>
          <w:numId w:val="6"/>
        </w:numPr>
        <w:rPr>
          <w:rFonts w:ascii="Avenir Roman" w:hAnsi="Avenir Roman"/>
          <w:b/>
          <w:bCs/>
          <w:i w:val="0"/>
          <w:iCs w:val="0"/>
          <w:sz w:val="24"/>
          <w:szCs w:val="24"/>
        </w:rPr>
      </w:pPr>
      <w:r w:rsidRPr="009466BB">
        <w:rPr>
          <w:rFonts w:ascii="Avenir Roman" w:hAnsi="Avenir Roman"/>
          <w:b/>
          <w:bCs/>
          <w:i w:val="0"/>
          <w:iCs w:val="0"/>
          <w:sz w:val="24"/>
          <w:szCs w:val="24"/>
        </w:rPr>
        <w:t xml:space="preserve"> Arduino Uno </w:t>
      </w:r>
    </w:p>
    <w:p w14:paraId="0BD1F94E" w14:textId="1155D1EC" w:rsidR="00704B35" w:rsidRPr="009466BB" w:rsidRDefault="00704B35" w:rsidP="0039366C">
      <w:pPr>
        <w:rPr>
          <w:rFonts w:ascii="Avenir Roman" w:hAnsi="Avenir Roman"/>
        </w:rPr>
      </w:pPr>
    </w:p>
    <w:p w14:paraId="05B659B7" w14:textId="6AF8DF8F" w:rsidR="00704B35" w:rsidRPr="009466BB" w:rsidRDefault="00704B35" w:rsidP="0039366C">
      <w:pPr>
        <w:ind w:firstLine="720"/>
        <w:rPr>
          <w:rFonts w:ascii="Avenir Roman" w:eastAsia="Times New Roman" w:hAnsi="Avenir Roman" w:cs="Times New Roman"/>
          <w:color w:val="000000"/>
        </w:rPr>
      </w:pPr>
      <w:r w:rsidRPr="009466BB">
        <w:rPr>
          <w:rFonts w:ascii="Avenir Roman" w:hAnsi="Avenir Roman"/>
        </w:rPr>
        <w:t xml:space="preserve">The program starts with the setups, the serial connection and my-signals hardware shield connection setups. The main program loop starts with reading the user choice from the serial connection. Once the program reads the selected sensor number it then enables the specified sensor. If it receives number 1 then temperature sensor will be enabled, and the measurement will be sent to ESP8266 and then go back to the beginning of the loop to check if there is another coming choice. The same procedures will apply to SPO2 and blood pressure sensors if number 2 and 4 received respectively. </w:t>
      </w:r>
      <w:r w:rsidRPr="009466BB">
        <w:rPr>
          <w:rFonts w:ascii="Avenir Roman" w:eastAsia="Times New Roman" w:hAnsi="Avenir Roman" w:cs="Times New Roman"/>
          <w:color w:val="000000"/>
        </w:rPr>
        <w:t>Following is the flowchart of Arduino Uno program.</w:t>
      </w:r>
    </w:p>
    <w:p w14:paraId="20862158" w14:textId="77777777" w:rsidR="003F316F" w:rsidRPr="009466BB" w:rsidRDefault="00BC1600" w:rsidP="003F316F">
      <w:pPr>
        <w:keepNext/>
        <w:ind w:firstLine="720"/>
        <w:rPr>
          <w:rFonts w:ascii="Avenir Roman" w:hAnsi="Avenir Roman"/>
        </w:rPr>
      </w:pPr>
      <w:r w:rsidRPr="009466BB">
        <w:rPr>
          <w:rFonts w:ascii="Avenir Roman" w:eastAsiaTheme="majorEastAsia" w:hAnsi="Avenir Roman" w:cstheme="majorBidi"/>
          <w:b/>
          <w:bCs/>
          <w:noProof/>
          <w:color w:val="365F91" w:themeColor="accent1" w:themeShade="BF"/>
          <w:sz w:val="28"/>
          <w:szCs w:val="28"/>
        </w:rPr>
        <w:drawing>
          <wp:inline distT="0" distB="0" distL="0" distR="0" wp14:anchorId="45355132" wp14:editId="2978C215">
            <wp:extent cx="3321050" cy="777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32429" t="10320"/>
                    <a:stretch/>
                  </pic:blipFill>
                  <pic:spPr bwMode="auto">
                    <a:xfrm>
                      <a:off x="0" y="0"/>
                      <a:ext cx="3321050" cy="7772400"/>
                    </a:xfrm>
                    <a:prstGeom prst="rect">
                      <a:avLst/>
                    </a:prstGeom>
                    <a:noFill/>
                    <a:ln>
                      <a:noFill/>
                    </a:ln>
                    <a:extLst>
                      <a:ext uri="{53640926-AAD7-44D8-BBD7-CCE9431645EC}">
                        <a14:shadowObscured xmlns:a14="http://schemas.microsoft.com/office/drawing/2010/main"/>
                      </a:ext>
                    </a:extLst>
                  </pic:spPr>
                </pic:pic>
              </a:graphicData>
            </a:graphic>
          </wp:inline>
        </w:drawing>
      </w:r>
    </w:p>
    <w:p w14:paraId="68A5543A" w14:textId="39D11E48" w:rsidR="00BC1600" w:rsidRPr="009466BB" w:rsidRDefault="003F316F" w:rsidP="003F316F">
      <w:pPr>
        <w:pStyle w:val="Caption"/>
        <w:jc w:val="center"/>
        <w:rPr>
          <w:rFonts w:ascii="Avenir Roman" w:hAnsi="Avenir Roman"/>
          <w:sz w:val="24"/>
          <w:szCs w:val="24"/>
        </w:rPr>
      </w:pPr>
      <w:bookmarkStart w:id="73" w:name="_Toc51598376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20</w:t>
      </w:r>
      <w:r w:rsidR="00F7631C" w:rsidRPr="009466BB">
        <w:rPr>
          <w:rFonts w:ascii="Avenir Roman" w:hAnsi="Avenir Roman"/>
          <w:noProof/>
        </w:rPr>
        <w:fldChar w:fldCharType="end"/>
      </w:r>
      <w:r w:rsidRPr="009466BB">
        <w:rPr>
          <w:rFonts w:ascii="Avenir Roman" w:hAnsi="Avenir Roman"/>
        </w:rPr>
        <w:t xml:space="preserve"> : Arduino Uno Flowchart</w:t>
      </w:r>
      <w:bookmarkEnd w:id="73"/>
    </w:p>
    <w:p w14:paraId="1E249E8F" w14:textId="1C820787" w:rsidR="00C55D13" w:rsidRPr="00A67CE6" w:rsidRDefault="00A318EB" w:rsidP="00DB1630">
      <w:pPr>
        <w:pStyle w:val="Heading2"/>
        <w:numPr>
          <w:ilvl w:val="1"/>
          <w:numId w:val="6"/>
        </w:numPr>
        <w:rPr>
          <w:rFonts w:ascii="Avenir Roman" w:hAnsi="Avenir Roman"/>
        </w:rPr>
      </w:pPr>
      <w:bookmarkStart w:id="74" w:name="_Toc516596869"/>
      <w:r w:rsidRPr="009466BB">
        <w:rPr>
          <w:rFonts w:ascii="Avenir Roman" w:hAnsi="Avenir Roman"/>
        </w:rPr>
        <w:t>Structural model</w:t>
      </w:r>
      <w:bookmarkEnd w:id="74"/>
      <w:r w:rsidRPr="009466BB">
        <w:rPr>
          <w:rFonts w:ascii="Avenir Roman" w:hAnsi="Avenir Roman"/>
        </w:rPr>
        <w:t xml:space="preserve"> </w:t>
      </w:r>
    </w:p>
    <w:p w14:paraId="10E65CFB" w14:textId="407CC908" w:rsidR="002275C4" w:rsidRPr="009466BB" w:rsidRDefault="002275C4" w:rsidP="00C55D13">
      <w:pPr>
        <w:pStyle w:val="Caption"/>
        <w:spacing w:line="276" w:lineRule="auto"/>
        <w:rPr>
          <w:rFonts w:ascii="Avenir Roman" w:hAnsi="Avenir Roman"/>
        </w:rPr>
      </w:pPr>
    </w:p>
    <w:tbl>
      <w:tblPr>
        <w:tblStyle w:val="TableGrid"/>
        <w:tblW w:w="0" w:type="auto"/>
        <w:tblLook w:val="04A0" w:firstRow="1" w:lastRow="0" w:firstColumn="1" w:lastColumn="0" w:noHBand="0" w:noVBand="1"/>
      </w:tblPr>
      <w:tblGrid>
        <w:gridCol w:w="2155"/>
        <w:gridCol w:w="7195"/>
      </w:tblGrid>
      <w:tr w:rsidR="002275C4" w:rsidRPr="00A67CE6" w14:paraId="46D650B1" w14:textId="77777777" w:rsidTr="008867B0">
        <w:tc>
          <w:tcPr>
            <w:tcW w:w="2155" w:type="dxa"/>
          </w:tcPr>
          <w:p w14:paraId="3A05F640" w14:textId="77777777" w:rsidR="002275C4" w:rsidRPr="00A67CE6" w:rsidRDefault="002275C4" w:rsidP="0039366C">
            <w:pPr>
              <w:spacing w:line="276" w:lineRule="auto"/>
              <w:rPr>
                <w:rFonts w:ascii="Avenir Roman" w:hAnsi="Avenir Roman"/>
                <w:b/>
                <w:bCs/>
                <w:sz w:val="22"/>
                <w:szCs w:val="22"/>
              </w:rPr>
            </w:pPr>
            <w:r w:rsidRPr="00A67CE6">
              <w:rPr>
                <w:rFonts w:ascii="Avenir Roman" w:hAnsi="Avenir Roman"/>
                <w:b/>
                <w:bCs/>
                <w:sz w:val="22"/>
                <w:szCs w:val="22"/>
              </w:rPr>
              <w:t>Use Case Name</w:t>
            </w:r>
          </w:p>
        </w:tc>
        <w:tc>
          <w:tcPr>
            <w:tcW w:w="7195" w:type="dxa"/>
          </w:tcPr>
          <w:p w14:paraId="11C4D2C3" w14:textId="77777777" w:rsidR="002275C4" w:rsidRPr="00A67CE6" w:rsidRDefault="002275C4" w:rsidP="0039366C">
            <w:pPr>
              <w:spacing w:line="276" w:lineRule="auto"/>
              <w:rPr>
                <w:rFonts w:ascii="Avenir Roman" w:hAnsi="Avenir Roman"/>
                <w:b/>
                <w:bCs/>
                <w:sz w:val="22"/>
                <w:szCs w:val="22"/>
              </w:rPr>
            </w:pPr>
            <w:r w:rsidRPr="00A67CE6">
              <w:rPr>
                <w:rFonts w:ascii="Avenir Roman" w:hAnsi="Avenir Roman"/>
                <w:b/>
                <w:bCs/>
                <w:sz w:val="22"/>
                <w:szCs w:val="22"/>
              </w:rPr>
              <w:t>Use case Brief Description</w:t>
            </w:r>
          </w:p>
        </w:tc>
      </w:tr>
      <w:tr w:rsidR="002275C4" w:rsidRPr="00A67CE6" w14:paraId="2C7CDA8F" w14:textId="77777777" w:rsidTr="008867B0">
        <w:tc>
          <w:tcPr>
            <w:tcW w:w="2155" w:type="dxa"/>
          </w:tcPr>
          <w:p w14:paraId="26E26594"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Register</w:t>
            </w:r>
          </w:p>
        </w:tc>
        <w:tc>
          <w:tcPr>
            <w:tcW w:w="7195" w:type="dxa"/>
          </w:tcPr>
          <w:p w14:paraId="565F98F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User/doctor data is saved in Firebase Database</w:t>
            </w:r>
          </w:p>
        </w:tc>
      </w:tr>
      <w:tr w:rsidR="002275C4" w:rsidRPr="00A67CE6" w14:paraId="237D5C87" w14:textId="77777777" w:rsidTr="008867B0">
        <w:tc>
          <w:tcPr>
            <w:tcW w:w="2155" w:type="dxa"/>
          </w:tcPr>
          <w:p w14:paraId="4CD95FB6"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Manage Sensors and Arduino</w:t>
            </w:r>
          </w:p>
        </w:tc>
        <w:tc>
          <w:tcPr>
            <w:tcW w:w="7195" w:type="dxa"/>
          </w:tcPr>
          <w:p w14:paraId="4A39B90F"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Sensors are enabled or disabled &lt;&lt;include&gt;&gt; (Receive Patient data)</w:t>
            </w:r>
          </w:p>
        </w:tc>
      </w:tr>
      <w:tr w:rsidR="002275C4" w:rsidRPr="00A67CE6" w14:paraId="5E6B1992" w14:textId="77777777" w:rsidTr="008867B0">
        <w:tc>
          <w:tcPr>
            <w:tcW w:w="2155" w:type="dxa"/>
          </w:tcPr>
          <w:p w14:paraId="1B5365F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Receive Patient Data</w:t>
            </w:r>
          </w:p>
        </w:tc>
        <w:tc>
          <w:tcPr>
            <w:tcW w:w="7195" w:type="dxa"/>
          </w:tcPr>
          <w:p w14:paraId="697C3E33"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Data is retrieved from sensors and saved in Firebase Database</w:t>
            </w:r>
          </w:p>
        </w:tc>
      </w:tr>
      <w:tr w:rsidR="002275C4" w:rsidRPr="00A67CE6" w14:paraId="70846AD1" w14:textId="77777777" w:rsidTr="008867B0">
        <w:tc>
          <w:tcPr>
            <w:tcW w:w="2155" w:type="dxa"/>
          </w:tcPr>
          <w:p w14:paraId="4DC0D738"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Assess Patient Health Data</w:t>
            </w:r>
          </w:p>
        </w:tc>
        <w:tc>
          <w:tcPr>
            <w:tcW w:w="7195" w:type="dxa"/>
          </w:tcPr>
          <w:p w14:paraId="7A0D6FB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Patient Data is analyzed &lt;&lt;extend&gt;&gt; (Handle Abnormal Patient Data)</w:t>
            </w:r>
          </w:p>
        </w:tc>
      </w:tr>
      <w:tr w:rsidR="002275C4" w:rsidRPr="00A67CE6" w14:paraId="02E28AE7" w14:textId="77777777" w:rsidTr="008867B0">
        <w:tc>
          <w:tcPr>
            <w:tcW w:w="2155" w:type="dxa"/>
          </w:tcPr>
          <w:p w14:paraId="2302C6F1"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Handle Abnormal Patient Data</w:t>
            </w:r>
          </w:p>
        </w:tc>
        <w:tc>
          <w:tcPr>
            <w:tcW w:w="7195" w:type="dxa"/>
          </w:tcPr>
          <w:p w14:paraId="3C96DE7F"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Notification is sent to doctor including latest readings and patient information, and to patient with warning message</w:t>
            </w:r>
          </w:p>
        </w:tc>
      </w:tr>
      <w:tr w:rsidR="002275C4" w:rsidRPr="00A67CE6" w14:paraId="2A838265" w14:textId="77777777" w:rsidTr="008867B0">
        <w:tc>
          <w:tcPr>
            <w:tcW w:w="2155" w:type="dxa"/>
          </w:tcPr>
          <w:p w14:paraId="47F76E73"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Patient History</w:t>
            </w:r>
          </w:p>
        </w:tc>
        <w:tc>
          <w:tcPr>
            <w:tcW w:w="7195" w:type="dxa"/>
          </w:tcPr>
          <w:p w14:paraId="7A5503E6" w14:textId="27EC1B1E" w:rsidR="002275C4" w:rsidRPr="00A67CE6" w:rsidRDefault="002275C4" w:rsidP="008165BE">
            <w:pPr>
              <w:keepNext/>
              <w:spacing w:line="276" w:lineRule="auto"/>
              <w:rPr>
                <w:rFonts w:ascii="Avenir Roman" w:hAnsi="Avenir Roman"/>
                <w:sz w:val="22"/>
                <w:szCs w:val="22"/>
              </w:rPr>
            </w:pPr>
            <w:r w:rsidRPr="00A67CE6">
              <w:rPr>
                <w:rFonts w:ascii="Avenir Roman" w:hAnsi="Avenir Roman"/>
                <w:sz w:val="22"/>
                <w:szCs w:val="22"/>
              </w:rPr>
              <w:t xml:space="preserve">Data is retrieved from Firebase Database and is displayed to </w:t>
            </w:r>
            <w:r w:rsidR="00205668">
              <w:rPr>
                <w:rFonts w:ascii="Avenir Roman" w:hAnsi="Avenir Roman"/>
                <w:sz w:val="22"/>
                <w:szCs w:val="22"/>
              </w:rPr>
              <w:t xml:space="preserve">the </w:t>
            </w:r>
            <w:r w:rsidRPr="00A67CE6">
              <w:rPr>
                <w:rFonts w:ascii="Avenir Roman" w:hAnsi="Avenir Roman"/>
                <w:sz w:val="22"/>
                <w:szCs w:val="22"/>
              </w:rPr>
              <w:t>user</w:t>
            </w:r>
          </w:p>
        </w:tc>
      </w:tr>
    </w:tbl>
    <w:p w14:paraId="22A0C6B6" w14:textId="33B4756B" w:rsidR="00D76EA2" w:rsidRPr="009466BB" w:rsidRDefault="008165BE" w:rsidP="00A67CE6">
      <w:pPr>
        <w:pStyle w:val="Caption"/>
        <w:rPr>
          <w:rFonts w:ascii="Avenir Roman" w:hAnsi="Avenir Roman"/>
          <w:highlight w:val="lightGray"/>
        </w:rPr>
      </w:pPr>
      <w:bookmarkStart w:id="75" w:name="_Toc515983999"/>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10</w:t>
      </w:r>
      <w:r w:rsidR="00F7631C" w:rsidRPr="009466BB">
        <w:rPr>
          <w:rFonts w:ascii="Avenir Roman" w:hAnsi="Avenir Roman"/>
          <w:noProof/>
        </w:rPr>
        <w:fldChar w:fldCharType="end"/>
      </w:r>
      <w:r w:rsidRPr="009466BB">
        <w:rPr>
          <w:rFonts w:ascii="Avenir Roman" w:hAnsi="Avenir Roman"/>
        </w:rPr>
        <w:t>. Use cases brief description</w:t>
      </w:r>
      <w:bookmarkEnd w:id="75"/>
    </w:p>
    <w:p w14:paraId="042B0258" w14:textId="77777777" w:rsidR="00D76EA2" w:rsidRPr="009466BB" w:rsidRDefault="00D76EA2" w:rsidP="0039366C">
      <w:pPr>
        <w:rPr>
          <w:rFonts w:ascii="Avenir Roman" w:hAnsi="Avenir Roman"/>
          <w:highlight w:val="lightGray"/>
        </w:rPr>
      </w:pPr>
    </w:p>
    <w:p w14:paraId="785A9E7B" w14:textId="0BC01DED" w:rsidR="00BC1600" w:rsidRPr="009466BB" w:rsidRDefault="00BC1600" w:rsidP="00DB1630">
      <w:pPr>
        <w:pStyle w:val="Heading2"/>
        <w:numPr>
          <w:ilvl w:val="1"/>
          <w:numId w:val="6"/>
        </w:numPr>
        <w:rPr>
          <w:rFonts w:ascii="Avenir Roman" w:hAnsi="Avenir Roman"/>
        </w:rPr>
      </w:pPr>
      <w:bookmarkStart w:id="76" w:name="_Toc516596870"/>
      <w:r w:rsidRPr="009466BB">
        <w:rPr>
          <w:rFonts w:ascii="Avenir Roman" w:hAnsi="Avenir Roman"/>
        </w:rPr>
        <w:t>Data</w:t>
      </w:r>
      <w:r w:rsidR="00D76EA2" w:rsidRPr="009466BB">
        <w:rPr>
          <w:rFonts w:ascii="Avenir Roman" w:hAnsi="Avenir Roman"/>
        </w:rPr>
        <w:t>base design</w:t>
      </w:r>
      <w:bookmarkEnd w:id="76"/>
      <w:r w:rsidR="00D76EA2" w:rsidRPr="009466BB">
        <w:rPr>
          <w:rFonts w:ascii="Avenir Roman" w:hAnsi="Avenir Roman"/>
        </w:rPr>
        <w:t xml:space="preserve"> </w:t>
      </w:r>
    </w:p>
    <w:p w14:paraId="6D8AA516" w14:textId="77777777" w:rsidR="00D76EA2" w:rsidRPr="009466BB" w:rsidRDefault="00D76EA2" w:rsidP="00D76EA2">
      <w:pPr>
        <w:pStyle w:val="ListParagraph"/>
        <w:ind w:left="360"/>
        <w:rPr>
          <w:rFonts w:ascii="Avenir Roman" w:hAnsi="Avenir Roman"/>
        </w:rPr>
      </w:pPr>
      <w:r w:rsidRPr="009466BB">
        <w:rPr>
          <w:rFonts w:ascii="Avenir Roman" w:hAnsi="Avenir Roman"/>
        </w:rPr>
        <w:t xml:space="preserve">Since Firebase allows only one database per project, </w:t>
      </w:r>
      <w:proofErr w:type="spellStart"/>
      <w:r w:rsidRPr="009466BB">
        <w:rPr>
          <w:rFonts w:ascii="Avenir Roman" w:hAnsi="Avenir Roman"/>
        </w:rPr>
        <w:t>MediCheck</w:t>
      </w:r>
      <w:proofErr w:type="spellEnd"/>
      <w:r w:rsidRPr="009466BB">
        <w:rPr>
          <w:rFonts w:ascii="Avenir Roman" w:hAnsi="Avenir Roman"/>
        </w:rPr>
        <w:t xml:space="preserve"> system has only one database divided into sub databases, or parent nodes, which contain all the data of our application’s users and readings. </w:t>
      </w:r>
      <w:r w:rsidRPr="009466BB">
        <w:rPr>
          <w:rFonts w:ascii="Avenir Roman" w:hAnsi="Avenir Roman"/>
        </w:rPr>
        <w:br/>
        <w:t xml:space="preserve">The databases are as follows: Doctors database, Readings database and Users database. A brief description of each database is written bellow. </w:t>
      </w:r>
    </w:p>
    <w:p w14:paraId="0513E469"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6D13C124" wp14:editId="29E57D43">
            <wp:extent cx="5943600" cy="1924685"/>
            <wp:effectExtent l="152400" t="152400" r="342900" b="3486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6 at 10.37.44 AM.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1924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2E3A07" w14:textId="4C8FEEE7" w:rsidR="003F316F" w:rsidRPr="009466BB" w:rsidRDefault="003F316F" w:rsidP="003F316F">
      <w:pPr>
        <w:pStyle w:val="Caption"/>
        <w:jc w:val="center"/>
        <w:rPr>
          <w:rFonts w:ascii="Avenir Roman" w:hAnsi="Avenir Roman"/>
        </w:rPr>
      </w:pPr>
      <w:bookmarkStart w:id="77" w:name="_Toc51598376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21</w:t>
      </w:r>
      <w:r w:rsidR="00F7631C" w:rsidRPr="009466BB">
        <w:rPr>
          <w:rFonts w:ascii="Avenir Roman" w:hAnsi="Avenir Roman"/>
          <w:noProof/>
        </w:rPr>
        <w:fldChar w:fldCharType="end"/>
      </w:r>
      <w:r w:rsidRPr="009466BB">
        <w:rPr>
          <w:rFonts w:ascii="Avenir Roman" w:hAnsi="Avenir Roman"/>
        </w:rPr>
        <w:t xml:space="preserve"> : doctors DB</w:t>
      </w:r>
      <w:bookmarkEnd w:id="77"/>
    </w:p>
    <w:p w14:paraId="53AF7C04" w14:textId="77777777" w:rsidR="00D76EA2" w:rsidRPr="009466BB" w:rsidRDefault="00D76EA2" w:rsidP="00D76EA2">
      <w:pPr>
        <w:pStyle w:val="ListParagraph"/>
        <w:ind w:left="360"/>
        <w:rPr>
          <w:rFonts w:ascii="Avenir Roman" w:hAnsi="Avenir Roman"/>
        </w:rPr>
      </w:pPr>
    </w:p>
    <w:p w14:paraId="0E3575B4" w14:textId="47BAEEFE" w:rsidR="00D76EA2" w:rsidRPr="009466BB" w:rsidRDefault="00D76EA2" w:rsidP="00D76EA2">
      <w:pPr>
        <w:pStyle w:val="ListParagraph"/>
        <w:ind w:left="360"/>
        <w:rPr>
          <w:rFonts w:ascii="Avenir Roman" w:hAnsi="Avenir Roman"/>
        </w:rPr>
      </w:pPr>
      <w:r w:rsidRPr="009466BB">
        <w:rPr>
          <w:rFonts w:ascii="Avenir Roman" w:hAnsi="Avenir Roman"/>
        </w:rPr>
        <w:t>As shown in Figure</w:t>
      </w:r>
      <w:r w:rsidR="00CE680E" w:rsidRPr="009466BB">
        <w:rPr>
          <w:rFonts w:ascii="Avenir Roman" w:hAnsi="Avenir Roman"/>
        </w:rPr>
        <w:t xml:space="preserve"> 21</w:t>
      </w:r>
      <w:r w:rsidRPr="009466BB">
        <w:rPr>
          <w:rFonts w:ascii="Avenir Roman" w:hAnsi="Avenir Roman"/>
        </w:rPr>
        <w:t xml:space="preserve">, the doctors database node has a child node, which is a doctor registered in the system. Each doctor child node is identified by the authentication ID of the doctor. Under each doctor’s node, all the information of the doctor </w:t>
      </w:r>
      <w:proofErr w:type="gramStart"/>
      <w:r w:rsidRPr="009466BB">
        <w:rPr>
          <w:rFonts w:ascii="Avenir Roman" w:hAnsi="Avenir Roman"/>
        </w:rPr>
        <w:t>are</w:t>
      </w:r>
      <w:proofErr w:type="gramEnd"/>
      <w:r w:rsidRPr="009466BB">
        <w:rPr>
          <w:rFonts w:ascii="Avenir Roman" w:hAnsi="Avenir Roman"/>
        </w:rPr>
        <w:t xml:space="preserve"> included and saved. </w:t>
      </w:r>
    </w:p>
    <w:p w14:paraId="33F14279" w14:textId="77777777" w:rsidR="00D76EA2" w:rsidRPr="009466BB" w:rsidRDefault="00D76EA2" w:rsidP="00D76EA2">
      <w:pPr>
        <w:pStyle w:val="ListParagraph"/>
        <w:ind w:left="360"/>
        <w:rPr>
          <w:rFonts w:ascii="Avenir Roman" w:hAnsi="Avenir Roman"/>
        </w:rPr>
      </w:pPr>
    </w:p>
    <w:p w14:paraId="5A9CD10E"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64033E7E" wp14:editId="041539C8">
            <wp:extent cx="2675964" cy="2347457"/>
            <wp:effectExtent l="152400" t="152400" r="346710" b="3454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6 at 10.38.37 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84815" cy="2355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4361D" w14:textId="09C150FA" w:rsidR="00D76EA2" w:rsidRPr="009466BB" w:rsidRDefault="003F316F" w:rsidP="003F316F">
      <w:pPr>
        <w:pStyle w:val="Caption"/>
        <w:jc w:val="center"/>
        <w:rPr>
          <w:rFonts w:ascii="Avenir Roman" w:hAnsi="Avenir Roman"/>
        </w:rPr>
      </w:pPr>
      <w:bookmarkStart w:id="78" w:name="_Toc51598376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22</w:t>
      </w:r>
      <w:r w:rsidR="00F7631C" w:rsidRPr="009466BB">
        <w:rPr>
          <w:rFonts w:ascii="Avenir Roman" w:hAnsi="Avenir Roman"/>
          <w:noProof/>
        </w:rPr>
        <w:fldChar w:fldCharType="end"/>
      </w:r>
      <w:r w:rsidRPr="009466BB">
        <w:rPr>
          <w:rFonts w:ascii="Avenir Roman" w:hAnsi="Avenir Roman"/>
        </w:rPr>
        <w:t xml:space="preserve"> : Sensors Readings DB</w:t>
      </w:r>
      <w:bookmarkEnd w:id="78"/>
    </w:p>
    <w:p w14:paraId="02F81ABC" w14:textId="77777777" w:rsidR="00D76EA2" w:rsidRPr="009466BB" w:rsidRDefault="00D76EA2" w:rsidP="00D76EA2">
      <w:pPr>
        <w:pStyle w:val="ListParagraph"/>
        <w:ind w:left="360"/>
        <w:rPr>
          <w:rFonts w:ascii="Avenir Roman" w:hAnsi="Avenir Roman"/>
          <w:i/>
          <w:iCs/>
          <w:color w:val="365F91" w:themeColor="accent1" w:themeShade="BF"/>
          <w:sz w:val="18"/>
          <w:szCs w:val="18"/>
          <w:highlight w:val="yellow"/>
        </w:rPr>
      </w:pPr>
    </w:p>
    <w:p w14:paraId="2B366D6A" w14:textId="0488D2C2" w:rsidR="00D76EA2" w:rsidRPr="009466BB" w:rsidRDefault="00D76EA2" w:rsidP="00D76EA2">
      <w:pPr>
        <w:pStyle w:val="ListParagraph"/>
        <w:ind w:left="360"/>
        <w:rPr>
          <w:rFonts w:ascii="Avenir Roman" w:hAnsi="Avenir Roman"/>
        </w:rPr>
      </w:pPr>
      <w:r w:rsidRPr="009466BB">
        <w:rPr>
          <w:rFonts w:ascii="Avenir Roman" w:hAnsi="Avenir Roman"/>
        </w:rPr>
        <w:t xml:space="preserve">The readings database contains each </w:t>
      </w:r>
      <w:proofErr w:type="gramStart"/>
      <w:r w:rsidRPr="009466BB">
        <w:rPr>
          <w:rFonts w:ascii="Avenir Roman" w:hAnsi="Avenir Roman"/>
        </w:rPr>
        <w:t>users</w:t>
      </w:r>
      <w:proofErr w:type="gramEnd"/>
      <w:r w:rsidRPr="009466BB">
        <w:rPr>
          <w:rFonts w:ascii="Avenir Roman" w:hAnsi="Avenir Roman"/>
        </w:rPr>
        <w:t xml:space="preserve"> device Id. Each user has a unique device Id which is connected to the sensors. Each child node in the readings database has two </w:t>
      </w:r>
      <w:proofErr w:type="gramStart"/>
      <w:r w:rsidRPr="009466BB">
        <w:rPr>
          <w:rFonts w:ascii="Avenir Roman" w:hAnsi="Avenir Roman"/>
        </w:rPr>
        <w:t>child</w:t>
      </w:r>
      <w:proofErr w:type="gramEnd"/>
      <w:r w:rsidRPr="009466BB">
        <w:rPr>
          <w:rFonts w:ascii="Avenir Roman" w:hAnsi="Avenir Roman"/>
        </w:rPr>
        <w:t xml:space="preserve">; sensors, which is a node that contains </w:t>
      </w:r>
      <w:proofErr w:type="spellStart"/>
      <w:r w:rsidRPr="009466BB">
        <w:rPr>
          <w:rFonts w:ascii="Avenir Roman" w:hAnsi="Avenir Roman"/>
        </w:rPr>
        <w:t>subnodes</w:t>
      </w:r>
      <w:proofErr w:type="spellEnd"/>
      <w:r w:rsidRPr="009466BB">
        <w:rPr>
          <w:rFonts w:ascii="Avenir Roman" w:hAnsi="Avenir Roman"/>
        </w:rPr>
        <w:t xml:space="preserve">, and status that gives a signal (as a number) to enable a specific sensor. Under the </w:t>
      </w:r>
      <w:proofErr w:type="gramStart"/>
      <w:r w:rsidRPr="009466BB">
        <w:rPr>
          <w:rFonts w:ascii="Avenir Roman" w:hAnsi="Avenir Roman"/>
        </w:rPr>
        <w:t>sensors</w:t>
      </w:r>
      <w:proofErr w:type="gramEnd"/>
      <w:r w:rsidRPr="009466BB">
        <w:rPr>
          <w:rFonts w:ascii="Avenir Roman" w:hAnsi="Avenir Roman"/>
        </w:rPr>
        <w:t xml:space="preserve"> node are four other nodes, 1, 2, 3, and 4 that contain the data of the temperature, SPO2, weig</w:t>
      </w:r>
      <w:r w:rsidR="00CE680E" w:rsidRPr="009466BB">
        <w:rPr>
          <w:rFonts w:ascii="Avenir Roman" w:hAnsi="Avenir Roman"/>
        </w:rPr>
        <w:t>ht and BP sensors respectively (see Figure 22).</w:t>
      </w:r>
    </w:p>
    <w:p w14:paraId="621052CC" w14:textId="77777777" w:rsidR="00D76EA2" w:rsidRPr="009466BB" w:rsidRDefault="00D76EA2" w:rsidP="00D76EA2">
      <w:pPr>
        <w:pStyle w:val="ListParagraph"/>
        <w:ind w:left="360"/>
        <w:rPr>
          <w:rFonts w:ascii="Avenir Roman" w:hAnsi="Avenir Roman"/>
          <w:color w:val="365F91" w:themeColor="accent1" w:themeShade="BF"/>
        </w:rPr>
      </w:pPr>
    </w:p>
    <w:p w14:paraId="0A85CC13"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59D0096B" wp14:editId="52C6672A">
            <wp:extent cx="2662518" cy="2018235"/>
            <wp:effectExtent l="152400" t="152400" r="335280" b="3441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26 at 10.38.52 AM.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8621" cy="2022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B73479" w14:textId="1BE824AE" w:rsidR="00D76EA2" w:rsidRPr="009466BB" w:rsidRDefault="003F316F" w:rsidP="003F316F">
      <w:pPr>
        <w:pStyle w:val="Caption"/>
        <w:jc w:val="center"/>
        <w:rPr>
          <w:rFonts w:ascii="Avenir Roman" w:hAnsi="Avenir Roman"/>
          <w:color w:val="365F91" w:themeColor="accent1" w:themeShade="BF"/>
        </w:rPr>
      </w:pPr>
      <w:bookmarkStart w:id="79" w:name="_Toc515983764"/>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23</w:t>
      </w:r>
      <w:r w:rsidR="00F7631C" w:rsidRPr="009466BB">
        <w:rPr>
          <w:rFonts w:ascii="Avenir Roman" w:hAnsi="Avenir Roman"/>
          <w:noProof/>
        </w:rPr>
        <w:fldChar w:fldCharType="end"/>
      </w:r>
      <w:r w:rsidRPr="009466BB">
        <w:rPr>
          <w:rFonts w:ascii="Avenir Roman" w:hAnsi="Avenir Roman"/>
        </w:rPr>
        <w:t xml:space="preserve"> : Temperature sensor node (node ’1’) and the child nodes under</w:t>
      </w:r>
      <w:bookmarkEnd w:id="79"/>
    </w:p>
    <w:p w14:paraId="104430D1" w14:textId="77777777" w:rsidR="00D76EA2" w:rsidRPr="009466BB" w:rsidRDefault="00D76EA2" w:rsidP="00D76EA2">
      <w:pPr>
        <w:pStyle w:val="ListParagraph"/>
        <w:ind w:left="360"/>
        <w:rPr>
          <w:rFonts w:ascii="Avenir Roman" w:hAnsi="Avenir Roman"/>
          <w:color w:val="365F91" w:themeColor="accent1" w:themeShade="BF"/>
        </w:rPr>
      </w:pPr>
    </w:p>
    <w:p w14:paraId="23117195" w14:textId="16E78630" w:rsidR="00D76EA2" w:rsidRPr="009466BB" w:rsidRDefault="00D76EA2" w:rsidP="00D76EA2">
      <w:pPr>
        <w:pStyle w:val="ListParagraph"/>
        <w:ind w:left="360"/>
        <w:rPr>
          <w:rFonts w:ascii="Avenir Roman" w:hAnsi="Avenir Roman"/>
        </w:rPr>
      </w:pPr>
      <w:r w:rsidRPr="009466BB">
        <w:rPr>
          <w:rFonts w:ascii="Avenir Roman" w:hAnsi="Avenir Roman"/>
        </w:rPr>
        <w:t xml:space="preserve">Each sensor node has child nodes that are the different readings of the same sensor. Each reading has a unique id that identifies it. </w:t>
      </w:r>
      <w:r w:rsidR="00CE680E" w:rsidRPr="009466BB">
        <w:rPr>
          <w:rFonts w:ascii="Avenir Roman" w:hAnsi="Avenir Roman"/>
        </w:rPr>
        <w:t>Figure 23</w:t>
      </w:r>
      <w:r w:rsidRPr="009466BB">
        <w:rPr>
          <w:rFonts w:ascii="Avenir Roman" w:hAnsi="Avenir Roman"/>
        </w:rPr>
        <w:t xml:space="preserve"> shows the child nodes of the temperature sensor node of a specific user (node 1). </w:t>
      </w:r>
    </w:p>
    <w:p w14:paraId="6F3F28AF" w14:textId="77777777" w:rsidR="00D76EA2" w:rsidRPr="009466BB" w:rsidRDefault="00D76EA2" w:rsidP="00D76EA2">
      <w:pPr>
        <w:pStyle w:val="ListParagraph"/>
        <w:ind w:left="360"/>
        <w:rPr>
          <w:rFonts w:ascii="Avenir Roman" w:hAnsi="Avenir Roman"/>
        </w:rPr>
      </w:pPr>
    </w:p>
    <w:p w14:paraId="3E544B04"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14B1CECE" wp14:editId="441248D8">
            <wp:extent cx="3644153" cy="1328013"/>
            <wp:effectExtent l="152400" t="152400" r="344170" b="3486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6 at 10.39.01 AM.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59951" cy="133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08AD52" w14:textId="537A02E4" w:rsidR="00D76EA2" w:rsidRPr="009466BB" w:rsidRDefault="003F316F" w:rsidP="003F316F">
      <w:pPr>
        <w:pStyle w:val="Caption"/>
        <w:jc w:val="center"/>
        <w:rPr>
          <w:rFonts w:ascii="Avenir Roman" w:hAnsi="Avenir Roman"/>
        </w:rPr>
      </w:pPr>
      <w:bookmarkStart w:id="80" w:name="_Toc51598376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24</w:t>
      </w:r>
      <w:r w:rsidR="00F7631C" w:rsidRPr="009466BB">
        <w:rPr>
          <w:rFonts w:ascii="Avenir Roman" w:hAnsi="Avenir Roman"/>
          <w:noProof/>
        </w:rPr>
        <w:fldChar w:fldCharType="end"/>
      </w:r>
      <w:r w:rsidRPr="009466BB">
        <w:rPr>
          <w:rFonts w:ascii="Avenir Roman" w:hAnsi="Avenir Roman"/>
        </w:rPr>
        <w:t xml:space="preserve"> : Temperature sensor single reading information</w:t>
      </w:r>
      <w:bookmarkEnd w:id="80"/>
    </w:p>
    <w:p w14:paraId="7E2C70B5" w14:textId="77777777" w:rsidR="00D76EA2" w:rsidRPr="009466BB" w:rsidRDefault="00D76EA2" w:rsidP="00D76EA2">
      <w:pPr>
        <w:pStyle w:val="ListParagraph"/>
        <w:ind w:left="360"/>
        <w:rPr>
          <w:rFonts w:ascii="Avenir Roman" w:hAnsi="Avenir Roman"/>
        </w:rPr>
      </w:pPr>
    </w:p>
    <w:p w14:paraId="09ECC8EB" w14:textId="233AE44E" w:rsidR="00D76EA2" w:rsidRPr="009466BB" w:rsidRDefault="00D76EA2" w:rsidP="00D76EA2">
      <w:pPr>
        <w:pStyle w:val="ListParagraph"/>
        <w:ind w:left="360"/>
        <w:rPr>
          <w:rFonts w:ascii="Avenir Roman" w:hAnsi="Avenir Roman"/>
        </w:rPr>
      </w:pPr>
      <w:r w:rsidRPr="009466BB">
        <w:rPr>
          <w:rFonts w:ascii="Avenir Roman" w:hAnsi="Avenir Roman"/>
        </w:rPr>
        <w:t xml:space="preserve">As shown in </w:t>
      </w:r>
      <w:r w:rsidR="00CE680E" w:rsidRPr="009466BB">
        <w:rPr>
          <w:rFonts w:ascii="Avenir Roman" w:hAnsi="Avenir Roman"/>
        </w:rPr>
        <w:t>Figure 24</w:t>
      </w:r>
      <w:r w:rsidRPr="009466BB">
        <w:rPr>
          <w:rFonts w:ascii="Avenir Roman" w:hAnsi="Avenir Roman"/>
        </w:rPr>
        <w:t xml:space="preserve">, each child node under the temperature sensor node has the reading information, date, time and the result of the reading based on some analysis done in the cloud functions. </w:t>
      </w:r>
    </w:p>
    <w:p w14:paraId="5BE487E8" w14:textId="77777777" w:rsidR="00D76EA2" w:rsidRPr="009466BB" w:rsidRDefault="00D76EA2" w:rsidP="00D76EA2">
      <w:pPr>
        <w:pStyle w:val="ListParagraph"/>
        <w:ind w:left="360"/>
        <w:rPr>
          <w:rFonts w:ascii="Avenir Roman" w:hAnsi="Avenir Roman"/>
        </w:rPr>
      </w:pPr>
    </w:p>
    <w:p w14:paraId="4B90916F" w14:textId="58759E19" w:rsidR="00D76EA2" w:rsidRPr="009466BB" w:rsidRDefault="00D76EA2" w:rsidP="00D76EA2">
      <w:pPr>
        <w:rPr>
          <w:rFonts w:ascii="Avenir Roman" w:hAnsi="Avenir Roman"/>
        </w:rPr>
      </w:pPr>
    </w:p>
    <w:p w14:paraId="0428286B" w14:textId="77777777" w:rsidR="00D76EA2" w:rsidRPr="009466BB" w:rsidRDefault="00D76EA2" w:rsidP="00D76EA2">
      <w:pPr>
        <w:pStyle w:val="ListParagraph"/>
        <w:ind w:left="360"/>
        <w:rPr>
          <w:rFonts w:ascii="Avenir Roman" w:hAnsi="Avenir Roman"/>
        </w:rPr>
      </w:pPr>
    </w:p>
    <w:p w14:paraId="13A3433A" w14:textId="042E0FF3" w:rsidR="00D76EA2" w:rsidRPr="009466BB" w:rsidRDefault="00D76EA2" w:rsidP="00D76EA2">
      <w:pPr>
        <w:pStyle w:val="ListParagraph"/>
        <w:ind w:left="360"/>
        <w:rPr>
          <w:rFonts w:ascii="Avenir Roman" w:hAnsi="Avenir Roman"/>
        </w:rPr>
      </w:pPr>
      <w:r w:rsidRPr="009466BB">
        <w:rPr>
          <w:rFonts w:ascii="Avenir Roman" w:hAnsi="Avenir Roman"/>
        </w:rPr>
        <w:t xml:space="preserve">The ‘users’ database, contains all the users registered to the system. Each sub-node under the ‘users’ database is identified by the authentication Id of the </w:t>
      </w:r>
      <w:r w:rsidR="00CE680E" w:rsidRPr="009466BB">
        <w:rPr>
          <w:rFonts w:ascii="Avenir Roman" w:hAnsi="Avenir Roman"/>
        </w:rPr>
        <w:t xml:space="preserve">users. Figure 25 </w:t>
      </w:r>
      <w:r w:rsidRPr="009466BB">
        <w:rPr>
          <w:rFonts w:ascii="Avenir Roman" w:hAnsi="Avenir Roman"/>
        </w:rPr>
        <w:t xml:space="preserve">illustrates the ‘users’ database and the registered users sub nodes. </w:t>
      </w:r>
    </w:p>
    <w:p w14:paraId="7956BDF1" w14:textId="77777777" w:rsidR="00D76EA2" w:rsidRPr="009466BB" w:rsidRDefault="00D76EA2" w:rsidP="00D76EA2">
      <w:pPr>
        <w:pStyle w:val="ListParagraph"/>
        <w:ind w:left="360"/>
        <w:rPr>
          <w:rFonts w:ascii="Avenir Roman" w:hAnsi="Avenir Roman"/>
        </w:rPr>
      </w:pPr>
    </w:p>
    <w:p w14:paraId="77020B92" w14:textId="77777777" w:rsidR="00095D36" w:rsidRPr="009466BB" w:rsidRDefault="00D76EA2" w:rsidP="00095D36">
      <w:pPr>
        <w:pStyle w:val="ListParagraph"/>
        <w:keepNext/>
        <w:ind w:left="360"/>
        <w:jc w:val="center"/>
        <w:rPr>
          <w:rFonts w:ascii="Avenir Roman" w:hAnsi="Avenir Roman"/>
        </w:rPr>
      </w:pPr>
      <w:r w:rsidRPr="009466BB">
        <w:rPr>
          <w:rFonts w:ascii="Avenir Roman" w:hAnsi="Avenir Roman"/>
          <w:noProof/>
        </w:rPr>
        <w:drawing>
          <wp:inline distT="0" distB="0" distL="0" distR="0" wp14:anchorId="272A23AB" wp14:editId="74486069">
            <wp:extent cx="3768104" cy="2070847"/>
            <wp:effectExtent l="152400" t="152400" r="334010" b="3422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6 at 10.39.17 AM.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70661" cy="20722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C1B765" w14:textId="79A63632" w:rsidR="00D76EA2" w:rsidRPr="009466BB" w:rsidRDefault="00095D36" w:rsidP="00095D36">
      <w:pPr>
        <w:pStyle w:val="Caption"/>
        <w:jc w:val="center"/>
        <w:rPr>
          <w:rFonts w:ascii="Avenir Roman" w:hAnsi="Avenir Roman"/>
        </w:rPr>
      </w:pPr>
      <w:bookmarkStart w:id="81" w:name="_Toc51598376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25</w:t>
      </w:r>
      <w:r w:rsidR="00F7631C" w:rsidRPr="009466BB">
        <w:rPr>
          <w:rFonts w:ascii="Avenir Roman" w:hAnsi="Avenir Roman"/>
          <w:noProof/>
        </w:rPr>
        <w:fldChar w:fldCharType="end"/>
      </w:r>
      <w:r w:rsidRPr="009466BB">
        <w:rPr>
          <w:rFonts w:ascii="Avenir Roman" w:hAnsi="Avenir Roman"/>
        </w:rPr>
        <w:t xml:space="preserve"> : ‘users’ DB and child nodes</w:t>
      </w:r>
      <w:bookmarkEnd w:id="81"/>
    </w:p>
    <w:p w14:paraId="05580B91" w14:textId="77777777" w:rsidR="00D76EA2" w:rsidRPr="009466BB" w:rsidRDefault="00D76EA2" w:rsidP="00D76EA2">
      <w:pPr>
        <w:pStyle w:val="ListParagraph"/>
        <w:ind w:left="360"/>
        <w:rPr>
          <w:rFonts w:ascii="Avenir Roman" w:hAnsi="Avenir Roman"/>
          <w:i/>
          <w:iCs/>
          <w:color w:val="365F91" w:themeColor="accent1" w:themeShade="BF"/>
          <w:sz w:val="18"/>
          <w:szCs w:val="18"/>
        </w:rPr>
      </w:pPr>
    </w:p>
    <w:p w14:paraId="1DC07F96" w14:textId="4614F08E" w:rsidR="00D76EA2" w:rsidRPr="009466BB" w:rsidRDefault="00D76EA2" w:rsidP="00D76EA2">
      <w:pPr>
        <w:pStyle w:val="ListParagraph"/>
        <w:ind w:left="360"/>
        <w:rPr>
          <w:rFonts w:ascii="Avenir Roman" w:hAnsi="Avenir Roman"/>
        </w:rPr>
      </w:pPr>
      <w:r w:rsidRPr="009466BB">
        <w:rPr>
          <w:rFonts w:ascii="Avenir Roman" w:hAnsi="Avenir Roman"/>
        </w:rPr>
        <w:t>Under each registers user’s node, there are all the information related to the users; name, age, gender, id (which is the device Id) and token to be used to c</w:t>
      </w:r>
      <w:r w:rsidR="00CE680E" w:rsidRPr="009466BB">
        <w:rPr>
          <w:rFonts w:ascii="Avenir Roman" w:hAnsi="Avenir Roman"/>
        </w:rPr>
        <w:t xml:space="preserve">loud messaging (see Figure 26 </w:t>
      </w:r>
      <w:r w:rsidRPr="009466BB">
        <w:rPr>
          <w:rFonts w:ascii="Avenir Roman" w:hAnsi="Avenir Roman"/>
        </w:rPr>
        <w:t xml:space="preserve">below). </w:t>
      </w:r>
    </w:p>
    <w:p w14:paraId="7CEB6306" w14:textId="77777777" w:rsidR="00D76EA2" w:rsidRPr="009466BB" w:rsidRDefault="00D76EA2" w:rsidP="00D76EA2">
      <w:pPr>
        <w:pStyle w:val="ListParagraph"/>
        <w:ind w:left="360"/>
        <w:rPr>
          <w:rFonts w:ascii="Avenir Roman" w:hAnsi="Avenir Roman"/>
        </w:rPr>
      </w:pPr>
    </w:p>
    <w:p w14:paraId="2E711B27" w14:textId="77777777" w:rsidR="00095D36" w:rsidRPr="009466BB" w:rsidRDefault="00D76EA2" w:rsidP="00095D36">
      <w:pPr>
        <w:pStyle w:val="ListParagraph"/>
        <w:keepNext/>
        <w:ind w:left="360"/>
        <w:jc w:val="center"/>
        <w:rPr>
          <w:rFonts w:ascii="Avenir Roman" w:hAnsi="Avenir Roman"/>
        </w:rPr>
      </w:pPr>
      <w:r w:rsidRPr="009466BB">
        <w:rPr>
          <w:rFonts w:ascii="Avenir Roman" w:hAnsi="Avenir Roman"/>
          <w:noProof/>
        </w:rPr>
        <w:drawing>
          <wp:inline distT="0" distB="0" distL="0" distR="0" wp14:anchorId="258170E3" wp14:editId="24786CD3">
            <wp:extent cx="4773706" cy="2366963"/>
            <wp:effectExtent l="152400" t="152400" r="344805" b="3384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6 at 10.39.32 AM.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7319" cy="2368754"/>
                    </a:xfrm>
                    <a:prstGeom prst="rect">
                      <a:avLst/>
                    </a:prstGeom>
                    <a:ln>
                      <a:noFill/>
                    </a:ln>
                    <a:effectLst>
                      <a:outerShdw blurRad="292100" dist="139700" dir="2700000" algn="tl" rotWithShape="0">
                        <a:srgbClr val="333333">
                          <a:alpha val="65000"/>
                        </a:srgbClr>
                      </a:outerShdw>
                    </a:effectLst>
                  </pic:spPr>
                </pic:pic>
              </a:graphicData>
            </a:graphic>
          </wp:inline>
        </w:drawing>
      </w:r>
    </w:p>
    <w:p w14:paraId="36AFE751" w14:textId="4168869C" w:rsidR="00D76EA2" w:rsidRPr="009466BB" w:rsidRDefault="00095D36" w:rsidP="00095D36">
      <w:pPr>
        <w:pStyle w:val="Caption"/>
        <w:jc w:val="center"/>
        <w:rPr>
          <w:rFonts w:ascii="Avenir Roman" w:hAnsi="Avenir Roman"/>
        </w:rPr>
      </w:pPr>
      <w:bookmarkStart w:id="82" w:name="_Toc515983767"/>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26</w:t>
      </w:r>
      <w:r w:rsidR="00F7631C" w:rsidRPr="009466BB">
        <w:rPr>
          <w:rFonts w:ascii="Avenir Roman" w:hAnsi="Avenir Roman"/>
          <w:noProof/>
        </w:rPr>
        <w:fldChar w:fldCharType="end"/>
      </w:r>
      <w:r w:rsidRPr="009466BB">
        <w:rPr>
          <w:rFonts w:ascii="Avenir Roman" w:hAnsi="Avenir Roman"/>
        </w:rPr>
        <w:t xml:space="preserve"> : Single user node information</w:t>
      </w:r>
      <w:bookmarkEnd w:id="82"/>
    </w:p>
    <w:p w14:paraId="28B889A6" w14:textId="305AA28C" w:rsidR="00D76EA2" w:rsidRPr="009466BB" w:rsidRDefault="00D76EA2" w:rsidP="00D76EA2">
      <w:pPr>
        <w:rPr>
          <w:rFonts w:ascii="Avenir Roman" w:hAnsi="Avenir Roman"/>
        </w:rPr>
      </w:pPr>
    </w:p>
    <w:p w14:paraId="477EDACE" w14:textId="0B28446C" w:rsidR="00BC1600" w:rsidRPr="009466BB" w:rsidRDefault="00BC1AEB" w:rsidP="00DB1630">
      <w:pPr>
        <w:pStyle w:val="Heading2"/>
        <w:numPr>
          <w:ilvl w:val="1"/>
          <w:numId w:val="6"/>
        </w:numPr>
        <w:rPr>
          <w:rFonts w:ascii="Avenir Roman" w:hAnsi="Avenir Roman"/>
        </w:rPr>
      </w:pPr>
      <w:bookmarkStart w:id="83" w:name="_Toc516596871"/>
      <w:r w:rsidRPr="009466BB">
        <w:rPr>
          <w:rFonts w:ascii="Avenir Roman" w:hAnsi="Avenir Roman"/>
        </w:rPr>
        <w:t>User interface design</w:t>
      </w:r>
      <w:bookmarkEnd w:id="83"/>
    </w:p>
    <w:p w14:paraId="2F2209AE" w14:textId="50D7C837" w:rsidR="00C55D13" w:rsidRPr="009466BB" w:rsidRDefault="007E552E" w:rsidP="00205668">
      <w:pPr>
        <w:rPr>
          <w:rFonts w:ascii="Avenir Roman" w:hAnsi="Avenir Roman"/>
          <w:highlight w:val="yellow"/>
        </w:rPr>
      </w:pPr>
      <w:r w:rsidRPr="009466BB">
        <w:rPr>
          <w:rFonts w:ascii="Avenir Roman" w:hAnsi="Avenir Roman" w:cs="Helvetica Neue"/>
          <w:color w:val="000000"/>
          <w:u w:color="000000"/>
        </w:rPr>
        <w:t xml:space="preserve">Our system </w:t>
      </w:r>
      <w:r w:rsidR="00BC1AEB" w:rsidRPr="009466BB">
        <w:rPr>
          <w:rFonts w:ascii="Avenir Roman" w:hAnsi="Avenir Roman" w:cs="Helvetica Neue"/>
          <w:color w:val="000000"/>
          <w:u w:color="000000"/>
        </w:rPr>
        <w:t>has</w:t>
      </w:r>
      <w:r w:rsidRPr="009466BB">
        <w:rPr>
          <w:rFonts w:ascii="Avenir Roman" w:hAnsi="Avenir Roman" w:cs="Helvetica Neue"/>
          <w:color w:val="000000"/>
          <w:u w:color="000000"/>
        </w:rPr>
        <w:t xml:space="preserve"> two user interface</w:t>
      </w:r>
      <w:r w:rsidR="00205668">
        <w:rPr>
          <w:rFonts w:ascii="Avenir Roman" w:hAnsi="Avenir Roman" w:cs="Helvetica Neue"/>
          <w:color w:val="000000"/>
          <w:u w:color="000000"/>
        </w:rPr>
        <w:t>s</w:t>
      </w:r>
      <w:r w:rsidRPr="009466BB">
        <w:rPr>
          <w:rFonts w:ascii="Avenir Roman" w:hAnsi="Avenir Roman" w:cs="Helvetica Neue"/>
          <w:color w:val="000000"/>
          <w:u w:color="000000"/>
        </w:rPr>
        <w:t>, both are friendly and easy to use. The patient side is to add the data and view the history while the doctor side is to view all the patients</w:t>
      </w:r>
      <w:r w:rsidR="00BC1AEB" w:rsidRPr="009466BB">
        <w:rPr>
          <w:rFonts w:ascii="Avenir Roman" w:hAnsi="Avenir Roman" w:cs="Helvetica Neue"/>
          <w:color w:val="000000"/>
          <w:u w:color="000000"/>
        </w:rPr>
        <w:t>’</w:t>
      </w:r>
      <w:r w:rsidRPr="009466BB">
        <w:rPr>
          <w:rFonts w:ascii="Avenir Roman" w:hAnsi="Avenir Roman" w:cs="Helvetica Neue"/>
          <w:color w:val="000000"/>
          <w:u w:color="000000"/>
        </w:rPr>
        <w:t xml:space="preserve"> data and history then </w:t>
      </w:r>
      <w:r w:rsidR="00205668" w:rsidRPr="009466BB">
        <w:rPr>
          <w:rFonts w:ascii="Avenir Roman" w:hAnsi="Avenir Roman" w:cs="Helvetica Neue"/>
          <w:color w:val="000000"/>
          <w:u w:color="000000"/>
        </w:rPr>
        <w:t>notif</w:t>
      </w:r>
      <w:r w:rsidR="00205668">
        <w:rPr>
          <w:rFonts w:ascii="Avenir Roman" w:hAnsi="Avenir Roman" w:cs="Helvetica Neue"/>
          <w:color w:val="000000"/>
          <w:u w:color="000000"/>
        </w:rPr>
        <w:t>y</w:t>
      </w:r>
      <w:r w:rsidR="00205668" w:rsidRPr="009466BB">
        <w:rPr>
          <w:rFonts w:ascii="Avenir Roman" w:hAnsi="Avenir Roman" w:cs="Helvetica Neue"/>
          <w:color w:val="000000"/>
          <w:u w:color="000000"/>
        </w:rPr>
        <w:t xml:space="preserve"> </w:t>
      </w:r>
      <w:r w:rsidRPr="009466BB">
        <w:rPr>
          <w:rFonts w:ascii="Avenir Roman" w:hAnsi="Avenir Roman" w:cs="Helvetica Neue"/>
          <w:color w:val="000000"/>
          <w:u w:color="000000"/>
        </w:rPr>
        <w:t>in case of any abnormality.</w:t>
      </w:r>
    </w:p>
    <w:p w14:paraId="5EFD8400" w14:textId="2C07CB69" w:rsidR="00130F82" w:rsidRPr="009466BB" w:rsidRDefault="00147C96" w:rsidP="007869ED">
      <w:pPr>
        <w:rPr>
          <w:rFonts w:ascii="Avenir Roman" w:hAnsi="Avenir Roman"/>
        </w:rPr>
      </w:pPr>
      <w:proofErr w:type="spellStart"/>
      <w:r w:rsidRPr="009466BB">
        <w:rPr>
          <w:rFonts w:ascii="Avenir Roman" w:hAnsi="Avenir Roman"/>
        </w:rPr>
        <w:t>MediCheck</w:t>
      </w:r>
      <w:proofErr w:type="spellEnd"/>
      <w:r w:rsidRPr="009466BB">
        <w:rPr>
          <w:rFonts w:ascii="Avenir Roman" w:hAnsi="Avenir Roman"/>
        </w:rPr>
        <w:t xml:space="preserve"> application screenshots are added </w:t>
      </w:r>
      <w:r w:rsidR="007869ED" w:rsidRPr="009466BB">
        <w:rPr>
          <w:rFonts w:ascii="Avenir Roman" w:hAnsi="Avenir Roman"/>
        </w:rPr>
        <w:t xml:space="preserve">with a brief </w:t>
      </w:r>
      <w:proofErr w:type="gramStart"/>
      <w:r w:rsidR="007869ED" w:rsidRPr="009466BB">
        <w:rPr>
          <w:rFonts w:ascii="Avenir Roman" w:hAnsi="Avenir Roman"/>
          <w:color w:val="000000" w:themeColor="text1"/>
        </w:rPr>
        <w:t>description</w:t>
      </w:r>
      <w:r w:rsidR="007869ED" w:rsidRPr="009466BB">
        <w:rPr>
          <w:rFonts w:ascii="Avenir Roman" w:hAnsi="Avenir Roman"/>
          <w:color w:val="FF0000"/>
        </w:rPr>
        <w:t>:</w:t>
      </w:r>
      <w:r w:rsidR="00BC1AEB" w:rsidRPr="009466BB">
        <w:rPr>
          <w:rFonts w:ascii="Avenir Roman" w:hAnsi="Avenir Roman"/>
        </w:rPr>
        <w:t>:</w:t>
      </w:r>
      <w:proofErr w:type="gramEnd"/>
    </w:p>
    <w:p w14:paraId="255F52E1" w14:textId="17F50868" w:rsidR="00130F82" w:rsidRPr="009466BB" w:rsidRDefault="00DB1630" w:rsidP="00130F82">
      <w:pPr>
        <w:rPr>
          <w:rFonts w:ascii="Avenir Roman" w:hAnsi="Avenir Roman"/>
        </w:rPr>
      </w:pPr>
      <w:r w:rsidRPr="009466BB">
        <w:rPr>
          <w:rFonts w:ascii="Avenir Roman" w:hAnsi="Avenir Roman"/>
          <w:noProof/>
        </w:rPr>
        <w:drawing>
          <wp:anchor distT="0" distB="0" distL="114300" distR="114300" simplePos="0" relativeHeight="251684864" behindDoc="0" locked="0" layoutInCell="1" allowOverlap="1" wp14:anchorId="6B8AB5CE" wp14:editId="14CFFD96">
            <wp:simplePos x="0" y="0"/>
            <wp:positionH relativeFrom="column">
              <wp:posOffset>4369435</wp:posOffset>
            </wp:positionH>
            <wp:positionV relativeFrom="paragraph">
              <wp:posOffset>6350</wp:posOffset>
            </wp:positionV>
            <wp:extent cx="1530985" cy="2782570"/>
            <wp:effectExtent l="0" t="0" r="0" b="0"/>
            <wp:wrapSquare wrapText="bothSides"/>
            <wp:docPr id="90" name="Picture 90" descr="/Users/reemal-hajri/Desktop/seniorPhoto/Screenshot_20180524-162543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reemal-hajri/Desktop/seniorPhoto/Screenshot_20180524-162543_MediCheck.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30985" cy="2782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81792" behindDoc="0" locked="0" layoutInCell="1" allowOverlap="1" wp14:anchorId="30250238" wp14:editId="52EC3C96">
            <wp:simplePos x="0" y="0"/>
            <wp:positionH relativeFrom="margin">
              <wp:align>center</wp:align>
            </wp:positionH>
            <wp:positionV relativeFrom="paragraph">
              <wp:posOffset>6350</wp:posOffset>
            </wp:positionV>
            <wp:extent cx="1498600" cy="2668270"/>
            <wp:effectExtent l="0" t="0" r="6350" b="0"/>
            <wp:wrapSquare wrapText="bothSides"/>
            <wp:docPr id="89" name="Picture 89" descr="/Users/reemal-hajri/Desktop/Assets/Screenshot_1527169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eemal-hajri/Desktop/Assets/Screenshot_152716940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8600" cy="2668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79744" behindDoc="0" locked="0" layoutInCell="1" allowOverlap="1" wp14:anchorId="47DD5974" wp14:editId="5271CCE7">
            <wp:simplePos x="0" y="0"/>
            <wp:positionH relativeFrom="margin">
              <wp:align>left</wp:align>
            </wp:positionH>
            <wp:positionV relativeFrom="margin">
              <wp:posOffset>329550</wp:posOffset>
            </wp:positionV>
            <wp:extent cx="1913255" cy="288353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13255" cy="2883535"/>
                    </a:xfrm>
                    <a:prstGeom prst="rect">
                      <a:avLst/>
                    </a:prstGeom>
                  </pic:spPr>
                </pic:pic>
              </a:graphicData>
            </a:graphic>
            <wp14:sizeRelH relativeFrom="margin">
              <wp14:pctWidth>0</wp14:pctWidth>
            </wp14:sizeRelH>
            <wp14:sizeRelV relativeFrom="margin">
              <wp14:pctHeight>0</wp14:pctHeight>
            </wp14:sizeRelV>
          </wp:anchor>
        </w:drawing>
      </w:r>
    </w:p>
    <w:p w14:paraId="521E5224" w14:textId="22170B42" w:rsidR="007869ED" w:rsidRPr="009466BB" w:rsidRDefault="007869ED" w:rsidP="00130F82">
      <w:pPr>
        <w:rPr>
          <w:rFonts w:ascii="Avenir Roman" w:hAnsi="Avenir Roman"/>
        </w:rPr>
      </w:pPr>
    </w:p>
    <w:p w14:paraId="70421341" w14:textId="0CD66533" w:rsidR="007869ED" w:rsidRPr="009466BB" w:rsidRDefault="007869ED" w:rsidP="00130F82">
      <w:pPr>
        <w:rPr>
          <w:rFonts w:ascii="Avenir Roman" w:hAnsi="Avenir Roman"/>
        </w:rPr>
      </w:pPr>
    </w:p>
    <w:p w14:paraId="31E99F32" w14:textId="195ED5DD" w:rsidR="007869ED" w:rsidRPr="009466BB" w:rsidRDefault="007869ED" w:rsidP="00130F82">
      <w:pPr>
        <w:rPr>
          <w:rFonts w:ascii="Avenir Roman" w:hAnsi="Avenir Roman"/>
        </w:rPr>
      </w:pPr>
    </w:p>
    <w:p w14:paraId="6A8D214B" w14:textId="77105BC9" w:rsidR="007869ED" w:rsidRPr="009466BB" w:rsidRDefault="007869ED" w:rsidP="00130F82">
      <w:pPr>
        <w:rPr>
          <w:rFonts w:ascii="Avenir Roman" w:hAnsi="Avenir Roman"/>
        </w:rPr>
      </w:pPr>
    </w:p>
    <w:p w14:paraId="43433C2C" w14:textId="26ACB450" w:rsidR="007869ED" w:rsidRPr="009466BB" w:rsidRDefault="007869ED" w:rsidP="00130F82">
      <w:pPr>
        <w:rPr>
          <w:rFonts w:ascii="Avenir Roman" w:hAnsi="Avenir Roman"/>
        </w:rPr>
      </w:pPr>
    </w:p>
    <w:p w14:paraId="05683C7B" w14:textId="2D12D7E7" w:rsidR="007869ED" w:rsidRPr="009466BB" w:rsidRDefault="007869ED" w:rsidP="00130F82">
      <w:pPr>
        <w:rPr>
          <w:rFonts w:ascii="Avenir Roman" w:hAnsi="Avenir Roman"/>
        </w:rPr>
      </w:pPr>
    </w:p>
    <w:p w14:paraId="0AE4DBA8" w14:textId="1B47649D" w:rsidR="007869ED" w:rsidRPr="009466BB" w:rsidRDefault="007869ED" w:rsidP="00130F82">
      <w:pPr>
        <w:rPr>
          <w:rFonts w:ascii="Avenir Roman" w:hAnsi="Avenir Roman"/>
        </w:rPr>
      </w:pPr>
    </w:p>
    <w:p w14:paraId="08CB6C83" w14:textId="1D533D61" w:rsidR="007869ED" w:rsidRPr="009466BB" w:rsidRDefault="00DB1630" w:rsidP="00130F82">
      <w:pPr>
        <w:rPr>
          <w:rFonts w:ascii="Avenir Roman" w:hAnsi="Avenir Roman"/>
        </w:rPr>
      </w:pPr>
      <w:r w:rsidRPr="009466BB">
        <w:rPr>
          <w:rFonts w:ascii="Avenir Roman" w:hAnsi="Avenir Roman" w:cs="Helvetica Neue"/>
          <w:noProof/>
          <w:color w:val="000000"/>
          <w:u w:color="000000"/>
        </w:rPr>
        <mc:AlternateContent>
          <mc:Choice Requires="wps">
            <w:drawing>
              <wp:anchor distT="0" distB="0" distL="114300" distR="114300" simplePos="0" relativeHeight="251699200" behindDoc="0" locked="0" layoutInCell="1" allowOverlap="1" wp14:anchorId="09BFCCC5" wp14:editId="634C13EB">
                <wp:simplePos x="0" y="0"/>
                <wp:positionH relativeFrom="margin">
                  <wp:posOffset>386006</wp:posOffset>
                </wp:positionH>
                <wp:positionV relativeFrom="paragraph">
                  <wp:posOffset>146656</wp:posOffset>
                </wp:positionV>
                <wp:extent cx="1024890" cy="347980"/>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102489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5E1336" w14:textId="77777777" w:rsidR="005F672A" w:rsidRPr="00BC1AEB" w:rsidRDefault="005F672A"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FCCC5" id="Text Box 80" o:spid="_x0000_s1040" type="#_x0000_t202" style="position:absolute;margin-left:30.4pt;margin-top:11.55pt;width:80.7pt;height:27.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" filled="f" stroked="f">
                <v:textbox>
                  <w:txbxContent>
                    <w:p w14:paraId="415E1336" w14:textId="77777777" w:rsidR="005F672A" w:rsidRPr="00BC1AEB" w:rsidRDefault="005F672A"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w10:wrap type="square" anchorx="margin"/>
              </v:shape>
            </w:pict>
          </mc:Fallback>
        </mc:AlternateContent>
      </w:r>
    </w:p>
    <w:p w14:paraId="10861624" w14:textId="05E8E4A2" w:rsidR="00DB1630" w:rsidRDefault="00DB1630" w:rsidP="00130F82">
      <w:pPr>
        <w:widowControl w:val="0"/>
        <w:autoSpaceDE w:val="0"/>
        <w:autoSpaceDN w:val="0"/>
        <w:adjustRightInd w:val="0"/>
        <w:rPr>
          <w:rFonts w:ascii="Avenir Roman" w:hAnsi="Avenir Roman" w:cs="Helvetica Neue"/>
          <w:color w:val="000000"/>
          <w:u w:color="000000"/>
        </w:rPr>
      </w:pPr>
    </w:p>
    <w:p w14:paraId="2FDB927B" w14:textId="77777777" w:rsidR="00DB1630" w:rsidRDefault="007869ED" w:rsidP="00DB1630">
      <w:pPr>
        <w:widowControl w:val="0"/>
        <w:autoSpaceDE w:val="0"/>
        <w:autoSpaceDN w:val="0"/>
        <w:adjustRightInd w:val="0"/>
        <w:rPr>
          <w:rFonts w:ascii="Avenir Roman" w:hAnsi="Avenir Roman" w:cs="Helvetica Neue"/>
          <w:color w:val="000000"/>
          <w:u w:color="000000"/>
        </w:rPr>
      </w:pPr>
      <w:r w:rsidRPr="009466BB">
        <w:rPr>
          <w:rFonts w:ascii="Avenir Roman" w:hAnsi="Avenir Roman" w:cs="Helvetica Neue"/>
          <w:noProof/>
          <w:color w:val="000000"/>
          <w:u w:color="000000"/>
        </w:rPr>
        <mc:AlternateContent>
          <mc:Choice Requires="wps">
            <w:drawing>
              <wp:anchor distT="0" distB="0" distL="114300" distR="114300" simplePos="0" relativeHeight="251683840" behindDoc="0" locked="0" layoutInCell="1" allowOverlap="1" wp14:anchorId="3546033B" wp14:editId="4D9FC731">
                <wp:simplePos x="0" y="0"/>
                <wp:positionH relativeFrom="column">
                  <wp:posOffset>2341880</wp:posOffset>
                </wp:positionH>
                <wp:positionV relativeFrom="paragraph">
                  <wp:posOffset>3769360</wp:posOffset>
                </wp:positionV>
                <wp:extent cx="900430" cy="26860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900430" cy="2686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A8F75" w14:textId="77777777" w:rsidR="005F672A" w:rsidRPr="00BC1AEB" w:rsidRDefault="005F672A"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6033B" id="Text Box 78" o:spid="_x0000_s1041" type="#_x0000_t202" style="position:absolute;margin-left:184.4pt;margin-top:296.8pt;width:70.9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" filled="f" stroked="f">
                <v:textbox>
                  <w:txbxContent>
                    <w:p w14:paraId="155A8F75" w14:textId="77777777" w:rsidR="005F672A" w:rsidRPr="00BC1AEB" w:rsidRDefault="005F672A"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w10:wrap type="square"/>
              </v:shape>
            </w:pict>
          </mc:Fallback>
        </mc:AlternateContent>
      </w:r>
      <w:r w:rsidRPr="009466BB">
        <w:rPr>
          <w:rFonts w:ascii="Avenir Roman" w:hAnsi="Avenir Roman" w:cs="Helvetica Neue"/>
          <w:noProof/>
          <w:color w:val="000000"/>
          <w:u w:color="000000"/>
        </w:rPr>
        <mc:AlternateContent>
          <mc:Choice Requires="wps">
            <w:drawing>
              <wp:anchor distT="0" distB="0" distL="114300" distR="114300" simplePos="0" relativeHeight="251682816" behindDoc="0" locked="0" layoutInCell="1" allowOverlap="1" wp14:anchorId="5F22F711" wp14:editId="564AFE7D">
                <wp:simplePos x="0" y="0"/>
                <wp:positionH relativeFrom="column">
                  <wp:posOffset>-65405</wp:posOffset>
                </wp:positionH>
                <wp:positionV relativeFrom="paragraph">
                  <wp:posOffset>3775710</wp:posOffset>
                </wp:positionV>
                <wp:extent cx="1600200" cy="419735"/>
                <wp:effectExtent l="0" t="0" r="0" b="12065"/>
                <wp:wrapSquare wrapText="bothSides"/>
                <wp:docPr id="79" name="Text Box 79"/>
                <wp:cNvGraphicFramePr/>
                <a:graphic xmlns:a="http://schemas.openxmlformats.org/drawingml/2006/main">
                  <a:graphicData uri="http://schemas.microsoft.com/office/word/2010/wordprocessingShape">
                    <wps:wsp>
                      <wps:cNvSpPr txBox="1"/>
                      <wps:spPr>
                        <a:xfrm>
                          <a:off x="0" y="0"/>
                          <a:ext cx="1600200" cy="419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26A9" w14:textId="77777777" w:rsidR="005F672A" w:rsidRPr="00BC1AEB" w:rsidRDefault="005F672A"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2F711" id="Text Box 79" o:spid="_x0000_s1042" type="#_x0000_t202" style="position:absolute;margin-left:-5.15pt;margin-top:297.3pt;width:126pt;height:33.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" filled="f" stroked="f">
                <v:textbox>
                  <w:txbxContent>
                    <w:p w14:paraId="4E3E26A9" w14:textId="77777777" w:rsidR="005F672A" w:rsidRPr="00BC1AEB" w:rsidRDefault="005F672A"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v:textbox>
                <w10:wrap type="square"/>
              </v:shape>
            </w:pict>
          </mc:Fallback>
        </mc:AlternateContent>
      </w:r>
      <w:r w:rsidR="00130F82" w:rsidRPr="009466BB">
        <w:rPr>
          <w:rFonts w:ascii="Avenir Roman" w:hAnsi="Avenir Roman" w:cs="Helvetica Neue"/>
          <w:color w:val="000000"/>
          <w:u w:color="000000"/>
        </w:rPr>
        <w:t>Patient side:</w:t>
      </w:r>
    </w:p>
    <w:p w14:paraId="313C1AC3" w14:textId="4DAE395D" w:rsidR="00130F82" w:rsidRPr="009466BB" w:rsidRDefault="00DB1630" w:rsidP="00DB1630">
      <w:pPr>
        <w:widowControl w:val="0"/>
        <w:autoSpaceDE w:val="0"/>
        <w:autoSpaceDN w:val="0"/>
        <w:adjustRightInd w:val="0"/>
        <w:rPr>
          <w:rFonts w:ascii="Avenir Roman" w:hAnsi="Avenir Roman" w:cs="Helvetica Neue"/>
          <w:color w:val="000000"/>
          <w:u w:color="000000"/>
        </w:rPr>
      </w:pPr>
      <w:r w:rsidRPr="009466BB">
        <w:rPr>
          <w:rFonts w:ascii="Avenir Roman" w:hAnsi="Avenir Roman"/>
          <w:noProof/>
        </w:rPr>
        <w:drawing>
          <wp:anchor distT="0" distB="0" distL="114300" distR="114300" simplePos="0" relativeHeight="251685888" behindDoc="0" locked="0" layoutInCell="1" allowOverlap="1" wp14:anchorId="69B46BC3" wp14:editId="2D26C4A3">
            <wp:simplePos x="0" y="0"/>
            <wp:positionH relativeFrom="column">
              <wp:posOffset>-167640</wp:posOffset>
            </wp:positionH>
            <wp:positionV relativeFrom="paragraph">
              <wp:posOffset>330924</wp:posOffset>
            </wp:positionV>
            <wp:extent cx="1645920" cy="3389630"/>
            <wp:effectExtent l="0" t="0" r="5080" b="1270"/>
            <wp:wrapSquare wrapText="bothSides"/>
            <wp:docPr id="92" name="Picture 92" descr="/Users/reemal-hajri/Desktop/seniorPhoto/Screenshot_20180524-162326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reemal-hajri/Desktop/seniorPhoto/Screenshot_20180524-162326_MediCheck.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45920"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DB85E0" w14:textId="34D58E94" w:rsidR="00130F82" w:rsidRPr="009466BB" w:rsidRDefault="00675813" w:rsidP="00130F82">
      <w:pPr>
        <w:rPr>
          <w:rFonts w:ascii="Avenir Roman" w:hAnsi="Avenir Roman"/>
        </w:rPr>
      </w:pPr>
      <w:r w:rsidRPr="009466BB">
        <w:rPr>
          <w:rFonts w:ascii="Avenir Roman" w:hAnsi="Avenir Roman"/>
          <w:noProof/>
        </w:rPr>
        <w:drawing>
          <wp:anchor distT="0" distB="0" distL="114300" distR="114300" simplePos="0" relativeHeight="251687936" behindDoc="0" locked="0" layoutInCell="1" allowOverlap="1" wp14:anchorId="422F2A70" wp14:editId="6CD343D9">
            <wp:simplePos x="0" y="0"/>
            <wp:positionH relativeFrom="column">
              <wp:posOffset>4373880</wp:posOffset>
            </wp:positionH>
            <wp:positionV relativeFrom="paragraph">
              <wp:posOffset>307975</wp:posOffset>
            </wp:positionV>
            <wp:extent cx="1630680" cy="3352800"/>
            <wp:effectExtent l="0" t="0" r="0" b="0"/>
            <wp:wrapSquare wrapText="bothSides"/>
            <wp:docPr id="93" name="Picture 93" descr="/Users/reemal-hajri/Desktop/seniorPhoto/Screenshot_20180524-162613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eemal-hajri/Desktop/seniorPhoto/Screenshot_20180524-162613_MediCheck.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068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86912" behindDoc="0" locked="0" layoutInCell="1" allowOverlap="1" wp14:anchorId="3139CDC0" wp14:editId="7E6FA600">
            <wp:simplePos x="0" y="0"/>
            <wp:positionH relativeFrom="column">
              <wp:posOffset>1783080</wp:posOffset>
            </wp:positionH>
            <wp:positionV relativeFrom="paragraph">
              <wp:posOffset>278130</wp:posOffset>
            </wp:positionV>
            <wp:extent cx="1651635" cy="3398520"/>
            <wp:effectExtent l="0" t="0" r="0" b="5080"/>
            <wp:wrapSquare wrapText="bothSides"/>
            <wp:docPr id="91" name="Picture 91" descr="/Users/reemal-hajri/Desktop/seniorPhoto/Screenshot_20180524-162345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reemal-hajri/Desktop/seniorPhoto/Screenshot_20180524-162345_MediCheck.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51635" cy="339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869ED" w:rsidRPr="009466BB">
        <w:rPr>
          <w:rFonts w:ascii="Avenir Roman" w:hAnsi="Avenir Roman" w:cs="Helvetica Neue"/>
          <w:noProof/>
          <w:color w:val="000000"/>
          <w:u w:color="000000"/>
        </w:rPr>
        <mc:AlternateContent>
          <mc:Choice Requires="wps">
            <w:drawing>
              <wp:anchor distT="0" distB="0" distL="114300" distR="114300" simplePos="0" relativeHeight="251689984" behindDoc="0" locked="0" layoutInCell="1" allowOverlap="1" wp14:anchorId="1A93B83A" wp14:editId="01208747">
                <wp:simplePos x="0" y="0"/>
                <wp:positionH relativeFrom="column">
                  <wp:posOffset>2222500</wp:posOffset>
                </wp:positionH>
                <wp:positionV relativeFrom="paragraph">
                  <wp:posOffset>3674110</wp:posOffset>
                </wp:positionV>
                <wp:extent cx="1600200" cy="35687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600200" cy="356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244A9"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3B83A" id="Text Box 83" o:spid="_x0000_s1043" type="#_x0000_t202" style="position:absolute;margin-left:175pt;margin-top:289.3pt;width:126pt;height:28.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" filled="f" stroked="f">
                <v:textbox>
                  <w:txbxContent>
                    <w:p w14:paraId="0B2244A9"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 page</w:t>
                      </w:r>
                    </w:p>
                  </w:txbxContent>
                </v:textbox>
                <w10:wrap type="square"/>
              </v:shape>
            </w:pict>
          </mc:Fallback>
        </mc:AlternateContent>
      </w:r>
      <w:r w:rsidR="007869ED" w:rsidRPr="009466BB">
        <w:rPr>
          <w:rFonts w:ascii="Avenir Roman" w:hAnsi="Avenir Roman" w:cs="Helvetica Neue"/>
          <w:noProof/>
          <w:color w:val="000000"/>
          <w:u w:color="000000"/>
        </w:rPr>
        <mc:AlternateContent>
          <mc:Choice Requires="wps">
            <w:drawing>
              <wp:anchor distT="0" distB="0" distL="114300" distR="114300" simplePos="0" relativeHeight="251688960" behindDoc="0" locked="0" layoutInCell="1" allowOverlap="1" wp14:anchorId="7B4571D7" wp14:editId="07217E24">
                <wp:simplePos x="0" y="0"/>
                <wp:positionH relativeFrom="column">
                  <wp:posOffset>46495</wp:posOffset>
                </wp:positionH>
                <wp:positionV relativeFrom="paragraph">
                  <wp:posOffset>3669030</wp:posOffset>
                </wp:positionV>
                <wp:extent cx="1490840" cy="445576"/>
                <wp:effectExtent l="0" t="0" r="0" b="12065"/>
                <wp:wrapSquare wrapText="bothSides"/>
                <wp:docPr id="81" name="Text Box 81"/>
                <wp:cNvGraphicFramePr/>
                <a:graphic xmlns:a="http://schemas.openxmlformats.org/drawingml/2006/main">
                  <a:graphicData uri="http://schemas.microsoft.com/office/word/2010/wordprocessingShape">
                    <wps:wsp>
                      <wps:cNvSpPr txBox="1"/>
                      <wps:spPr>
                        <a:xfrm>
                          <a:off x="0" y="0"/>
                          <a:ext cx="1490840" cy="4455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13D515"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 data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71D7" id="Text Box 81" o:spid="_x0000_s1044" type="#_x0000_t202" style="position:absolute;margin-left:3.65pt;margin-top:288.9pt;width:117.4pt;height:3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" filled="f" stroked="f">
                <v:textbox>
                  <w:txbxContent>
                    <w:p w14:paraId="5113D515"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 data page</w:t>
                      </w:r>
                    </w:p>
                  </w:txbxContent>
                </v:textbox>
                <w10:wrap type="square"/>
              </v:shape>
            </w:pict>
          </mc:Fallback>
        </mc:AlternateContent>
      </w:r>
    </w:p>
    <w:p w14:paraId="25ABD6D1" w14:textId="03B5BC4A" w:rsidR="00130F82" w:rsidRPr="009466BB" w:rsidRDefault="00130F82" w:rsidP="00130F82">
      <w:pPr>
        <w:rPr>
          <w:rFonts w:ascii="Avenir Roman" w:hAnsi="Avenir Roman"/>
        </w:rPr>
      </w:pPr>
    </w:p>
    <w:p w14:paraId="4C5CCDBE" w14:textId="79C898F6" w:rsidR="00130F82" w:rsidRPr="009466BB" w:rsidRDefault="00130F82" w:rsidP="00130F82">
      <w:pPr>
        <w:rPr>
          <w:rFonts w:ascii="Avenir Roman" w:hAnsi="Avenir Roman"/>
        </w:rPr>
      </w:pPr>
    </w:p>
    <w:p w14:paraId="1F4DC63F" w14:textId="055DB9DD" w:rsidR="00130F82" w:rsidRPr="009466BB" w:rsidRDefault="00130F82" w:rsidP="00130F82">
      <w:pPr>
        <w:rPr>
          <w:rFonts w:ascii="Avenir Roman" w:hAnsi="Avenir Roman"/>
        </w:rPr>
      </w:pPr>
    </w:p>
    <w:p w14:paraId="05BB18A9" w14:textId="25DC1FA0" w:rsidR="00130F82" w:rsidRPr="009466BB" w:rsidRDefault="00130F82" w:rsidP="00130F82">
      <w:pPr>
        <w:rPr>
          <w:rFonts w:ascii="Avenir Roman" w:hAnsi="Avenir Roman"/>
        </w:rPr>
      </w:pPr>
    </w:p>
    <w:p w14:paraId="75ADC097" w14:textId="77777777" w:rsidR="00130F82" w:rsidRPr="009466BB" w:rsidRDefault="00130F82" w:rsidP="00130F82">
      <w:pPr>
        <w:rPr>
          <w:rFonts w:ascii="Avenir Roman" w:hAnsi="Avenir Roman"/>
        </w:rPr>
      </w:pPr>
    </w:p>
    <w:p w14:paraId="25C25FB6" w14:textId="2CD586BF" w:rsidR="00130F82" w:rsidRPr="009466BB" w:rsidRDefault="00130F82" w:rsidP="00130F82">
      <w:pPr>
        <w:rPr>
          <w:rFonts w:ascii="Avenir Roman" w:hAnsi="Avenir Roman"/>
        </w:rPr>
      </w:pPr>
    </w:p>
    <w:p w14:paraId="2CDE9086" w14:textId="2DABF873" w:rsidR="00130F82" w:rsidRPr="009466BB" w:rsidRDefault="00130F82" w:rsidP="00130F82">
      <w:pPr>
        <w:rPr>
          <w:rFonts w:ascii="Avenir Roman" w:hAnsi="Avenir Roman"/>
        </w:rPr>
      </w:pPr>
    </w:p>
    <w:p w14:paraId="715B427D" w14:textId="5CCF3F81" w:rsidR="00130F82" w:rsidRPr="009466BB" w:rsidRDefault="00130F82" w:rsidP="00130F82">
      <w:pPr>
        <w:rPr>
          <w:rFonts w:ascii="Avenir Roman" w:hAnsi="Avenir Roman"/>
        </w:rPr>
      </w:pPr>
    </w:p>
    <w:p w14:paraId="55129F22" w14:textId="30AF0AD7" w:rsidR="00130F82" w:rsidRPr="009466BB" w:rsidRDefault="00130F82" w:rsidP="00130F82">
      <w:pPr>
        <w:rPr>
          <w:rFonts w:ascii="Avenir Roman" w:hAnsi="Avenir Roman"/>
        </w:rPr>
      </w:pPr>
    </w:p>
    <w:p w14:paraId="466FC094" w14:textId="191C3451" w:rsidR="00130F82" w:rsidRPr="009466BB" w:rsidRDefault="00130F82" w:rsidP="00130F82">
      <w:pPr>
        <w:rPr>
          <w:rFonts w:ascii="Avenir Roman" w:hAnsi="Avenir Roman"/>
        </w:rPr>
      </w:pPr>
    </w:p>
    <w:p w14:paraId="5B24F1FE" w14:textId="6A0FB38E" w:rsidR="00130F82" w:rsidRPr="009466BB" w:rsidRDefault="00DB1630" w:rsidP="007869ED">
      <w:pPr>
        <w:rPr>
          <w:rFonts w:ascii="Avenir Roman" w:hAnsi="Avenir Roman"/>
        </w:rPr>
      </w:pPr>
      <w:r w:rsidRPr="009466BB">
        <w:rPr>
          <w:rFonts w:ascii="Avenir Roman" w:hAnsi="Avenir Roman" w:cs="Helvetica Neue"/>
          <w:noProof/>
          <w:color w:val="000000"/>
          <w:u w:color="000000"/>
        </w:rPr>
        <mc:AlternateContent>
          <mc:Choice Requires="wps">
            <w:drawing>
              <wp:anchor distT="0" distB="0" distL="114300" distR="114300" simplePos="0" relativeHeight="251691008" behindDoc="0" locked="0" layoutInCell="1" allowOverlap="1" wp14:anchorId="0BAF318F" wp14:editId="1F344A45">
                <wp:simplePos x="0" y="0"/>
                <wp:positionH relativeFrom="column">
                  <wp:posOffset>3942080</wp:posOffset>
                </wp:positionH>
                <wp:positionV relativeFrom="paragraph">
                  <wp:posOffset>145888</wp:posOffset>
                </wp:positionV>
                <wp:extent cx="2726055" cy="30924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726055"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E27800"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Viewing specific sensor 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318F" id="Text Box 82" o:spid="_x0000_s1045" type="#_x0000_t202" style="position:absolute;margin-left:310.4pt;margin-top:11.5pt;width:214.65pt;height:24.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" filled="f" stroked="f">
                <v:textbox>
                  <w:txbxContent>
                    <w:p w14:paraId="00E27800"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Viewing specific sensor history page</w:t>
                      </w:r>
                    </w:p>
                  </w:txbxContent>
                </v:textbox>
                <w10:wrap type="square"/>
              </v:shape>
            </w:pict>
          </mc:Fallback>
        </mc:AlternateContent>
      </w:r>
    </w:p>
    <w:p w14:paraId="6289A0E2" w14:textId="77777777" w:rsidR="007869ED" w:rsidRPr="009466BB" w:rsidRDefault="007869ED" w:rsidP="007869ED">
      <w:pPr>
        <w:rPr>
          <w:rFonts w:ascii="Avenir Roman" w:hAnsi="Avenir Roman"/>
        </w:rPr>
      </w:pPr>
    </w:p>
    <w:p w14:paraId="584AC7BC" w14:textId="556AE838" w:rsidR="00130F82" w:rsidRPr="009466BB" w:rsidRDefault="00DB1630" w:rsidP="00130F82">
      <w:pPr>
        <w:rPr>
          <w:rFonts w:ascii="Avenir Roman" w:hAnsi="Avenir Roman"/>
        </w:rPr>
      </w:pPr>
      <w:r w:rsidRPr="009466BB">
        <w:rPr>
          <w:rFonts w:ascii="Avenir Roman" w:hAnsi="Avenir Roman"/>
          <w:noProof/>
        </w:rPr>
        <w:drawing>
          <wp:anchor distT="0" distB="0" distL="114300" distR="114300" simplePos="0" relativeHeight="251693056" behindDoc="0" locked="0" layoutInCell="1" allowOverlap="1" wp14:anchorId="582A43A3" wp14:editId="65138A94">
            <wp:simplePos x="0" y="0"/>
            <wp:positionH relativeFrom="margin">
              <wp:posOffset>1751965</wp:posOffset>
            </wp:positionH>
            <wp:positionV relativeFrom="margin">
              <wp:posOffset>78578</wp:posOffset>
            </wp:positionV>
            <wp:extent cx="2560320" cy="385699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60320" cy="3856990"/>
                    </a:xfrm>
                    <a:prstGeom prst="rect">
                      <a:avLst/>
                    </a:prstGeom>
                  </pic:spPr>
                </pic:pic>
              </a:graphicData>
            </a:graphic>
          </wp:anchor>
        </w:drawing>
      </w:r>
      <w:r w:rsidR="008A2EAE" w:rsidRPr="009466BB">
        <w:rPr>
          <w:rFonts w:ascii="Avenir Roman" w:hAnsi="Avenir Roman" w:cs="Helvetica Neue"/>
          <w:noProof/>
          <w:color w:val="000000"/>
          <w:u w:color="000000"/>
        </w:rPr>
        <mc:AlternateContent>
          <mc:Choice Requires="wps">
            <w:drawing>
              <wp:anchor distT="0" distB="0" distL="114300" distR="114300" simplePos="0" relativeHeight="251692032" behindDoc="0" locked="0" layoutInCell="1" allowOverlap="1" wp14:anchorId="35277925" wp14:editId="317D3636">
                <wp:simplePos x="0" y="0"/>
                <wp:positionH relativeFrom="column">
                  <wp:posOffset>-121920</wp:posOffset>
                </wp:positionH>
                <wp:positionV relativeFrom="paragraph">
                  <wp:posOffset>3707130</wp:posOffset>
                </wp:positionV>
                <wp:extent cx="1584960" cy="33528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584960" cy="335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FC8300"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77925" id="Text Box 87" o:spid="_x0000_s1046" type="#_x0000_t202" style="position:absolute;margin-left:-9.6pt;margin-top:291.9pt;width:124.8pt;height:2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" filled="f" stroked="f">
                <v:textbox>
                  <w:txbxContent>
                    <w:p w14:paraId="63FC8300"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v:textbox>
                <w10:wrap type="square"/>
              </v:shape>
            </w:pict>
          </mc:Fallback>
        </mc:AlternateContent>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8176" behindDoc="0" locked="0" layoutInCell="1" allowOverlap="1" wp14:anchorId="6A16ED44" wp14:editId="0C9926EB">
                <wp:simplePos x="0" y="0"/>
                <wp:positionH relativeFrom="column">
                  <wp:posOffset>-132080</wp:posOffset>
                </wp:positionH>
                <wp:positionV relativeFrom="paragraph">
                  <wp:posOffset>7470775</wp:posOffset>
                </wp:positionV>
                <wp:extent cx="1600200" cy="3092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600200"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B0C4C3"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6ED44" id="Text Box 84" o:spid="_x0000_s1047" type="#_x0000_t202" style="position:absolute;margin-left:-10.4pt;margin-top:588.25pt;width:126pt;height:24.3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" filled="f" stroked="f">
                <v:textbox>
                  <w:txbxContent>
                    <w:p w14:paraId="3CB0C4C3"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History page</w:t>
                      </w:r>
                    </w:p>
                  </w:txbxContent>
                </v:textbox>
                <w10:wrap type="square"/>
              </v:shape>
            </w:pict>
          </mc:Fallback>
        </mc:AlternateContent>
      </w:r>
      <w:r w:rsidR="00130F82" w:rsidRPr="009466BB">
        <w:rPr>
          <w:rFonts w:ascii="Avenir Roman" w:hAnsi="Avenir Roman"/>
          <w:noProof/>
        </w:rPr>
        <w:drawing>
          <wp:anchor distT="0" distB="0" distL="114300" distR="114300" simplePos="0" relativeHeight="251697152" behindDoc="0" locked="0" layoutInCell="1" allowOverlap="1" wp14:anchorId="6A76B759" wp14:editId="6764B117">
            <wp:simplePos x="0" y="0"/>
            <wp:positionH relativeFrom="column">
              <wp:posOffset>-132080</wp:posOffset>
            </wp:positionH>
            <wp:positionV relativeFrom="paragraph">
              <wp:posOffset>4038600</wp:posOffset>
            </wp:positionV>
            <wp:extent cx="1600835" cy="3291205"/>
            <wp:effectExtent l="0" t="0" r="0" b="10795"/>
            <wp:wrapSquare wrapText="bothSides"/>
            <wp:docPr id="95" name="Picture 95" descr="/Users/reemal-hajri/Desktop/seniorPhoto/Screenshot_20180524-162720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eemal-hajri/Desktop/seniorPhoto/Screenshot_20180524-162720_MediCheck.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00835" cy="329120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6128" behindDoc="0" locked="0" layoutInCell="1" allowOverlap="1" wp14:anchorId="1CEA9E71" wp14:editId="6FCD1BC8">
                <wp:simplePos x="0" y="0"/>
                <wp:positionH relativeFrom="column">
                  <wp:posOffset>4778375</wp:posOffset>
                </wp:positionH>
                <wp:positionV relativeFrom="paragraph">
                  <wp:posOffset>3700780</wp:posOffset>
                </wp:positionV>
                <wp:extent cx="1600200" cy="68834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16002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9491D"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EA9E71" id="Text Box 85" o:spid="_x0000_s1048" type="#_x0000_t202" style="position:absolute;margin-left:376.25pt;margin-top:291.4pt;width:126pt;height:54.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" filled="f" stroked="f">
                <v:textbox>
                  <w:txbxContent>
                    <w:p w14:paraId="6479491D"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w10:wrap type="square"/>
              </v:shape>
            </w:pict>
          </mc:Fallback>
        </mc:AlternateContent>
      </w:r>
      <w:r w:rsidR="00130F82" w:rsidRPr="009466BB">
        <w:rPr>
          <w:rFonts w:ascii="Avenir Roman" w:hAnsi="Avenir Roman" w:cs="Helvetica Neue"/>
          <w:noProof/>
          <w:color w:val="000000"/>
          <w:u w:color="000000"/>
        </w:rPr>
        <w:drawing>
          <wp:anchor distT="0" distB="0" distL="114300" distR="114300" simplePos="0" relativeHeight="251695104" behindDoc="0" locked="0" layoutInCell="1" allowOverlap="1" wp14:anchorId="2AAFB37B" wp14:editId="318537D9">
            <wp:simplePos x="0" y="0"/>
            <wp:positionH relativeFrom="column">
              <wp:posOffset>4439285</wp:posOffset>
            </wp:positionH>
            <wp:positionV relativeFrom="paragraph">
              <wp:posOffset>264795</wp:posOffset>
            </wp:positionV>
            <wp:extent cx="1715135" cy="3524885"/>
            <wp:effectExtent l="0" t="0" r="12065" b="5715"/>
            <wp:wrapSquare wrapText="bothSides"/>
            <wp:docPr id="96" name="Picture 96" descr="/Users/reemal-hajri/Desktop/seniorPhoto/Screenshot_20180524-162710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eemal-hajri/Desktop/seniorPhoto/Screenshot_20180524-162710_MediCheck.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15135" cy="352488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4080" behindDoc="0" locked="0" layoutInCell="1" allowOverlap="1" wp14:anchorId="5EBC4238" wp14:editId="6DB4BED1">
                <wp:simplePos x="0" y="0"/>
                <wp:positionH relativeFrom="column">
                  <wp:posOffset>2378075</wp:posOffset>
                </wp:positionH>
                <wp:positionV relativeFrom="paragraph">
                  <wp:posOffset>3703955</wp:posOffset>
                </wp:positionV>
                <wp:extent cx="1600200" cy="68834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16002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6BEA5"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C4238" id="Text Box 86" o:spid="_x0000_s1049" type="#_x0000_t202" style="position:absolute;margin-left:187.25pt;margin-top:291.65pt;width:126pt;height:5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" filled="f" stroked="f">
                <v:textbox>
                  <w:txbxContent>
                    <w:p w14:paraId="1BF6BEA5" w14:textId="77777777" w:rsidR="005F672A" w:rsidRPr="00BE7DDB" w:rsidRDefault="005F672A"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w10:wrap type="square"/>
              </v:shape>
            </w:pict>
          </mc:Fallback>
        </mc:AlternateContent>
      </w:r>
      <w:r w:rsidR="00130F82" w:rsidRPr="009466BB">
        <w:rPr>
          <w:rFonts w:ascii="Avenir Roman" w:hAnsi="Avenir Roman"/>
          <w:noProof/>
        </w:rPr>
        <w:drawing>
          <wp:anchor distT="0" distB="0" distL="114300" distR="114300" simplePos="0" relativeHeight="251680768" behindDoc="0" locked="0" layoutInCell="1" allowOverlap="1" wp14:anchorId="510665A0" wp14:editId="7D757B85">
            <wp:simplePos x="0" y="0"/>
            <wp:positionH relativeFrom="column">
              <wp:posOffset>-245745</wp:posOffset>
            </wp:positionH>
            <wp:positionV relativeFrom="paragraph">
              <wp:posOffset>267970</wp:posOffset>
            </wp:positionV>
            <wp:extent cx="1898650" cy="3378835"/>
            <wp:effectExtent l="0" t="0" r="6350" b="0"/>
            <wp:wrapSquare wrapText="bothSides"/>
            <wp:docPr id="97" name="Picture 97" descr="/Users/reemal-hajri/Desktop/Screenshot_1527169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eemal-hajri/Desktop/Screenshot_152716943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98650" cy="337883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rPr>
        <w:t>Doctor Side:</w:t>
      </w:r>
      <w:r w:rsidR="00130F82" w:rsidRPr="009466BB">
        <w:rPr>
          <w:rFonts w:ascii="Avenir Roman" w:hAnsi="Avenir Roman" w:cs="Helvetica Neue"/>
          <w:noProof/>
          <w:color w:val="000000"/>
          <w:u w:color="000000"/>
        </w:rPr>
        <w:t xml:space="preserve"> </w:t>
      </w:r>
    </w:p>
    <w:p w14:paraId="15957902" w14:textId="10DBF847" w:rsidR="00147C96" w:rsidRPr="009466BB" w:rsidRDefault="00147C96" w:rsidP="0039366C">
      <w:pPr>
        <w:pStyle w:val="Heading1"/>
        <w:rPr>
          <w:rFonts w:ascii="Avenir Roman" w:hAnsi="Avenir Roman"/>
        </w:rPr>
      </w:pPr>
    </w:p>
    <w:p w14:paraId="72940407" w14:textId="77777777" w:rsidR="008B07CB" w:rsidRPr="009466BB" w:rsidRDefault="008B07CB" w:rsidP="0039366C">
      <w:pPr>
        <w:rPr>
          <w:rFonts w:ascii="Avenir Roman" w:hAnsi="Avenir Roman"/>
        </w:rPr>
      </w:pPr>
    </w:p>
    <w:p w14:paraId="18CE783F" w14:textId="77777777" w:rsidR="00147C96" w:rsidRPr="009466BB" w:rsidRDefault="00147C96" w:rsidP="0039366C">
      <w:pPr>
        <w:rPr>
          <w:rFonts w:ascii="Avenir Roman" w:hAnsi="Avenir Roman"/>
        </w:rPr>
      </w:pPr>
    </w:p>
    <w:p w14:paraId="1C457A2F" w14:textId="73A1199B" w:rsidR="00BC1600" w:rsidRPr="009466BB" w:rsidRDefault="00BC1600" w:rsidP="0039366C">
      <w:pPr>
        <w:rPr>
          <w:rFonts w:ascii="Avenir Roman" w:hAnsi="Avenir Roman"/>
        </w:rPr>
      </w:pPr>
    </w:p>
    <w:p w14:paraId="0660446D" w14:textId="089427EA" w:rsidR="00CE2B14" w:rsidRPr="009466BB" w:rsidRDefault="00CE2B14" w:rsidP="0039366C">
      <w:pPr>
        <w:rPr>
          <w:rFonts w:ascii="Avenir Roman" w:hAnsi="Avenir Roman"/>
        </w:rPr>
      </w:pPr>
    </w:p>
    <w:p w14:paraId="36CBE991" w14:textId="47CC23EF" w:rsidR="000602C7" w:rsidRPr="009466BB" w:rsidRDefault="000602C7" w:rsidP="0039366C">
      <w:pPr>
        <w:rPr>
          <w:rFonts w:ascii="Avenir Roman" w:hAnsi="Avenir Roman"/>
        </w:rPr>
      </w:pPr>
    </w:p>
    <w:p w14:paraId="133159C9" w14:textId="47D4B200" w:rsidR="00CE2B14" w:rsidRPr="009466BB" w:rsidRDefault="00CE2B14" w:rsidP="0039366C">
      <w:pPr>
        <w:rPr>
          <w:rFonts w:ascii="Avenir Roman" w:hAnsi="Avenir Roman"/>
        </w:rPr>
      </w:pPr>
    </w:p>
    <w:p w14:paraId="6CEC931C" w14:textId="77777777" w:rsidR="00130F82" w:rsidRPr="009466BB" w:rsidRDefault="00130F82" w:rsidP="0039366C">
      <w:pPr>
        <w:rPr>
          <w:rFonts w:ascii="Avenir Roman" w:hAnsi="Avenir Roman"/>
        </w:rPr>
      </w:pPr>
    </w:p>
    <w:p w14:paraId="4AD49B2C" w14:textId="77777777" w:rsidR="00130F82" w:rsidRPr="009466BB" w:rsidRDefault="00130F82" w:rsidP="0039366C">
      <w:pPr>
        <w:rPr>
          <w:rFonts w:ascii="Avenir Roman" w:hAnsi="Avenir Roman"/>
        </w:rPr>
      </w:pPr>
    </w:p>
    <w:p w14:paraId="5951C684" w14:textId="77777777" w:rsidR="00130F82" w:rsidRPr="009466BB" w:rsidRDefault="00130F82" w:rsidP="0039366C">
      <w:pPr>
        <w:rPr>
          <w:rFonts w:ascii="Avenir Roman" w:hAnsi="Avenir Roman"/>
        </w:rPr>
      </w:pPr>
    </w:p>
    <w:p w14:paraId="3139A67F" w14:textId="77777777" w:rsidR="00130F82" w:rsidRPr="009466BB" w:rsidRDefault="00130F82" w:rsidP="0039366C">
      <w:pPr>
        <w:rPr>
          <w:rFonts w:ascii="Avenir Roman" w:hAnsi="Avenir Roman"/>
        </w:rPr>
      </w:pPr>
    </w:p>
    <w:p w14:paraId="3FFBA722" w14:textId="68B859FD" w:rsidR="00130F82" w:rsidRPr="009466BB" w:rsidRDefault="00130F82" w:rsidP="0039366C">
      <w:pPr>
        <w:rPr>
          <w:rFonts w:ascii="Avenir Roman" w:hAnsi="Avenir Roman"/>
        </w:rPr>
      </w:pPr>
    </w:p>
    <w:p w14:paraId="5C29AC8B" w14:textId="448B90E5" w:rsidR="00344146" w:rsidRPr="009466BB" w:rsidRDefault="00D2277D" w:rsidP="00DB1630">
      <w:pPr>
        <w:pStyle w:val="Heading1"/>
        <w:numPr>
          <w:ilvl w:val="0"/>
          <w:numId w:val="6"/>
        </w:numPr>
        <w:rPr>
          <w:rFonts w:ascii="Avenir Roman" w:hAnsi="Avenir Roman"/>
          <w:b/>
          <w:bCs/>
        </w:rPr>
      </w:pPr>
      <w:bookmarkStart w:id="84" w:name="_Toc516596872"/>
      <w:r w:rsidRPr="009466BB">
        <w:rPr>
          <w:rFonts w:ascii="Avenir Roman" w:hAnsi="Avenir Roman"/>
          <w:b/>
          <w:bCs/>
        </w:rPr>
        <w:t>Implementation</w:t>
      </w:r>
      <w:bookmarkEnd w:id="84"/>
      <w:r w:rsidRPr="009466BB">
        <w:rPr>
          <w:rFonts w:ascii="Avenir Roman" w:hAnsi="Avenir Roman"/>
          <w:b/>
          <w:bCs/>
        </w:rPr>
        <w:t xml:space="preserve"> </w:t>
      </w:r>
    </w:p>
    <w:p w14:paraId="3E86CA90" w14:textId="5415DCAA" w:rsidR="00704B35" w:rsidRPr="009466BB" w:rsidRDefault="00704B35" w:rsidP="0039366C">
      <w:pPr>
        <w:rPr>
          <w:rFonts w:ascii="Avenir Roman" w:hAnsi="Avenir Roman"/>
          <w:rtl/>
        </w:rPr>
      </w:pPr>
    </w:p>
    <w:p w14:paraId="5B3FDF69" w14:textId="77777777" w:rsidR="00704B35" w:rsidRPr="009466BB" w:rsidRDefault="00704B35" w:rsidP="0039366C">
      <w:pPr>
        <w:ind w:firstLine="720"/>
        <w:rPr>
          <w:rFonts w:ascii="Avenir Roman" w:hAnsi="Avenir Roman"/>
        </w:rPr>
      </w:pPr>
      <w:r w:rsidRPr="009466BB">
        <w:rPr>
          <w:rFonts w:ascii="Avenir Roman" w:hAnsi="Avenir Roman"/>
        </w:rPr>
        <w:t>Implementation of E-Health monitoring system consists of hardware (E-health device) and three main software:</w:t>
      </w:r>
    </w:p>
    <w:p w14:paraId="3C6AB083"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Android application development environment that provides control on the E-health sensors. The application acts as an interface between the E-health device sensing and the patient.</w:t>
      </w:r>
    </w:p>
    <w:p w14:paraId="6402649C"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Arduino IDE which is a C code environment. Used to build up our code for ESP8266 board and Arduino Uno.</w:t>
      </w:r>
    </w:p>
    <w:p w14:paraId="4ADA9867"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 xml:space="preserve">Firebase cloud, which is the interconnection between mobile application and hardware (E-health device). Firebase database used to store user health data, and firebase cloud functions to do some processing on user data before storing it in the database. </w:t>
      </w:r>
    </w:p>
    <w:p w14:paraId="0A733A53" w14:textId="2563758B" w:rsidR="006E1E3D" w:rsidRPr="009466BB" w:rsidRDefault="006E1E3D" w:rsidP="0039366C">
      <w:pPr>
        <w:pStyle w:val="ListParagraph"/>
        <w:rPr>
          <w:rFonts w:ascii="Avenir Roman" w:eastAsia="Times New Roman" w:hAnsi="Avenir Roman" w:cs="Times New Roman"/>
          <w:color w:val="000000"/>
          <w:sz w:val="24"/>
          <w:szCs w:val="24"/>
        </w:rPr>
      </w:pPr>
    </w:p>
    <w:p w14:paraId="35B0C24C" w14:textId="37484CDD" w:rsidR="00704B35" w:rsidRPr="009466BB" w:rsidRDefault="00704B35" w:rsidP="00DB1630">
      <w:pPr>
        <w:pStyle w:val="Heading2"/>
        <w:numPr>
          <w:ilvl w:val="1"/>
          <w:numId w:val="6"/>
        </w:numPr>
        <w:tabs>
          <w:tab w:val="left" w:pos="567"/>
        </w:tabs>
        <w:spacing w:before="240" w:after="240"/>
        <w:ind w:left="0" w:firstLine="426"/>
        <w:rPr>
          <w:rFonts w:ascii="Avenir Roman" w:hAnsi="Avenir Roman"/>
          <w:sz w:val="28"/>
          <w:szCs w:val="28"/>
        </w:rPr>
      </w:pPr>
      <w:bookmarkStart w:id="85" w:name="_Toc516596873"/>
      <w:r w:rsidRPr="009466BB">
        <w:rPr>
          <w:rFonts w:ascii="Avenir Roman" w:hAnsi="Avenir Roman"/>
          <w:sz w:val="28"/>
          <w:szCs w:val="28"/>
        </w:rPr>
        <w:t>Android appl</w:t>
      </w:r>
      <w:r w:rsidR="002236BE" w:rsidRPr="009466BB">
        <w:rPr>
          <w:rFonts w:ascii="Avenir Roman" w:hAnsi="Avenir Roman"/>
          <w:sz w:val="28"/>
          <w:szCs w:val="28"/>
        </w:rPr>
        <w:t>ication development environment</w:t>
      </w:r>
      <w:bookmarkEnd w:id="85"/>
    </w:p>
    <w:p w14:paraId="47CDD44F" w14:textId="03A908CA" w:rsidR="005B35D2" w:rsidRPr="009466BB" w:rsidRDefault="005B35D2" w:rsidP="0039366C">
      <w:pPr>
        <w:rPr>
          <w:rFonts w:ascii="Avenir Roman" w:hAnsi="Avenir Roman"/>
        </w:rPr>
      </w:pPr>
      <w:r w:rsidRPr="009466BB">
        <w:rPr>
          <w:rFonts w:ascii="Avenir Roman" w:hAnsi="Avenir Roman"/>
        </w:rPr>
        <w:t xml:space="preserve">Android Studio was chosen to be the platform to develop E-health monitoring system for it is a free open source to develop apps for android systems, as well as more than 40% </w:t>
      </w:r>
      <w:r w:rsidR="001C185D" w:rsidRPr="009466BB">
        <w:rPr>
          <w:rFonts w:ascii="Avenir Roman" w:hAnsi="Avenir Roman"/>
          <w:vertAlign w:val="superscript"/>
        </w:rPr>
        <w:t>[3</w:t>
      </w:r>
      <w:r w:rsidR="00EE3A3E" w:rsidRPr="009466BB">
        <w:rPr>
          <w:rFonts w:ascii="Avenir Roman" w:hAnsi="Avenir Roman"/>
          <w:vertAlign w:val="superscript"/>
        </w:rPr>
        <w:t>7</w:t>
      </w:r>
      <w:r w:rsidR="001C185D" w:rsidRPr="009466BB">
        <w:rPr>
          <w:rFonts w:ascii="Avenir Roman" w:hAnsi="Avenir Roman"/>
          <w:vertAlign w:val="superscript"/>
        </w:rPr>
        <w:t>]</w:t>
      </w:r>
      <w:r w:rsidRPr="009466BB">
        <w:rPr>
          <w:rFonts w:ascii="Avenir Roman" w:hAnsi="Avenir Roman"/>
        </w:rPr>
        <w:t xml:space="preserve"> of users world widely and more than 43% </w:t>
      </w:r>
      <w:r w:rsidR="001C185D" w:rsidRPr="009466BB">
        <w:rPr>
          <w:rFonts w:ascii="Avenir Roman" w:hAnsi="Avenir Roman"/>
          <w:vertAlign w:val="superscript"/>
        </w:rPr>
        <w:t>[</w:t>
      </w:r>
      <w:r w:rsidR="00EE3A3E" w:rsidRPr="009466BB">
        <w:rPr>
          <w:rFonts w:ascii="Avenir Roman" w:hAnsi="Avenir Roman"/>
          <w:vertAlign w:val="superscript"/>
        </w:rPr>
        <w:t>38</w:t>
      </w:r>
      <w:r w:rsidR="001C185D" w:rsidRPr="009466BB">
        <w:rPr>
          <w:rFonts w:ascii="Avenir Roman" w:hAnsi="Avenir Roman"/>
          <w:vertAlign w:val="superscript"/>
        </w:rPr>
        <w:t>]</w:t>
      </w:r>
      <w:r w:rsidRPr="009466BB">
        <w:rPr>
          <w:rFonts w:ascii="Avenir Roman" w:hAnsi="Avenir Roman"/>
        </w:rPr>
        <w:t xml:space="preserve"> of users in Qatar are using Android OS based smart phones In this section, we are mentioning more details of implementation milestones that the app went through in order to achieve the functionalities that are important for the E-health monitoring system.  </w:t>
      </w:r>
    </w:p>
    <w:p w14:paraId="5F4B6815" w14:textId="22204506" w:rsidR="00CE2B14" w:rsidRPr="009466BB" w:rsidRDefault="00CE2B14" w:rsidP="0039366C">
      <w:pPr>
        <w:rPr>
          <w:rFonts w:ascii="Avenir Roman" w:hAnsi="Avenir Roman"/>
          <w:highlight w:val="yellow"/>
        </w:rPr>
      </w:pPr>
    </w:p>
    <w:p w14:paraId="6D213D0D" w14:textId="7DCB5DA6" w:rsidR="00FF7932" w:rsidRPr="009466BB" w:rsidRDefault="00FF7932" w:rsidP="00DB1630">
      <w:pPr>
        <w:pStyle w:val="Heading3"/>
        <w:numPr>
          <w:ilvl w:val="2"/>
          <w:numId w:val="6"/>
        </w:numPr>
        <w:rPr>
          <w:rFonts w:ascii="Avenir Roman" w:hAnsi="Avenir Roman"/>
          <w:b/>
          <w:bCs/>
          <w:sz w:val="22"/>
          <w:szCs w:val="22"/>
        </w:rPr>
      </w:pPr>
      <w:bookmarkStart w:id="86" w:name="_Toc516596874"/>
      <w:r w:rsidRPr="009466BB">
        <w:rPr>
          <w:rFonts w:ascii="Avenir Roman" w:hAnsi="Avenir Roman"/>
          <w:b/>
          <w:bCs/>
          <w:sz w:val="22"/>
          <w:szCs w:val="22"/>
        </w:rPr>
        <w:t>Connecting android application to fireba</w:t>
      </w:r>
      <w:r w:rsidR="002236BE" w:rsidRPr="009466BB">
        <w:rPr>
          <w:rFonts w:ascii="Avenir Roman" w:hAnsi="Avenir Roman"/>
          <w:b/>
          <w:bCs/>
          <w:sz w:val="22"/>
          <w:szCs w:val="22"/>
        </w:rPr>
        <w:t>se cloud</w:t>
      </w:r>
      <w:bookmarkEnd w:id="86"/>
    </w:p>
    <w:p w14:paraId="21BCBBEB" w14:textId="36FACB16" w:rsidR="005B35D2" w:rsidRPr="009466BB" w:rsidRDefault="005B35D2" w:rsidP="0039366C">
      <w:pPr>
        <w:rPr>
          <w:rFonts w:ascii="Avenir Roman" w:hAnsi="Avenir Roman"/>
          <w:rtl/>
          <w:lang w:bidi="ar-QA"/>
        </w:rPr>
      </w:pPr>
      <w:r w:rsidRPr="00241214">
        <w:rPr>
          <w:rFonts w:ascii="Avenir Roman" w:hAnsi="Avenir Roman"/>
          <w:highlight w:val="yellow"/>
          <w:rPrChange w:id="87" w:author="Alaa Mousa Mousa" w:date="2019-04-14T19:39:00Z">
            <w:rPr>
              <w:rFonts w:ascii="Avenir Roman" w:hAnsi="Avenir Roman"/>
            </w:rPr>
          </w:rPrChange>
        </w:rPr>
        <w:t xml:space="preserve">In order to connect to Firebase and use it, first thing we have added several implementations to use different Firebase functionalities that are necessary to our system. Figure </w:t>
      </w:r>
      <w:r w:rsidR="00A20A26" w:rsidRPr="00241214">
        <w:rPr>
          <w:rFonts w:ascii="Avenir Roman" w:hAnsi="Avenir Roman"/>
          <w:highlight w:val="yellow"/>
          <w:rPrChange w:id="88" w:author="Alaa Mousa Mousa" w:date="2019-04-14T19:39:00Z">
            <w:rPr>
              <w:rFonts w:ascii="Avenir Roman" w:hAnsi="Avenir Roman"/>
            </w:rPr>
          </w:rPrChange>
        </w:rPr>
        <w:t>2</w:t>
      </w:r>
      <w:r w:rsidR="00BA3DFC" w:rsidRPr="00241214">
        <w:rPr>
          <w:rFonts w:ascii="Avenir Roman" w:hAnsi="Avenir Roman"/>
          <w:highlight w:val="yellow"/>
          <w:rPrChange w:id="89" w:author="Alaa Mousa Mousa" w:date="2019-04-14T19:39:00Z">
            <w:rPr>
              <w:rFonts w:ascii="Avenir Roman" w:hAnsi="Avenir Roman"/>
            </w:rPr>
          </w:rPrChange>
        </w:rPr>
        <w:t>7</w:t>
      </w:r>
      <w:r w:rsidRPr="00241214">
        <w:rPr>
          <w:rFonts w:ascii="Avenir Roman" w:hAnsi="Avenir Roman"/>
          <w:highlight w:val="yellow"/>
          <w:rPrChange w:id="90" w:author="Alaa Mousa Mousa" w:date="2019-04-14T19:39:00Z">
            <w:rPr>
              <w:rFonts w:ascii="Avenir Roman" w:hAnsi="Avenir Roman"/>
            </w:rPr>
          </w:rPrChange>
        </w:rPr>
        <w:t xml:space="preserve"> below contains each implementation added to the </w:t>
      </w:r>
      <w:proofErr w:type="spellStart"/>
      <w:proofErr w:type="gramStart"/>
      <w:r w:rsidRPr="00241214">
        <w:rPr>
          <w:rFonts w:ascii="Avenir Roman" w:hAnsi="Avenir Roman"/>
          <w:highlight w:val="yellow"/>
          <w:rPrChange w:id="91" w:author="Alaa Mousa Mousa" w:date="2019-04-14T19:39:00Z">
            <w:rPr>
              <w:rFonts w:ascii="Avenir Roman" w:hAnsi="Avenir Roman"/>
            </w:rPr>
          </w:rPrChange>
        </w:rPr>
        <w:t>bulid.gardle</w:t>
      </w:r>
      <w:proofErr w:type="spellEnd"/>
      <w:proofErr w:type="gramEnd"/>
      <w:r w:rsidRPr="00241214">
        <w:rPr>
          <w:rFonts w:ascii="Avenir Roman" w:hAnsi="Avenir Roman"/>
          <w:highlight w:val="yellow"/>
          <w:rPrChange w:id="92" w:author="Alaa Mousa Mousa" w:date="2019-04-14T19:39:00Z">
            <w:rPr>
              <w:rFonts w:ascii="Avenir Roman" w:hAnsi="Avenir Roman"/>
            </w:rPr>
          </w:rPrChange>
        </w:rPr>
        <w:t xml:space="preserve"> (Module) file in Android Studio and its functionality.</w:t>
      </w:r>
    </w:p>
    <w:p w14:paraId="62FF63A6" w14:textId="77777777" w:rsidR="00095D36" w:rsidRPr="009466BB" w:rsidRDefault="005B35D2" w:rsidP="00095D36">
      <w:pPr>
        <w:keepNext/>
        <w:rPr>
          <w:rFonts w:ascii="Avenir Roman" w:hAnsi="Avenir Roman"/>
        </w:rPr>
      </w:pPr>
      <w:r w:rsidRPr="009466BB">
        <w:rPr>
          <w:rFonts w:ascii="Avenir Roman" w:hAnsi="Avenir Roman"/>
          <w:noProof/>
          <w:sz w:val="24"/>
          <w:szCs w:val="24"/>
        </w:rPr>
        <w:drawing>
          <wp:inline distT="0" distB="0" distL="0" distR="0" wp14:anchorId="0A527D4F" wp14:editId="199E0409">
            <wp:extent cx="5943600" cy="2976245"/>
            <wp:effectExtent l="114300" t="101600" r="114300" b="135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21 at 4.49.44 PM.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76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81F38C" w14:textId="67D7D111" w:rsidR="005B35D2" w:rsidRPr="009466BB" w:rsidRDefault="00095D36" w:rsidP="00095D36">
      <w:pPr>
        <w:pStyle w:val="Caption"/>
        <w:jc w:val="center"/>
        <w:rPr>
          <w:rFonts w:ascii="Avenir Roman" w:hAnsi="Avenir Roman"/>
          <w:sz w:val="24"/>
          <w:szCs w:val="24"/>
        </w:rPr>
      </w:pPr>
      <w:bookmarkStart w:id="93" w:name="_Toc515983768"/>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27</w:t>
      </w:r>
      <w:r w:rsidR="00F7631C" w:rsidRPr="009466BB">
        <w:rPr>
          <w:rFonts w:ascii="Avenir Roman" w:hAnsi="Avenir Roman"/>
          <w:noProof/>
        </w:rPr>
        <w:fldChar w:fldCharType="end"/>
      </w:r>
      <w:r w:rsidRPr="009466BB">
        <w:rPr>
          <w:rFonts w:ascii="Avenir Roman" w:hAnsi="Avenir Roman"/>
        </w:rPr>
        <w:t xml:space="preserve"> : Dependencies added in </w:t>
      </w:r>
      <w:proofErr w:type="spellStart"/>
      <w:proofErr w:type="gramStart"/>
      <w:r w:rsidRPr="009466BB">
        <w:rPr>
          <w:rFonts w:ascii="Avenir Roman" w:hAnsi="Avenir Roman"/>
        </w:rPr>
        <w:t>build.gradle</w:t>
      </w:r>
      <w:proofErr w:type="spellEnd"/>
      <w:proofErr w:type="gramEnd"/>
      <w:r w:rsidRPr="009466BB">
        <w:rPr>
          <w:rFonts w:ascii="Avenir Roman" w:hAnsi="Avenir Roman"/>
        </w:rPr>
        <w:t xml:space="preserve"> file in Android</w:t>
      </w:r>
      <w:bookmarkEnd w:id="93"/>
    </w:p>
    <w:p w14:paraId="7FDCADBF" w14:textId="77777777" w:rsidR="005B35D2" w:rsidRPr="009466BB" w:rsidRDefault="005B35D2" w:rsidP="0039366C">
      <w:pPr>
        <w:rPr>
          <w:rFonts w:ascii="Avenir Roman" w:hAnsi="Avenir Roman"/>
          <w:sz w:val="24"/>
          <w:szCs w:val="24"/>
        </w:rPr>
      </w:pPr>
    </w:p>
    <w:p w14:paraId="50027A63" w14:textId="77777777" w:rsidR="005B35D2" w:rsidRPr="009466BB" w:rsidRDefault="005B35D2" w:rsidP="0039366C">
      <w:pPr>
        <w:rPr>
          <w:rFonts w:ascii="Avenir Roman" w:hAnsi="Avenir Roman"/>
        </w:rPr>
      </w:pPr>
      <w:r w:rsidRPr="009466BB">
        <w:rPr>
          <w:rFonts w:ascii="Avenir Roman" w:hAnsi="Avenir Roman"/>
        </w:rPr>
        <w:t xml:space="preserve">Besides including Firebase implementations, an important dependency that must be added to the </w:t>
      </w:r>
      <w:proofErr w:type="spellStart"/>
      <w:proofErr w:type="gramStart"/>
      <w:r w:rsidRPr="009466BB">
        <w:rPr>
          <w:rFonts w:ascii="Avenir Roman" w:hAnsi="Avenir Roman"/>
        </w:rPr>
        <w:t>gradle.Project</w:t>
      </w:r>
      <w:proofErr w:type="spellEnd"/>
      <w:proofErr w:type="gramEnd"/>
      <w:r w:rsidRPr="009466BB">
        <w:rPr>
          <w:rFonts w:ascii="Avenir Roman" w:hAnsi="Avenir Roman"/>
        </w:rPr>
        <w:t xml:space="preserve"> is google services </w:t>
      </w:r>
      <w:proofErr w:type="spellStart"/>
      <w:r w:rsidRPr="009466BB">
        <w:rPr>
          <w:rFonts w:ascii="Avenir Roman" w:hAnsi="Avenir Roman"/>
        </w:rPr>
        <w:t>classpath</w:t>
      </w:r>
      <w:proofErr w:type="spellEnd"/>
      <w:r w:rsidRPr="009466BB">
        <w:rPr>
          <w:rFonts w:ascii="Avenir Roman" w:hAnsi="Avenir Roman"/>
        </w:rPr>
        <w:t xml:space="preserve">. Google services allows the integration between any Android App with other apps that are compatible with Android OS. In this project, we have included google services version 3.2.1 that is compatible with both the build </w:t>
      </w:r>
      <w:proofErr w:type="spellStart"/>
      <w:r w:rsidRPr="009466BB">
        <w:rPr>
          <w:rFonts w:ascii="Avenir Roman" w:hAnsi="Avenir Roman"/>
        </w:rPr>
        <w:t>gradle</w:t>
      </w:r>
      <w:proofErr w:type="spellEnd"/>
      <w:r w:rsidRPr="009466BB">
        <w:rPr>
          <w:rFonts w:ascii="Avenir Roman" w:hAnsi="Avenir Roman"/>
        </w:rPr>
        <w:t xml:space="preserve"> that is version </w:t>
      </w:r>
      <w:proofErr w:type="gramStart"/>
      <w:r w:rsidRPr="009466BB">
        <w:rPr>
          <w:rFonts w:ascii="Avenir Roman" w:hAnsi="Avenir Roman"/>
        </w:rPr>
        <w:t>3.2.1</w:t>
      </w:r>
      <w:proofErr w:type="gramEnd"/>
      <w:r w:rsidRPr="009466BB">
        <w:rPr>
          <w:rFonts w:ascii="Avenir Roman" w:hAnsi="Avenir Roman"/>
        </w:rPr>
        <w:t xml:space="preserve"> and all the firebase implementations included that have versions 12.0.1. All these </w:t>
      </w:r>
      <w:proofErr w:type="spellStart"/>
      <w:r w:rsidRPr="009466BB">
        <w:rPr>
          <w:rFonts w:ascii="Avenir Roman" w:hAnsi="Avenir Roman"/>
        </w:rPr>
        <w:t>classpaths</w:t>
      </w:r>
      <w:proofErr w:type="spellEnd"/>
      <w:r w:rsidRPr="009466BB">
        <w:rPr>
          <w:rFonts w:ascii="Avenir Roman" w:hAnsi="Avenir Roman"/>
        </w:rPr>
        <w:t xml:space="preserve"> and implementations must have these versions or any other versions that are compatible to each other, or the application will not be able to establish. This is one thing learned throughout the process of establishing a connection between Android and Firebase. </w:t>
      </w:r>
    </w:p>
    <w:p w14:paraId="0A1E0781" w14:textId="77777777" w:rsidR="005B35D2" w:rsidRPr="009466BB" w:rsidRDefault="005B35D2" w:rsidP="0039366C">
      <w:pPr>
        <w:rPr>
          <w:rFonts w:ascii="Avenir Roman" w:hAnsi="Avenir Roman"/>
          <w:sz w:val="24"/>
          <w:szCs w:val="24"/>
        </w:rPr>
      </w:pPr>
    </w:p>
    <w:p w14:paraId="7DD49D71" w14:textId="3286B533" w:rsidR="005B35D2" w:rsidRPr="009466BB" w:rsidRDefault="005B35D2" w:rsidP="0039366C">
      <w:pPr>
        <w:rPr>
          <w:rFonts w:ascii="Avenir Roman" w:hAnsi="Avenir Roman"/>
        </w:rPr>
      </w:pPr>
      <w:r w:rsidRPr="009466BB">
        <w:rPr>
          <w:rFonts w:ascii="Avenir Roman" w:hAnsi="Avenir Roman"/>
        </w:rPr>
        <w:t>After adding the required dependencies, to the Android project, we connected it to the Firebase project through adding the package name of the Android project to the Firebase project, and then a google-</w:t>
      </w:r>
      <w:proofErr w:type="spellStart"/>
      <w:r w:rsidRPr="009466BB">
        <w:rPr>
          <w:rFonts w:ascii="Avenir Roman" w:hAnsi="Avenir Roman"/>
        </w:rPr>
        <w:t>service.json</w:t>
      </w:r>
      <w:proofErr w:type="spellEnd"/>
      <w:r w:rsidRPr="009466BB">
        <w:rPr>
          <w:rFonts w:ascii="Avenir Roman" w:hAnsi="Avenir Roman"/>
        </w:rPr>
        <w:t xml:space="preserve"> file was given to be added to the Android project in order to finalize the Android-Firebase connection. </w:t>
      </w:r>
    </w:p>
    <w:p w14:paraId="19573B7F" w14:textId="74E23480" w:rsidR="00FF7932" w:rsidRPr="009466BB" w:rsidRDefault="00FF7932" w:rsidP="00DB1630">
      <w:pPr>
        <w:pStyle w:val="Heading3"/>
        <w:numPr>
          <w:ilvl w:val="2"/>
          <w:numId w:val="6"/>
        </w:numPr>
        <w:rPr>
          <w:rFonts w:ascii="Avenir Roman" w:hAnsi="Avenir Roman"/>
          <w:b/>
          <w:bCs/>
          <w:sz w:val="22"/>
          <w:szCs w:val="22"/>
        </w:rPr>
      </w:pPr>
      <w:bookmarkStart w:id="94" w:name="_Toc516596875"/>
      <w:r w:rsidRPr="009466BB">
        <w:rPr>
          <w:rFonts w:ascii="Avenir Roman" w:hAnsi="Avenir Roman"/>
          <w:b/>
          <w:bCs/>
          <w:sz w:val="22"/>
          <w:szCs w:val="22"/>
        </w:rPr>
        <w:t>Implementing patient User i</w:t>
      </w:r>
      <w:r w:rsidR="002236BE" w:rsidRPr="009466BB">
        <w:rPr>
          <w:rFonts w:ascii="Avenir Roman" w:hAnsi="Avenir Roman"/>
          <w:b/>
          <w:bCs/>
          <w:sz w:val="22"/>
          <w:szCs w:val="22"/>
        </w:rPr>
        <w:t>nterface</w:t>
      </w:r>
      <w:bookmarkEnd w:id="94"/>
    </w:p>
    <w:p w14:paraId="3D076449" w14:textId="56CB25E6" w:rsidR="005B35D2" w:rsidRPr="009466BB" w:rsidRDefault="005B35D2" w:rsidP="0039366C">
      <w:pPr>
        <w:rPr>
          <w:rFonts w:ascii="Avenir Roman" w:hAnsi="Avenir Roman"/>
        </w:rPr>
      </w:pPr>
      <w:r w:rsidRPr="009466BB">
        <w:rPr>
          <w:rFonts w:ascii="Avenir Roman" w:hAnsi="Avenir Roman"/>
        </w:rPr>
        <w:t xml:space="preserve">For the patient interface, a package called </w:t>
      </w:r>
      <w:proofErr w:type="spellStart"/>
      <w:r w:rsidRPr="009466BB">
        <w:rPr>
          <w:rFonts w:ascii="Avenir Roman" w:hAnsi="Avenir Roman"/>
        </w:rPr>
        <w:t>patientPackage</w:t>
      </w:r>
      <w:proofErr w:type="spellEnd"/>
      <w:r w:rsidRPr="009466BB">
        <w:rPr>
          <w:rFonts w:ascii="Avenir Roman" w:hAnsi="Avenir Roman"/>
        </w:rPr>
        <w:t xml:space="preserve"> was created to have all the different activities and views that are related to the patient. </w:t>
      </w:r>
      <w:r w:rsidRPr="009466BB">
        <w:rPr>
          <w:rFonts w:ascii="Avenir Roman" w:hAnsi="Avenir Roman"/>
        </w:rPr>
        <w:br/>
        <w:t>We have implemented the user authentication provided by Firebase in order to have a secured client side without being able to read the other patient’s critical data. Each patient is assigned with a unique ID within Firebase and this ID is created as a child under the ‘users’ parent no</w:t>
      </w:r>
      <w:r w:rsidR="00A20A26" w:rsidRPr="009466BB">
        <w:rPr>
          <w:rFonts w:ascii="Avenir Roman" w:hAnsi="Avenir Roman"/>
        </w:rPr>
        <w:t>d</w:t>
      </w:r>
      <w:r w:rsidR="00C15979" w:rsidRPr="009466BB">
        <w:rPr>
          <w:rFonts w:ascii="Avenir Roman" w:hAnsi="Avenir Roman"/>
        </w:rPr>
        <w:t>e in the database (see Figure 28</w:t>
      </w:r>
      <w:r w:rsidRPr="009466BB">
        <w:rPr>
          <w:rFonts w:ascii="Avenir Roman" w:hAnsi="Avenir Roman"/>
        </w:rPr>
        <w:t xml:space="preserve"> below). </w:t>
      </w:r>
    </w:p>
    <w:p w14:paraId="5F9F0EC6" w14:textId="31D01994" w:rsidR="005B35D2" w:rsidRPr="009466BB" w:rsidRDefault="00095D36" w:rsidP="0039366C">
      <w:pPr>
        <w:rPr>
          <w:rFonts w:ascii="Avenir Roman" w:hAnsi="Avenir Roman"/>
          <w:sz w:val="24"/>
          <w:szCs w:val="24"/>
        </w:rPr>
      </w:pPr>
      <w:r w:rsidRPr="009466BB">
        <w:rPr>
          <w:rFonts w:ascii="Avenir Roman" w:hAnsi="Avenir Roman"/>
          <w:noProof/>
        </w:rPr>
        <mc:AlternateContent>
          <mc:Choice Requires="wps">
            <w:drawing>
              <wp:anchor distT="0" distB="0" distL="114300" distR="114300" simplePos="0" relativeHeight="251715584" behindDoc="0" locked="0" layoutInCell="1" allowOverlap="1" wp14:anchorId="17721065" wp14:editId="5E76E518">
                <wp:simplePos x="0" y="0"/>
                <wp:positionH relativeFrom="column">
                  <wp:posOffset>1124585</wp:posOffset>
                </wp:positionH>
                <wp:positionV relativeFrom="paragraph">
                  <wp:posOffset>2014855</wp:posOffset>
                </wp:positionV>
                <wp:extent cx="3815715" cy="266700"/>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3815715" cy="266700"/>
                        </a:xfrm>
                        <a:prstGeom prst="rect">
                          <a:avLst/>
                        </a:prstGeom>
                        <a:solidFill>
                          <a:prstClr val="white"/>
                        </a:solidFill>
                        <a:ln>
                          <a:noFill/>
                        </a:ln>
                      </wps:spPr>
                      <wps:txbx>
                        <w:txbxContent>
                          <w:p w14:paraId="4EB6068E" w14:textId="1F665A6D" w:rsidR="005F672A" w:rsidRPr="00902B37" w:rsidRDefault="005F672A" w:rsidP="00095D36">
                            <w:pPr>
                              <w:pStyle w:val="Caption"/>
                              <w:jc w:val="center"/>
                              <w:rPr>
                                <w:rFonts w:ascii="Avenir Roman" w:hAnsi="Avenir Roman"/>
                                <w:noProof/>
                                <w:sz w:val="24"/>
                                <w:szCs w:val="24"/>
                              </w:rPr>
                            </w:pPr>
                            <w:bookmarkStart w:id="95" w:name="_Toc515983769"/>
                            <w:r>
                              <w:t xml:space="preserve">Figure </w:t>
                            </w:r>
                            <w:fldSimple w:instr=" SEQ Figure \* ARABIC ">
                              <w:r>
                                <w:rPr>
                                  <w:noProof/>
                                </w:rPr>
                                <w:t>28</w:t>
                              </w:r>
                            </w:fldSimple>
                            <w:r>
                              <w:t xml:space="preserve"> : </w:t>
                            </w:r>
                            <w:proofErr w:type="spellStart"/>
                            <w:r w:rsidRPr="00793171">
                              <w:t>userID</w:t>
                            </w:r>
                            <w:proofErr w:type="spellEnd"/>
                            <w:r w:rsidRPr="00793171">
                              <w:t xml:space="preserve"> </w:t>
                            </w:r>
                            <w:proofErr w:type="spellStart"/>
                            <w:r w:rsidRPr="00793171">
                              <w:t>chlild</w:t>
                            </w:r>
                            <w:proofErr w:type="spellEnd"/>
                            <w:r w:rsidRPr="00793171">
                              <w:t xml:space="preserve"> under </w:t>
                            </w:r>
                            <w:proofErr w:type="gramStart"/>
                            <w:r w:rsidRPr="00793171">
                              <w:t>users</w:t>
                            </w:r>
                            <w:proofErr w:type="gramEnd"/>
                            <w:r w:rsidRPr="00793171">
                              <w:t xml:space="preserve"> parent node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21065" id="Text Box 64" o:spid="_x0000_s1050" type="#_x0000_t202" style="position:absolute;margin-left:88.55pt;margin-top:158.65pt;width:300.4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8Y/NQIAAGo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" stroked="f">
                <v:textbox style="mso-fit-shape-to-text:t" inset="0,0,0,0">
                  <w:txbxContent>
                    <w:p w14:paraId="4EB6068E" w14:textId="1F665A6D" w:rsidR="005F672A" w:rsidRPr="00902B37" w:rsidRDefault="005F672A" w:rsidP="00095D36">
                      <w:pPr>
                        <w:pStyle w:val="Caption"/>
                        <w:jc w:val="center"/>
                        <w:rPr>
                          <w:rFonts w:ascii="Avenir Roman" w:hAnsi="Avenir Roman"/>
                          <w:noProof/>
                          <w:sz w:val="24"/>
                          <w:szCs w:val="24"/>
                        </w:rPr>
                      </w:pPr>
                      <w:bookmarkStart w:id="96" w:name="_Toc515983769"/>
                      <w:r>
                        <w:t xml:space="preserve">Figure </w:t>
                      </w:r>
                      <w:fldSimple w:instr=" SEQ Figure \* ARABIC ">
                        <w:r>
                          <w:rPr>
                            <w:noProof/>
                          </w:rPr>
                          <w:t>28</w:t>
                        </w:r>
                      </w:fldSimple>
                      <w:r>
                        <w:t xml:space="preserve"> : </w:t>
                      </w:r>
                      <w:proofErr w:type="spellStart"/>
                      <w:r w:rsidRPr="00793171">
                        <w:t>userID</w:t>
                      </w:r>
                      <w:proofErr w:type="spellEnd"/>
                      <w:r w:rsidRPr="00793171">
                        <w:t xml:space="preserve"> </w:t>
                      </w:r>
                      <w:proofErr w:type="spellStart"/>
                      <w:r w:rsidRPr="00793171">
                        <w:t>chlild</w:t>
                      </w:r>
                      <w:proofErr w:type="spellEnd"/>
                      <w:r w:rsidRPr="00793171">
                        <w:t xml:space="preserve"> under </w:t>
                      </w:r>
                      <w:proofErr w:type="gramStart"/>
                      <w:r w:rsidRPr="00793171">
                        <w:t>users</w:t>
                      </w:r>
                      <w:proofErr w:type="gramEnd"/>
                      <w:r w:rsidRPr="00793171">
                        <w:t xml:space="preserve"> parent node</w:t>
                      </w:r>
                      <w:bookmarkEnd w:id="96"/>
                    </w:p>
                  </w:txbxContent>
                </v:textbox>
                <w10:wrap type="square"/>
              </v:shape>
            </w:pict>
          </mc:Fallback>
        </mc:AlternateContent>
      </w:r>
      <w:r w:rsidR="00E952DF" w:rsidRPr="009466BB">
        <w:rPr>
          <w:rFonts w:ascii="Avenir Roman" w:hAnsi="Avenir Roman"/>
          <w:noProof/>
          <w:sz w:val="24"/>
          <w:szCs w:val="24"/>
        </w:rPr>
        <w:drawing>
          <wp:anchor distT="0" distB="0" distL="114300" distR="114300" simplePos="0" relativeHeight="251674624" behindDoc="0" locked="0" layoutInCell="1" allowOverlap="1" wp14:anchorId="5F3194A2" wp14:editId="01746820">
            <wp:simplePos x="0" y="0"/>
            <wp:positionH relativeFrom="column">
              <wp:posOffset>1124732</wp:posOffset>
            </wp:positionH>
            <wp:positionV relativeFrom="paragraph">
              <wp:posOffset>134424</wp:posOffset>
            </wp:positionV>
            <wp:extent cx="3815862" cy="1823786"/>
            <wp:effectExtent l="114300" t="101600" r="121285" b="132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1 at 4.44.25 PM.jpg"/>
                    <pic:cNvPicPr/>
                  </pic:nvPicPr>
                  <pic:blipFill rotWithShape="1">
                    <a:blip r:embed="rId75" cstate="print">
                      <a:extLst>
                        <a:ext uri="{28A0092B-C50C-407E-A947-70E740481C1C}">
                          <a14:useLocalDpi xmlns:a14="http://schemas.microsoft.com/office/drawing/2010/main" val="0"/>
                        </a:ext>
                      </a:extLst>
                    </a:blip>
                    <a:srcRect b="3690"/>
                    <a:stretch/>
                  </pic:blipFill>
                  <pic:spPr bwMode="auto">
                    <a:xfrm>
                      <a:off x="0" y="0"/>
                      <a:ext cx="3815862" cy="18237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069BFE" w14:textId="0FAB4783" w:rsidR="005B35D2" w:rsidRPr="009466BB" w:rsidRDefault="005B35D2" w:rsidP="0039366C">
      <w:pPr>
        <w:rPr>
          <w:rFonts w:ascii="Avenir Roman" w:hAnsi="Avenir Roman"/>
          <w:sz w:val="24"/>
          <w:szCs w:val="24"/>
        </w:rPr>
      </w:pPr>
    </w:p>
    <w:p w14:paraId="3C9B45DA" w14:textId="183757D9" w:rsidR="005B35D2" w:rsidRPr="009466BB" w:rsidRDefault="005B35D2" w:rsidP="0039366C">
      <w:pPr>
        <w:rPr>
          <w:rFonts w:ascii="Avenir Roman" w:hAnsi="Avenir Roman"/>
          <w:sz w:val="24"/>
          <w:szCs w:val="24"/>
        </w:rPr>
      </w:pPr>
    </w:p>
    <w:p w14:paraId="2BD3894C" w14:textId="6CAB613B" w:rsidR="005B35D2" w:rsidRPr="009466BB" w:rsidRDefault="005B35D2" w:rsidP="0039366C">
      <w:pPr>
        <w:rPr>
          <w:rFonts w:ascii="Avenir Roman" w:hAnsi="Avenir Roman"/>
          <w:sz w:val="24"/>
          <w:szCs w:val="24"/>
        </w:rPr>
      </w:pPr>
    </w:p>
    <w:p w14:paraId="05BDFB3D" w14:textId="4B04BF7C" w:rsidR="00E952DF" w:rsidRPr="009466BB" w:rsidRDefault="00E952DF" w:rsidP="0039366C">
      <w:pPr>
        <w:rPr>
          <w:rFonts w:ascii="Avenir Roman" w:hAnsi="Avenir Roman"/>
          <w:sz w:val="24"/>
          <w:szCs w:val="24"/>
        </w:rPr>
      </w:pPr>
    </w:p>
    <w:p w14:paraId="1032DCC1" w14:textId="2032BAC1" w:rsidR="000602C7" w:rsidRPr="009466BB" w:rsidRDefault="000602C7" w:rsidP="0039366C">
      <w:pPr>
        <w:rPr>
          <w:rFonts w:ascii="Avenir Roman" w:hAnsi="Avenir Roman"/>
          <w:sz w:val="24"/>
          <w:szCs w:val="24"/>
        </w:rPr>
      </w:pPr>
    </w:p>
    <w:p w14:paraId="55333556" w14:textId="77777777" w:rsidR="00095D36" w:rsidRPr="009466BB" w:rsidRDefault="00095D36" w:rsidP="0039366C">
      <w:pPr>
        <w:rPr>
          <w:rFonts w:ascii="Avenir Roman" w:hAnsi="Avenir Roman"/>
          <w:sz w:val="24"/>
          <w:szCs w:val="24"/>
        </w:rPr>
      </w:pPr>
    </w:p>
    <w:p w14:paraId="295E0E15" w14:textId="37B27E7B" w:rsidR="008B3527" w:rsidRDefault="005B6C8F" w:rsidP="000602C7">
      <w:pPr>
        <w:rPr>
          <w:rFonts w:ascii="Avenir Roman" w:hAnsi="Avenir Roman"/>
        </w:rPr>
      </w:pPr>
      <w:r>
        <w:rPr>
          <w:noProof/>
        </w:rPr>
        <w:pict w14:anchorId="3CF5AB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i1025" type="#_x0000_t75" alt="" style="width:21pt;height:9.85pt;visibility:visible;mso-wrap-style:square;mso-width-percent:0;mso-height-percent:0;mso-width-percent:0;mso-height-percent:0">
            <v:imagedata r:id="rId76" o:title=""/>
          </v:shape>
        </w:pict>
      </w:r>
      <w:r w:rsidR="005B35D2" w:rsidRPr="009466BB">
        <w:rPr>
          <w:rFonts w:ascii="Avenir Roman" w:hAnsi="Avenir Roman"/>
          <w:sz w:val="24"/>
          <w:szCs w:val="24"/>
        </w:rPr>
        <w:br/>
      </w:r>
      <w:r w:rsidR="005B35D2" w:rsidRPr="009466BB">
        <w:rPr>
          <w:rFonts w:ascii="Avenir Roman" w:hAnsi="Avenir Roman"/>
        </w:rPr>
        <w:t>When registered, each user receives a device ID; a random 6 digits assigned number, to be used in order to identify each user when using the sensors. This device ID is used to connect each user</w:t>
      </w:r>
      <w:r w:rsidR="000E2D41" w:rsidRPr="009466BB">
        <w:rPr>
          <w:rFonts w:ascii="Avenir Roman" w:hAnsi="Avenir Roman"/>
        </w:rPr>
        <w:t>’s</w:t>
      </w:r>
      <w:r w:rsidR="005B35D2" w:rsidRPr="009466BB">
        <w:rPr>
          <w:rFonts w:ascii="Avenir Roman" w:hAnsi="Avenir Roman"/>
        </w:rPr>
        <w:t xml:space="preserve"> information with the vital data read by the device to ensure more private environment. This device ID is entered in the device before acquiring any patient vital data to be read. </w:t>
      </w:r>
      <w:r w:rsidR="005B35D2" w:rsidRPr="009466BB">
        <w:rPr>
          <w:rFonts w:ascii="Avenir Roman" w:hAnsi="Avenir Roman"/>
        </w:rPr>
        <w:br/>
        <w:t xml:space="preserve">Moreover, in the home page, the latest readings of each sensor are displayed to the user and are automatically updated whenever a new data is added. This is done by adding an </w:t>
      </w:r>
      <w:proofErr w:type="spellStart"/>
      <w:r w:rsidR="005B35D2" w:rsidRPr="009466BB">
        <w:rPr>
          <w:rFonts w:ascii="Avenir Roman" w:hAnsi="Avenir Roman"/>
        </w:rPr>
        <w:t>addChildEventListener</w:t>
      </w:r>
      <w:proofErr w:type="spellEnd"/>
      <w:r w:rsidR="005B35D2" w:rsidRPr="009466BB">
        <w:rPr>
          <w:rFonts w:ascii="Avenir Roman" w:hAnsi="Avenir Roman"/>
        </w:rPr>
        <w:t xml:space="preserve">; a listener provided by </w:t>
      </w:r>
      <w:proofErr w:type="spellStart"/>
      <w:r w:rsidR="005B35D2" w:rsidRPr="009466BB">
        <w:rPr>
          <w:rFonts w:ascii="Avenir Roman" w:hAnsi="Avenir Roman"/>
        </w:rPr>
        <w:t>Firebase.authentication</w:t>
      </w:r>
      <w:proofErr w:type="spellEnd"/>
      <w:r w:rsidR="005B35D2" w:rsidRPr="009466BB">
        <w:rPr>
          <w:rFonts w:ascii="Avenir Roman" w:hAnsi="Avenir Roman"/>
        </w:rPr>
        <w:t xml:space="preserve"> package to look for the latest child added under each sensor parent node. </w:t>
      </w:r>
      <w:r w:rsidR="005B35D2" w:rsidRPr="009466BB">
        <w:rPr>
          <w:rFonts w:ascii="Avenir Roman" w:hAnsi="Avenir Roman"/>
        </w:rPr>
        <w:br/>
      </w:r>
      <w:r w:rsidR="005B35D2" w:rsidRPr="009466BB">
        <w:rPr>
          <w:rFonts w:ascii="Avenir Roman" w:hAnsi="Avenir Roman"/>
        </w:rPr>
        <w:br/>
        <w:t xml:space="preserve">If the patient wants to read new vital data, he/she can select a button in the home page named “Read Vital Data”. When clicked, a new activity is displayed to the user having all the buttons to all the sensors connected to the device. When data is added, the home page sensors’ readings are updated accordingly. When reading the last vital data, the blood pressure, all the data is analyzed in the Firebase cloud functions. If any abnormal data was found within the new readings, a notification is sent to the doctor and the patient to inform </w:t>
      </w:r>
      <w:proofErr w:type="gramStart"/>
      <w:r w:rsidR="005B35D2" w:rsidRPr="009466BB">
        <w:rPr>
          <w:rFonts w:ascii="Avenir Roman" w:hAnsi="Avenir Roman"/>
        </w:rPr>
        <w:t>both of them</w:t>
      </w:r>
      <w:proofErr w:type="gramEnd"/>
      <w:r w:rsidR="005B35D2" w:rsidRPr="009466BB">
        <w:rPr>
          <w:rFonts w:ascii="Avenir Roman" w:hAnsi="Avenir Roman"/>
        </w:rPr>
        <w:t xml:space="preserve"> about the abnormal data. The user mobile phone number is added to the doctor side notification in case any direct contact is needed. </w:t>
      </w:r>
      <w:r w:rsidR="005B35D2" w:rsidRPr="009466BB">
        <w:rPr>
          <w:rFonts w:ascii="Avenir Roman" w:hAnsi="Avenir Roman"/>
        </w:rPr>
        <w:br/>
      </w:r>
    </w:p>
    <w:p w14:paraId="1D03977D" w14:textId="5817EFF9" w:rsidR="00E952DF" w:rsidRPr="009466BB" w:rsidRDefault="005B35D2" w:rsidP="000602C7">
      <w:pPr>
        <w:rPr>
          <w:rFonts w:ascii="Avenir Roman" w:hAnsi="Avenir Roman"/>
        </w:rPr>
      </w:pPr>
      <w:r w:rsidRPr="009466BB">
        <w:rPr>
          <w:rFonts w:ascii="Avenir Roman" w:hAnsi="Avenir Roman"/>
        </w:rPr>
        <w:br/>
        <w:t>Furthermore, the patient has the option to view his/her vital data readings. The patient can press on the “View History” button found in the home page in order to do so. When clicked, the device ID is sent with the intent calling the History activity in order to be able to retrieve the sensors readings from the database.</w:t>
      </w:r>
    </w:p>
    <w:p w14:paraId="69218A58" w14:textId="36AD609A" w:rsidR="00FF7932" w:rsidRPr="009466BB" w:rsidRDefault="00FF7932" w:rsidP="00DB1630">
      <w:pPr>
        <w:pStyle w:val="Heading3"/>
        <w:numPr>
          <w:ilvl w:val="2"/>
          <w:numId w:val="6"/>
        </w:numPr>
        <w:rPr>
          <w:rFonts w:ascii="Avenir Roman" w:hAnsi="Avenir Roman"/>
          <w:b/>
          <w:bCs/>
          <w:sz w:val="22"/>
          <w:szCs w:val="22"/>
        </w:rPr>
      </w:pPr>
      <w:bookmarkStart w:id="97" w:name="_Toc516596876"/>
      <w:r w:rsidRPr="009466BB">
        <w:rPr>
          <w:rFonts w:ascii="Avenir Roman" w:hAnsi="Avenir Roman"/>
          <w:b/>
          <w:bCs/>
          <w:sz w:val="22"/>
          <w:szCs w:val="22"/>
        </w:rPr>
        <w:t>Implementing doctor</w:t>
      </w:r>
      <w:r w:rsidR="00205668">
        <w:rPr>
          <w:rFonts w:ascii="Avenir Roman" w:hAnsi="Avenir Roman"/>
          <w:b/>
          <w:bCs/>
          <w:sz w:val="22"/>
          <w:szCs w:val="22"/>
        </w:rPr>
        <w:t>’s</w:t>
      </w:r>
      <w:r w:rsidRPr="009466BB">
        <w:rPr>
          <w:rFonts w:ascii="Avenir Roman" w:hAnsi="Avenir Roman"/>
          <w:b/>
          <w:bCs/>
          <w:sz w:val="22"/>
          <w:szCs w:val="22"/>
        </w:rPr>
        <w:t xml:space="preserve"> User i</w:t>
      </w:r>
      <w:r w:rsidR="002236BE" w:rsidRPr="009466BB">
        <w:rPr>
          <w:rFonts w:ascii="Avenir Roman" w:hAnsi="Avenir Roman"/>
          <w:b/>
          <w:bCs/>
          <w:sz w:val="22"/>
          <w:szCs w:val="22"/>
        </w:rPr>
        <w:t>nterface</w:t>
      </w:r>
      <w:bookmarkEnd w:id="97"/>
    </w:p>
    <w:p w14:paraId="175A4A79" w14:textId="77777777" w:rsidR="005B35D2" w:rsidRPr="009466BB" w:rsidRDefault="005B35D2" w:rsidP="0039366C">
      <w:pPr>
        <w:rPr>
          <w:rFonts w:ascii="Avenir Roman" w:hAnsi="Avenir Roman"/>
        </w:rPr>
      </w:pPr>
      <w:r w:rsidRPr="009466BB">
        <w:rPr>
          <w:rFonts w:ascii="Avenir Roman" w:hAnsi="Avenir Roman"/>
        </w:rPr>
        <w:t xml:space="preserve">For the doctor interface, a package called </w:t>
      </w:r>
      <w:proofErr w:type="spellStart"/>
      <w:r w:rsidRPr="009466BB">
        <w:rPr>
          <w:rFonts w:ascii="Avenir Roman" w:hAnsi="Avenir Roman"/>
        </w:rPr>
        <w:t>doctorPackage</w:t>
      </w:r>
      <w:proofErr w:type="spellEnd"/>
      <w:r w:rsidRPr="009466BB">
        <w:rPr>
          <w:rFonts w:ascii="Avenir Roman" w:hAnsi="Avenir Roman"/>
        </w:rPr>
        <w:t xml:space="preserve"> was created to have all the different activities and views that are related to the doctor. </w:t>
      </w:r>
      <w:r w:rsidRPr="009466BB">
        <w:rPr>
          <w:rFonts w:ascii="Avenir Roman" w:hAnsi="Avenir Roman"/>
        </w:rPr>
        <w:br/>
        <w:t xml:space="preserve">As with the patient </w:t>
      </w:r>
      <w:proofErr w:type="gramStart"/>
      <w:r w:rsidRPr="009466BB">
        <w:rPr>
          <w:rFonts w:ascii="Avenir Roman" w:hAnsi="Avenir Roman"/>
        </w:rPr>
        <w:t>interface,  have</w:t>
      </w:r>
      <w:proofErr w:type="gramEnd"/>
      <w:r w:rsidRPr="009466BB">
        <w:rPr>
          <w:rFonts w:ascii="Avenir Roman" w:hAnsi="Avenir Roman"/>
        </w:rPr>
        <w:t xml:space="preserve"> implemented the user authentication provided by Firebase in order to have a secured client side for the doctor having all the confidential data of the users assigned to a particular doctor. </w:t>
      </w:r>
    </w:p>
    <w:p w14:paraId="7DE7AFA3" w14:textId="77777777" w:rsidR="005B35D2" w:rsidRPr="009466BB" w:rsidRDefault="005B35D2" w:rsidP="0039366C">
      <w:pPr>
        <w:rPr>
          <w:rFonts w:ascii="Avenir Roman" w:hAnsi="Avenir Roman"/>
        </w:rPr>
      </w:pPr>
      <w:r w:rsidRPr="009466BB">
        <w:rPr>
          <w:rFonts w:ascii="Avenir Roman" w:hAnsi="Avenir Roman"/>
        </w:rPr>
        <w:t xml:space="preserve">The doctor’s home page is a </w:t>
      </w:r>
      <w:proofErr w:type="spellStart"/>
      <w:r w:rsidRPr="009466BB">
        <w:rPr>
          <w:rFonts w:ascii="Avenir Roman" w:hAnsi="Avenir Roman"/>
        </w:rPr>
        <w:t>listView</w:t>
      </w:r>
      <w:proofErr w:type="spellEnd"/>
      <w:r w:rsidRPr="009466BB">
        <w:rPr>
          <w:rFonts w:ascii="Avenir Roman" w:hAnsi="Avenir Roman"/>
        </w:rPr>
        <w:t xml:space="preserve"> containing all the patient assigned to the specific doctor. In each row, the patient ID and name is displayed. In order to display more information about the user, the doctor </w:t>
      </w:r>
      <w:proofErr w:type="gramStart"/>
      <w:r w:rsidRPr="009466BB">
        <w:rPr>
          <w:rFonts w:ascii="Avenir Roman" w:hAnsi="Avenir Roman"/>
        </w:rPr>
        <w:t>has to</w:t>
      </w:r>
      <w:proofErr w:type="gramEnd"/>
      <w:r w:rsidRPr="009466BB">
        <w:rPr>
          <w:rFonts w:ascii="Avenir Roman" w:hAnsi="Avenir Roman"/>
        </w:rPr>
        <w:t xml:space="preserve"> select one of the users. When a user is selected, the patient device id is sent as an extra with the intent calling new activity. It is used to retrieve the patient sensors data to be viewed by the doctor. When the new activity is opened, the patient name and latest sensors reading are displayed to the doctor. </w:t>
      </w:r>
      <w:r w:rsidRPr="009466BB">
        <w:rPr>
          <w:rFonts w:ascii="Avenir Roman" w:hAnsi="Avenir Roman"/>
        </w:rPr>
        <w:br/>
        <w:t xml:space="preserve">Moreover, the doctor has the option to see the patient’s vital data history. This is done by selecting the button named “Patient History”. When selected, the patient device Id is sent with the intent calling the new activity in order to use it to retrieve the patient sensors readings. </w:t>
      </w:r>
    </w:p>
    <w:p w14:paraId="10F7AA10" w14:textId="77777777" w:rsidR="005B35D2" w:rsidRPr="009466BB" w:rsidRDefault="005B35D2" w:rsidP="0039366C">
      <w:pPr>
        <w:rPr>
          <w:rFonts w:ascii="Avenir Roman" w:hAnsi="Avenir Roman"/>
          <w:highlight w:val="yellow"/>
        </w:rPr>
      </w:pPr>
    </w:p>
    <w:p w14:paraId="607334BE" w14:textId="76ECA2B2"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98" w:name="_Toc356968380"/>
      <w:bookmarkStart w:id="99" w:name="_Toc483155177"/>
      <w:bookmarkStart w:id="100" w:name="_Toc516596877"/>
      <w:r w:rsidRPr="009466BB">
        <w:rPr>
          <w:rFonts w:ascii="Avenir Roman" w:hAnsi="Avenir Roman"/>
          <w:sz w:val="28"/>
          <w:szCs w:val="28"/>
        </w:rPr>
        <w:t xml:space="preserve">Hardware and Software Implementation for ESP8266 </w:t>
      </w:r>
      <w:proofErr w:type="spellStart"/>
      <w:r w:rsidRPr="009466BB">
        <w:rPr>
          <w:rFonts w:ascii="Avenir Roman" w:hAnsi="Avenir Roman"/>
          <w:sz w:val="28"/>
          <w:szCs w:val="28"/>
        </w:rPr>
        <w:t>NodeMCU</w:t>
      </w:r>
      <w:bookmarkEnd w:id="98"/>
      <w:bookmarkEnd w:id="99"/>
      <w:bookmarkEnd w:id="100"/>
      <w:proofErr w:type="spellEnd"/>
    </w:p>
    <w:p w14:paraId="7E2672A8" w14:textId="51807A52" w:rsidR="00FF7932" w:rsidRPr="009466BB" w:rsidRDefault="00FF7932" w:rsidP="00DB1630">
      <w:pPr>
        <w:pStyle w:val="Heading3"/>
        <w:numPr>
          <w:ilvl w:val="2"/>
          <w:numId w:val="6"/>
        </w:numPr>
        <w:rPr>
          <w:rFonts w:ascii="Avenir Roman" w:hAnsi="Avenir Roman"/>
          <w:sz w:val="22"/>
          <w:szCs w:val="22"/>
        </w:rPr>
      </w:pPr>
      <w:bookmarkStart w:id="101" w:name="_Toc516596878"/>
      <w:bookmarkStart w:id="102" w:name="_Toc356968381"/>
      <w:bookmarkStart w:id="103" w:name="_Toc356994478"/>
      <w:bookmarkStart w:id="104" w:name="_Toc483155178"/>
      <w:r w:rsidRPr="009466BB">
        <w:rPr>
          <w:rFonts w:ascii="Avenir Roman" w:hAnsi="Avenir Roman"/>
          <w:b/>
          <w:bCs/>
          <w:color w:val="000000" w:themeColor="text1"/>
          <w:sz w:val="22"/>
          <w:szCs w:val="22"/>
        </w:rPr>
        <w:t xml:space="preserve">Connecting ESP8266 </w:t>
      </w:r>
      <w:proofErr w:type="spellStart"/>
      <w:r w:rsidRPr="009466BB">
        <w:rPr>
          <w:rFonts w:ascii="Avenir Roman" w:hAnsi="Avenir Roman"/>
          <w:b/>
          <w:bCs/>
          <w:color w:val="000000" w:themeColor="text1"/>
          <w:sz w:val="22"/>
          <w:szCs w:val="22"/>
        </w:rPr>
        <w:t>NodeMCU</w:t>
      </w:r>
      <w:proofErr w:type="spellEnd"/>
      <w:r w:rsidRPr="009466BB">
        <w:rPr>
          <w:rFonts w:ascii="Avenir Roman" w:hAnsi="Avenir Roman"/>
          <w:b/>
          <w:bCs/>
          <w:color w:val="000000" w:themeColor="text1"/>
          <w:sz w:val="22"/>
          <w:szCs w:val="22"/>
        </w:rPr>
        <w:t xml:space="preserve"> to WIFI network and Firebas</w:t>
      </w:r>
      <w:r w:rsidR="002236BE" w:rsidRPr="009466BB">
        <w:rPr>
          <w:rFonts w:ascii="Avenir Roman" w:hAnsi="Avenir Roman"/>
          <w:b/>
          <w:bCs/>
          <w:color w:val="000000" w:themeColor="text1"/>
          <w:sz w:val="22"/>
          <w:szCs w:val="22"/>
        </w:rPr>
        <w:t>e cloud</w:t>
      </w:r>
      <w:bookmarkEnd w:id="101"/>
    </w:p>
    <w:bookmarkEnd w:id="102"/>
    <w:bookmarkEnd w:id="103"/>
    <w:bookmarkEnd w:id="104"/>
    <w:p w14:paraId="3048818B" w14:textId="1906CB2A" w:rsidR="00704B35" w:rsidRPr="009466BB" w:rsidRDefault="00704B35"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The uploaded code to the ESP8266 includes the necessary WIFI connection configuration. It is configured with the local Wi-Fi network SSID and password, to let the ESP8266 recognize and establish the connection to the Wi-Fi network if it is available. Once the connection to the WIFI network established then immediately starts the connection to Firebase cloud. For Firebase cloud connection we need also to configure it with the necessary Firebase hostname and Authentication key. We included special libraries in Arduino IDE for both connections the WIFI network and Firebase cloud. Table 1</w:t>
      </w:r>
      <w:r w:rsidR="00C55D13" w:rsidRPr="009466BB">
        <w:rPr>
          <w:rFonts w:ascii="Avenir Roman" w:eastAsia="Times New Roman" w:hAnsi="Avenir Roman" w:cs="Times New Roman"/>
          <w:color w:val="000000"/>
        </w:rPr>
        <w:t>1</w:t>
      </w:r>
      <w:r w:rsidRPr="009466BB">
        <w:rPr>
          <w:rFonts w:ascii="Avenir Roman" w:eastAsia="Times New Roman" w:hAnsi="Avenir Roman" w:cs="Times New Roman"/>
          <w:color w:val="000000"/>
        </w:rPr>
        <w:t xml:space="preserve"> shows these libraries with their descriptions. Another purpose of using Firebase libraries is to allow sensors measurements to be sent to the database and retrieve from it any necessary values. There is a specific device ID assigned to each user and based on that ID a unique path is created on the database and all user measurements are sent there.</w:t>
      </w:r>
    </w:p>
    <w:p w14:paraId="45E47A0A" w14:textId="1929F5DD" w:rsidR="00FF7932" w:rsidRPr="009466BB" w:rsidRDefault="00FF7932" w:rsidP="00DB1630">
      <w:pPr>
        <w:pStyle w:val="Heading3"/>
        <w:numPr>
          <w:ilvl w:val="2"/>
          <w:numId w:val="6"/>
        </w:numPr>
        <w:rPr>
          <w:rFonts w:ascii="Avenir Roman" w:hAnsi="Avenir Roman"/>
          <w:sz w:val="22"/>
          <w:szCs w:val="22"/>
        </w:rPr>
      </w:pPr>
      <w:bookmarkStart w:id="105" w:name="_Toc516596879"/>
      <w:r w:rsidRPr="009466BB">
        <w:rPr>
          <w:rFonts w:ascii="Avenir Roman" w:hAnsi="Avenir Roman"/>
          <w:b/>
          <w:bCs/>
          <w:color w:val="000000" w:themeColor="text1"/>
          <w:sz w:val="22"/>
          <w:szCs w:val="22"/>
        </w:rPr>
        <w:t xml:space="preserve">Connecting 4x4 Keypad and LCD display(16x2) to ESP8266 </w:t>
      </w:r>
      <w:proofErr w:type="spellStart"/>
      <w:r w:rsidR="002236BE" w:rsidRPr="009466BB">
        <w:rPr>
          <w:rFonts w:ascii="Avenir Roman" w:hAnsi="Avenir Roman"/>
          <w:b/>
          <w:bCs/>
          <w:color w:val="000000" w:themeColor="text1"/>
          <w:sz w:val="22"/>
          <w:szCs w:val="22"/>
        </w:rPr>
        <w:t>NodeMCU</w:t>
      </w:r>
      <w:bookmarkEnd w:id="105"/>
      <w:proofErr w:type="spellEnd"/>
    </w:p>
    <w:p w14:paraId="7AD48349" w14:textId="77777777" w:rsidR="00FF7932" w:rsidRPr="009466BB" w:rsidRDefault="00FF7932" w:rsidP="0039366C">
      <w:pPr>
        <w:ind w:firstLine="720"/>
        <w:rPr>
          <w:rFonts w:ascii="Avenir Roman" w:eastAsia="Times New Roman" w:hAnsi="Avenir Roman" w:cs="Times New Roman"/>
          <w:color w:val="000000"/>
          <w:rtl/>
          <w:lang w:bidi="ar-QA"/>
        </w:rPr>
      </w:pPr>
    </w:p>
    <w:p w14:paraId="28AFC78D" w14:textId="621296F9" w:rsidR="00704B35" w:rsidRPr="009466BB" w:rsidRDefault="00704B35" w:rsidP="000E2D41">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has </w:t>
      </w:r>
      <w:r w:rsidR="000E2D41" w:rsidRPr="009466BB">
        <w:rPr>
          <w:rFonts w:ascii="Avenir Roman" w:eastAsia="Times New Roman" w:hAnsi="Avenir Roman" w:cs="Times New Roman"/>
          <w:color w:val="000000"/>
        </w:rPr>
        <w:t xml:space="preserve">main </w:t>
      </w:r>
      <w:r w:rsidRPr="009466BB">
        <w:rPr>
          <w:rFonts w:ascii="Avenir Roman" w:eastAsia="Times New Roman" w:hAnsi="Avenir Roman" w:cs="Times New Roman"/>
          <w:color w:val="000000"/>
        </w:rPr>
        <w:t xml:space="preserve">three hardware connectivity. It has connectivity with 4x4 keypad, LCD display(16x2) and serial connection with Arduino Uno. For the hardware connection details, you can refer to section 4.4.1 which contains all pin assignments and connections. On the other hand, for the software implementation we included special libraries in Arduino IDE to use the keypad and LCD display which are mentioned in table1. After including the necessary libraries, we were able to use the components (keypad, LCD) perfectly. Specifically, the keypad has been used to enable the user entering his device ID. Afterwards, the program takes the ID and check in firebase database if this ID is already existing for one of the users or not. The result of that searching is displayed for the user on the LCD display. </w:t>
      </w:r>
      <w:proofErr w:type="spellStart"/>
      <w:r w:rsidRPr="009466BB">
        <w:rPr>
          <w:rFonts w:ascii="Avenir Roman" w:eastAsia="Times New Roman" w:hAnsi="Avenir Roman" w:cs="Times New Roman"/>
          <w:color w:val="000000"/>
        </w:rPr>
        <w:t>Incase</w:t>
      </w:r>
      <w:proofErr w:type="spellEnd"/>
      <w:r w:rsidRPr="009466BB">
        <w:rPr>
          <w:rFonts w:ascii="Avenir Roman" w:eastAsia="Times New Roman" w:hAnsi="Avenir Roman" w:cs="Times New Roman"/>
          <w:color w:val="000000"/>
        </w:rPr>
        <w:t xml:space="preserve"> that the ID is correct it displays to the user that the connection to the firebase is done, otherwise it displays an error message and allows the user to re-enter the ID again. Eventually, If the user correctly enters his ID the program then creates a unique path for that user in firebase database. More details about the program flow is showed in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flowchart in section 4.5.2.1.</w:t>
      </w:r>
    </w:p>
    <w:p w14:paraId="3E9AB93A" w14:textId="76936984" w:rsidR="00704B35" w:rsidRPr="009466BB" w:rsidRDefault="00704B35" w:rsidP="0039366C">
      <w:pPr>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 Furthermore, the LCD display has one main functionality that indicates the status of the device to the user (e.g. Connecting to WIFI, Wrong ID re-enter again). Accordingly, the user will know what to do and react based on that. Following is the table of libraries used in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code.</w:t>
      </w:r>
      <w:r w:rsidR="00A20A26" w:rsidRPr="009466BB">
        <w:rPr>
          <w:rFonts w:ascii="Avenir Roman" w:eastAsia="Times New Roman" w:hAnsi="Avenir Roman" w:cs="Times New Roman"/>
          <w:color w:val="000000"/>
        </w:rPr>
        <w:t xml:space="preserve"> Figure </w:t>
      </w:r>
      <w:r w:rsidR="007F7BF6" w:rsidRPr="009466BB">
        <w:rPr>
          <w:rFonts w:ascii="Avenir Roman" w:eastAsia="Times New Roman" w:hAnsi="Avenir Roman" w:cs="Times New Roman"/>
          <w:color w:val="000000"/>
        </w:rPr>
        <w:t>29</w:t>
      </w:r>
      <w:r w:rsidR="00673A35" w:rsidRPr="009466BB">
        <w:rPr>
          <w:rFonts w:ascii="Avenir Roman" w:eastAsia="Times New Roman" w:hAnsi="Avenir Roman" w:cs="Times New Roman"/>
          <w:color w:val="000000"/>
        </w:rPr>
        <w:t xml:space="preserve"> </w:t>
      </w:r>
      <w:r w:rsidR="00C55D13" w:rsidRPr="009466BB">
        <w:rPr>
          <w:rFonts w:ascii="Avenir Roman" w:eastAsia="Times New Roman" w:hAnsi="Avenir Roman" w:cs="Times New Roman"/>
          <w:color w:val="000000"/>
        </w:rPr>
        <w:t>is</w:t>
      </w:r>
      <w:r w:rsidR="00673A35" w:rsidRPr="009466BB">
        <w:rPr>
          <w:rFonts w:ascii="Avenir Roman" w:eastAsia="Times New Roman" w:hAnsi="Avenir Roman" w:cs="Times New Roman"/>
          <w:color w:val="000000"/>
        </w:rPr>
        <w:t xml:space="preserve"> showing the used keypad, LCD display and </w:t>
      </w:r>
      <w:proofErr w:type="spellStart"/>
      <w:r w:rsidR="00673A35" w:rsidRPr="009466BB">
        <w:rPr>
          <w:rFonts w:ascii="Avenir Roman" w:eastAsia="Times New Roman" w:hAnsi="Avenir Roman" w:cs="Times New Roman"/>
          <w:color w:val="000000"/>
        </w:rPr>
        <w:t>NodeMCU</w:t>
      </w:r>
      <w:proofErr w:type="spellEnd"/>
      <w:r w:rsidR="00673A35" w:rsidRPr="009466BB">
        <w:rPr>
          <w:rFonts w:ascii="Avenir Roman" w:eastAsia="Times New Roman" w:hAnsi="Avenir Roman" w:cs="Times New Roman"/>
          <w:color w:val="000000"/>
        </w:rPr>
        <w:t>.</w:t>
      </w:r>
    </w:p>
    <w:p w14:paraId="36DE5F47" w14:textId="0BF9EA9B" w:rsidR="00E952DF" w:rsidRPr="009466BB" w:rsidRDefault="00E952DF" w:rsidP="0039366C">
      <w:pPr>
        <w:rPr>
          <w:rFonts w:ascii="Avenir Roman" w:eastAsia="Times New Roman" w:hAnsi="Avenir Roman" w:cs="Times New Roman"/>
          <w:color w:val="000000"/>
        </w:rPr>
      </w:pPr>
    </w:p>
    <w:p w14:paraId="0DA9FE8C" w14:textId="77777777" w:rsidR="00E952DF" w:rsidRPr="009466BB" w:rsidRDefault="00E952DF" w:rsidP="0039366C">
      <w:pPr>
        <w:rPr>
          <w:rFonts w:ascii="Avenir Roman" w:eastAsia="Times New Roman" w:hAnsi="Avenir Roman" w:cs="Times New Roman"/>
          <w:color w:val="000000"/>
        </w:rPr>
      </w:pPr>
    </w:p>
    <w:tbl>
      <w:tblPr>
        <w:tblStyle w:val="GridTable4-Accent1"/>
        <w:tblW w:w="0" w:type="auto"/>
        <w:tblLook w:val="04A0" w:firstRow="1" w:lastRow="0" w:firstColumn="1" w:lastColumn="0" w:noHBand="0" w:noVBand="1"/>
      </w:tblPr>
      <w:tblGrid>
        <w:gridCol w:w="4675"/>
        <w:gridCol w:w="4675"/>
      </w:tblGrid>
      <w:tr w:rsidR="00704B35" w:rsidRPr="009466BB" w14:paraId="11464347" w14:textId="77777777" w:rsidTr="00673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C0C9E0" w14:textId="77777777" w:rsidR="00704B35" w:rsidRPr="009466BB" w:rsidRDefault="00704B35" w:rsidP="0039366C">
            <w:pPr>
              <w:spacing w:line="276" w:lineRule="auto"/>
              <w:rPr>
                <w:rFonts w:ascii="Avenir Roman" w:eastAsia="Times New Roman" w:hAnsi="Avenir Roman" w:cs="Times New Roman"/>
              </w:rPr>
            </w:pPr>
            <w:r w:rsidRPr="009466BB">
              <w:rPr>
                <w:rFonts w:ascii="Avenir Roman" w:eastAsia="Times New Roman" w:hAnsi="Avenir Roman" w:cs="Times New Roman"/>
              </w:rPr>
              <w:t>Name of Library</w:t>
            </w:r>
          </w:p>
        </w:tc>
        <w:tc>
          <w:tcPr>
            <w:tcW w:w="4675" w:type="dxa"/>
          </w:tcPr>
          <w:p w14:paraId="0F0D6E1F" w14:textId="77777777" w:rsidR="00704B35" w:rsidRPr="009466BB" w:rsidRDefault="00704B35"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Times New Roman"/>
              </w:rPr>
            </w:pPr>
            <w:r w:rsidRPr="009466BB">
              <w:rPr>
                <w:rFonts w:ascii="Avenir Roman" w:eastAsia="Times New Roman" w:hAnsi="Avenir Roman" w:cs="Times New Roman"/>
              </w:rPr>
              <w:t>Description</w:t>
            </w:r>
          </w:p>
        </w:tc>
      </w:tr>
      <w:tr w:rsidR="00704B35" w:rsidRPr="009466BB" w14:paraId="633B7E44"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8FAE1E"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ESP8266WiFi.h</w:t>
            </w:r>
          </w:p>
        </w:tc>
        <w:tc>
          <w:tcPr>
            <w:tcW w:w="4675" w:type="dxa"/>
          </w:tcPr>
          <w:p w14:paraId="56179EFF"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This library gives the ability to the ESP8266 module to connect to the internet. It has been developed based on ESP8266 SDK, and uses the functionality philosophy </w:t>
            </w:r>
            <w:proofErr w:type="gramStart"/>
            <w:r w:rsidRPr="009466BB">
              <w:rPr>
                <w:rFonts w:ascii="Avenir Roman" w:eastAsia="Times New Roman" w:hAnsi="Avenir Roman" w:cs="Times New Roman"/>
                <w:color w:val="000000"/>
              </w:rPr>
              <w:t>of  Arduino</w:t>
            </w:r>
            <w:proofErr w:type="gramEnd"/>
            <w:r w:rsidRPr="009466BB">
              <w:rPr>
                <w:rFonts w:ascii="Avenir Roman" w:eastAsia="Times New Roman" w:hAnsi="Avenir Roman" w:cs="Times New Roman"/>
                <w:color w:val="000000"/>
              </w:rPr>
              <w:t xml:space="preserve"> WIFI library.</w:t>
            </w:r>
          </w:p>
        </w:tc>
      </w:tr>
      <w:tr w:rsidR="00704B35" w:rsidRPr="009466BB" w14:paraId="70747125"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7C67EA8A"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FirebaseArduino.h</w:t>
            </w:r>
            <w:proofErr w:type="spellEnd"/>
          </w:p>
        </w:tc>
        <w:tc>
          <w:tcPr>
            <w:tcW w:w="4675" w:type="dxa"/>
          </w:tcPr>
          <w:p w14:paraId="399DA94B"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responsible for ESP8266 board connectivity to Firebase cloud. It gives the ability of sending and receiving data to and from Firebase database.</w:t>
            </w:r>
          </w:p>
        </w:tc>
      </w:tr>
      <w:tr w:rsidR="00704B35" w:rsidRPr="009466BB" w14:paraId="76011A6C"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257C8C"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ArduinoJson.h</w:t>
            </w:r>
            <w:proofErr w:type="spellEnd"/>
          </w:p>
        </w:tc>
        <w:tc>
          <w:tcPr>
            <w:tcW w:w="4675" w:type="dxa"/>
          </w:tcPr>
          <w:p w14:paraId="3F27D41C"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a C++ JSON library for Arduino and IoT (Internet of Things). It allows us to send and receive JSON objects to and from Firebase cloud</w:t>
            </w:r>
          </w:p>
        </w:tc>
      </w:tr>
      <w:tr w:rsidR="00704B35" w:rsidRPr="009466BB" w14:paraId="19A04FB7"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235FA2CA"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Keypad.h</w:t>
            </w:r>
            <w:proofErr w:type="spellEnd"/>
          </w:p>
        </w:tc>
        <w:tc>
          <w:tcPr>
            <w:tcW w:w="4675" w:type="dxa"/>
          </w:tcPr>
          <w:p w14:paraId="26F4D51C"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for using matrix style keypads with the Arduino. It has been used to allow user to enter the device ID.</w:t>
            </w:r>
          </w:p>
        </w:tc>
      </w:tr>
      <w:tr w:rsidR="00704B35" w:rsidRPr="009466BB" w14:paraId="1F643561"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1EF054"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LiquidCrystal_I2C.h</w:t>
            </w:r>
          </w:p>
        </w:tc>
        <w:tc>
          <w:tcPr>
            <w:tcW w:w="4675" w:type="dxa"/>
          </w:tcPr>
          <w:p w14:paraId="5BF69FFB"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for using 16x2 LCD display. It Used to add user interface for the user.</w:t>
            </w:r>
          </w:p>
        </w:tc>
      </w:tr>
      <w:tr w:rsidR="00704B35" w:rsidRPr="009466BB" w14:paraId="4D4BEEB8"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626091DE"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Wire.h</w:t>
            </w:r>
            <w:proofErr w:type="spellEnd"/>
          </w:p>
        </w:tc>
        <w:tc>
          <w:tcPr>
            <w:tcW w:w="4675" w:type="dxa"/>
          </w:tcPr>
          <w:p w14:paraId="2DC8E45D" w14:textId="77777777" w:rsidR="00704B35" w:rsidRPr="009466BB" w:rsidRDefault="00704B35" w:rsidP="0039366C">
            <w:pPr>
              <w:pStyle w:val="NormalWeb"/>
              <w:spacing w:before="300" w:after="75"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olor w:val="000000"/>
                <w:sz w:val="22"/>
                <w:szCs w:val="22"/>
              </w:rPr>
            </w:pPr>
            <w:r w:rsidRPr="009466BB">
              <w:rPr>
                <w:rFonts w:ascii="Avenir Roman" w:hAnsi="Avenir Roman"/>
                <w:color w:val="000000"/>
                <w:sz w:val="22"/>
                <w:szCs w:val="22"/>
              </w:rPr>
              <w:t>This library allows you to communicate with I2C / TWI devices. It has been used to facilitate the connection with LCD display that uses I2C.</w:t>
            </w:r>
          </w:p>
          <w:p w14:paraId="0EEDA126" w14:textId="77777777" w:rsidR="00704B35" w:rsidRPr="009466BB" w:rsidRDefault="00704B35" w:rsidP="008165BE">
            <w:pPr>
              <w:keepNext/>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p>
        </w:tc>
      </w:tr>
    </w:tbl>
    <w:p w14:paraId="2DC360AA" w14:textId="751EA993" w:rsidR="008165BE" w:rsidRPr="009466BB" w:rsidRDefault="008165BE" w:rsidP="00081DF8">
      <w:pPr>
        <w:pStyle w:val="Caption"/>
        <w:rPr>
          <w:rFonts w:ascii="Avenir Roman" w:hAnsi="Avenir Roman"/>
        </w:rPr>
      </w:pPr>
      <w:bookmarkStart w:id="106" w:name="_Toc515984000"/>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11</w:t>
      </w:r>
      <w:r w:rsidR="00F7631C" w:rsidRPr="009466BB">
        <w:rPr>
          <w:rFonts w:ascii="Avenir Roman" w:hAnsi="Avenir Roman"/>
          <w:noProof/>
        </w:rPr>
        <w:fldChar w:fldCharType="end"/>
      </w:r>
      <w:r w:rsidRPr="009466BB">
        <w:rPr>
          <w:rFonts w:ascii="Avenir Roman" w:hAnsi="Avenir Roman"/>
        </w:rPr>
        <w:t xml:space="preserve">. ESP8266 </w:t>
      </w:r>
      <w:proofErr w:type="spellStart"/>
      <w:r w:rsidRPr="009466BB">
        <w:rPr>
          <w:rFonts w:ascii="Avenir Roman" w:hAnsi="Avenir Roman"/>
        </w:rPr>
        <w:t>NodeMCU</w:t>
      </w:r>
      <w:proofErr w:type="spellEnd"/>
      <w:r w:rsidRPr="009466BB">
        <w:rPr>
          <w:rFonts w:ascii="Avenir Roman" w:hAnsi="Avenir Roman"/>
        </w:rPr>
        <w:t xml:space="preserve"> Arduino IDE libraries</w:t>
      </w:r>
      <w:bookmarkEnd w:id="106"/>
    </w:p>
    <w:p w14:paraId="24DA8F07" w14:textId="6FADC094" w:rsidR="00673A35" w:rsidRPr="009466BB" w:rsidRDefault="00673A35" w:rsidP="0039366C">
      <w:pPr>
        <w:rPr>
          <w:rFonts w:ascii="Avenir Roman" w:hAnsi="Avenir Roman"/>
        </w:rPr>
      </w:pPr>
    </w:p>
    <w:p w14:paraId="77C1E114" w14:textId="63E4AB15" w:rsidR="00673A35" w:rsidRPr="009466BB" w:rsidRDefault="00673A35" w:rsidP="0039366C">
      <w:pPr>
        <w:rPr>
          <w:rFonts w:ascii="Avenir Roman" w:hAnsi="Avenir Roman"/>
        </w:rPr>
      </w:pPr>
    </w:p>
    <w:p w14:paraId="6360DBD0" w14:textId="77777777" w:rsidR="00095D36" w:rsidRPr="009466BB" w:rsidRDefault="00673A35" w:rsidP="00095D36">
      <w:pPr>
        <w:keepNext/>
        <w:jc w:val="center"/>
        <w:rPr>
          <w:rFonts w:ascii="Avenir Roman" w:hAnsi="Avenir Roman"/>
        </w:rPr>
      </w:pPr>
      <w:r w:rsidRPr="009466BB">
        <w:rPr>
          <w:rFonts w:ascii="Avenir Roman" w:hAnsi="Avenir Roman"/>
          <w:noProof/>
        </w:rPr>
        <w:drawing>
          <wp:inline distT="0" distB="0" distL="0" distR="0" wp14:anchorId="0E3B0F0A" wp14:editId="5E571450">
            <wp:extent cx="3979333" cy="29845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4676" cy="2996007"/>
                    </a:xfrm>
                    <a:prstGeom prst="rect">
                      <a:avLst/>
                    </a:prstGeom>
                    <a:noFill/>
                    <a:ln>
                      <a:noFill/>
                    </a:ln>
                  </pic:spPr>
                </pic:pic>
              </a:graphicData>
            </a:graphic>
          </wp:inline>
        </w:drawing>
      </w:r>
    </w:p>
    <w:p w14:paraId="106CA3BF" w14:textId="4C1B26EB" w:rsidR="00673A35" w:rsidRPr="009466BB" w:rsidRDefault="00095D36" w:rsidP="00095D36">
      <w:pPr>
        <w:pStyle w:val="Caption"/>
        <w:jc w:val="center"/>
        <w:rPr>
          <w:rFonts w:ascii="Avenir Roman" w:hAnsi="Avenir Roman"/>
        </w:rPr>
      </w:pPr>
      <w:bookmarkStart w:id="107" w:name="_Toc51598377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29</w:t>
      </w:r>
      <w:r w:rsidR="00F7631C" w:rsidRPr="009466BB">
        <w:rPr>
          <w:rFonts w:ascii="Avenir Roman" w:hAnsi="Avenir Roman"/>
          <w:noProof/>
        </w:rPr>
        <w:fldChar w:fldCharType="end"/>
      </w:r>
      <w:r w:rsidRPr="009466BB">
        <w:rPr>
          <w:rFonts w:ascii="Avenir Roman" w:hAnsi="Avenir Roman"/>
        </w:rPr>
        <w:t xml:space="preserve"> : </w:t>
      </w:r>
      <w:proofErr w:type="spellStart"/>
      <w:r w:rsidRPr="009466BB">
        <w:rPr>
          <w:rFonts w:ascii="Avenir Roman" w:hAnsi="Avenir Roman"/>
        </w:rPr>
        <w:t>NodeMCU</w:t>
      </w:r>
      <w:proofErr w:type="spellEnd"/>
      <w:r w:rsidRPr="009466BB">
        <w:rPr>
          <w:rFonts w:ascii="Avenir Roman" w:hAnsi="Avenir Roman"/>
        </w:rPr>
        <w:t xml:space="preserve"> with 4x4 keypad and 16x2 LCD</w:t>
      </w:r>
      <w:bookmarkEnd w:id="107"/>
    </w:p>
    <w:p w14:paraId="49D90941" w14:textId="272FA495"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108" w:name="_Toc516596880"/>
      <w:r w:rsidRPr="009466BB">
        <w:rPr>
          <w:rFonts w:ascii="Avenir Roman" w:hAnsi="Avenir Roman"/>
          <w:sz w:val="28"/>
          <w:szCs w:val="28"/>
        </w:rPr>
        <w:t>Hardware and Software Implementation for Arduino Uno</w:t>
      </w:r>
      <w:bookmarkEnd w:id="108"/>
    </w:p>
    <w:p w14:paraId="223F8B1F" w14:textId="71CB9568" w:rsidR="00704B35" w:rsidRPr="009466BB" w:rsidRDefault="00704B35" w:rsidP="000602C7">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In our system Arduino Uno is the main microcontroller that is responsible of reading the E-health sensors measurements. For reading the sensors measurements an additional shield has been added which is My-signals HW shield, all the E-health sensors have been plugged directly on My-signals shield. Hence, the My-signals shield is fixed above Arduino Uno, for more details about the hardware connection you can refer to section 4.4.1 which contains all pin assignments and connections. After having all necessary hardware components connected and well-integrated, we started the coding part with Arduino IDE by including the required libraries. Table </w:t>
      </w:r>
      <w:r w:rsidR="00C55D13" w:rsidRPr="009466BB">
        <w:rPr>
          <w:rFonts w:ascii="Avenir Roman" w:eastAsia="Times New Roman" w:hAnsi="Avenir Roman" w:cs="Times New Roman"/>
          <w:color w:val="000000"/>
        </w:rPr>
        <w:t>1</w:t>
      </w:r>
      <w:r w:rsidRPr="009466BB">
        <w:rPr>
          <w:rFonts w:ascii="Avenir Roman" w:eastAsia="Times New Roman" w:hAnsi="Avenir Roman" w:cs="Times New Roman"/>
          <w:color w:val="000000"/>
        </w:rPr>
        <w:t xml:space="preserve">2 is showing all the libraries included in Arduino Uno program. At the beginning of the program we have initialized a new software serial connection to communicate with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As a result of My-signals usage to the hardware TX and RX of Arduino Uno, we have used Digital pin 2 and 3 as RX and TX respectively. Thereafter, the program enables the E-health sensors based on the user choice. For SPO2 and blood</w:t>
      </w:r>
      <w:r w:rsidRPr="009466BB">
        <w:rPr>
          <w:rFonts w:ascii="Avenir Roman" w:eastAsia="Times New Roman" w:hAnsi="Avenir Roman" w:cs="Times New Roman"/>
          <w:color w:val="000000"/>
          <w:sz w:val="24"/>
          <w:szCs w:val="24"/>
        </w:rPr>
        <w:t xml:space="preserve"> </w:t>
      </w:r>
      <w:r w:rsidRPr="009466BB">
        <w:rPr>
          <w:rFonts w:ascii="Avenir Roman" w:eastAsia="Times New Roman" w:hAnsi="Avenir Roman" w:cs="Times New Roman"/>
          <w:color w:val="000000"/>
        </w:rPr>
        <w:t xml:space="preserve">pressure sensors there is a special command that must be called to enable and disable them, </w:t>
      </w:r>
      <w:proofErr w:type="gramStart"/>
      <w:r w:rsidRPr="009466BB">
        <w:rPr>
          <w:rFonts w:ascii="Avenir Roman" w:eastAsia="Times New Roman" w:hAnsi="Avenir Roman" w:cs="Times New Roman"/>
          <w:color w:val="000000"/>
        </w:rPr>
        <w:t xml:space="preserve">in particular </w:t>
      </w:r>
      <w:proofErr w:type="spellStart"/>
      <w:r w:rsidRPr="009466BB">
        <w:rPr>
          <w:rFonts w:ascii="Avenir Roman" w:eastAsia="Times New Roman" w:hAnsi="Avenir Roman" w:cs="Times New Roman"/>
          <w:color w:val="000000"/>
        </w:rPr>
        <w:t>MySignals</w:t>
      </w:r>
      <w:proofErr w:type="gramEnd"/>
      <w:r w:rsidRPr="009466BB">
        <w:rPr>
          <w:rFonts w:ascii="Avenir Roman" w:eastAsia="Times New Roman" w:hAnsi="Avenir Roman" w:cs="Times New Roman"/>
          <w:color w:val="000000"/>
        </w:rPr>
        <w:t>.enableSensorUART</w:t>
      </w:r>
      <w:proofErr w:type="spellEnd"/>
      <w:r w:rsidRPr="009466BB">
        <w:rPr>
          <w:rFonts w:ascii="Avenir Roman" w:eastAsia="Times New Roman" w:hAnsi="Avenir Roman" w:cs="Times New Roman"/>
          <w:color w:val="000000"/>
        </w:rPr>
        <w:t xml:space="preserve">(SENSOR_NAME) and </w:t>
      </w:r>
      <w:proofErr w:type="spellStart"/>
      <w:r w:rsidRPr="009466BB">
        <w:rPr>
          <w:rFonts w:ascii="Avenir Roman" w:eastAsia="Times New Roman" w:hAnsi="Avenir Roman" w:cs="Times New Roman"/>
          <w:color w:val="000000"/>
        </w:rPr>
        <w:t>MySignals.disableSensorUART</w:t>
      </w:r>
      <w:proofErr w:type="spellEnd"/>
      <w:r w:rsidRPr="009466BB">
        <w:rPr>
          <w:rFonts w:ascii="Avenir Roman" w:eastAsia="Times New Roman" w:hAnsi="Avenir Roman" w:cs="Times New Roman"/>
          <w:color w:val="000000"/>
        </w:rPr>
        <w:t>(). More details about the program flow is showed in Arduino Uno flowchart in section 4.5.2.2.</w:t>
      </w:r>
    </w:p>
    <w:tbl>
      <w:tblPr>
        <w:tblStyle w:val="GridTable4-Accent1"/>
        <w:tblW w:w="0" w:type="auto"/>
        <w:tblLook w:val="04A0" w:firstRow="1" w:lastRow="0" w:firstColumn="1" w:lastColumn="0" w:noHBand="0" w:noVBand="1"/>
      </w:tblPr>
      <w:tblGrid>
        <w:gridCol w:w="4675"/>
        <w:gridCol w:w="4675"/>
      </w:tblGrid>
      <w:tr w:rsidR="00704B35" w:rsidRPr="009466BB" w14:paraId="2D39E90E" w14:textId="77777777" w:rsidTr="00673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C8EDEA" w14:textId="77777777" w:rsidR="00704B35" w:rsidRPr="009466BB" w:rsidRDefault="00704B35" w:rsidP="0039366C">
            <w:pPr>
              <w:spacing w:line="276" w:lineRule="auto"/>
              <w:rPr>
                <w:rFonts w:ascii="Avenir Roman" w:eastAsia="Times New Roman" w:hAnsi="Avenir Roman" w:cs="Times New Roman"/>
              </w:rPr>
            </w:pPr>
            <w:r w:rsidRPr="009466BB">
              <w:rPr>
                <w:rFonts w:ascii="Avenir Roman" w:eastAsia="Times New Roman" w:hAnsi="Avenir Roman" w:cs="Times New Roman"/>
              </w:rPr>
              <w:t>Name of Library</w:t>
            </w:r>
          </w:p>
        </w:tc>
        <w:tc>
          <w:tcPr>
            <w:tcW w:w="4675" w:type="dxa"/>
          </w:tcPr>
          <w:p w14:paraId="095C190E" w14:textId="77777777" w:rsidR="00704B35" w:rsidRPr="009466BB" w:rsidRDefault="00704B35"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Times New Roman"/>
              </w:rPr>
            </w:pPr>
            <w:r w:rsidRPr="009466BB">
              <w:rPr>
                <w:rFonts w:ascii="Avenir Roman" w:eastAsia="Times New Roman" w:hAnsi="Avenir Roman" w:cs="Times New Roman"/>
              </w:rPr>
              <w:t>Description</w:t>
            </w:r>
          </w:p>
        </w:tc>
      </w:tr>
      <w:tr w:rsidR="00704B35" w:rsidRPr="009466BB" w14:paraId="640677B0"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AE960E"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MySignals.h</w:t>
            </w:r>
            <w:proofErr w:type="spellEnd"/>
          </w:p>
        </w:tc>
        <w:tc>
          <w:tcPr>
            <w:tcW w:w="4675" w:type="dxa"/>
          </w:tcPr>
          <w:p w14:paraId="41BF5401"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used to manage all my-signals sensors integrated in the main board. It has the basic functions to monitor the biometric parameters.</w:t>
            </w:r>
          </w:p>
        </w:tc>
      </w:tr>
      <w:tr w:rsidR="00704B35" w:rsidRPr="009466BB" w14:paraId="21AA1EC2"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672A8628"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SPI.h</w:t>
            </w:r>
            <w:proofErr w:type="spellEnd"/>
          </w:p>
        </w:tc>
        <w:tc>
          <w:tcPr>
            <w:tcW w:w="4675" w:type="dxa"/>
          </w:tcPr>
          <w:p w14:paraId="6569A9F6"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allows you to communicate with SPI devices with the Arduino as the master device. It has been used for the communication with my-signals sensors.</w:t>
            </w:r>
          </w:p>
        </w:tc>
      </w:tr>
      <w:tr w:rsidR="00704B35" w:rsidRPr="009466BB" w14:paraId="105AD788"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6AAA88"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SoftwareSerial.h</w:t>
            </w:r>
            <w:proofErr w:type="spellEnd"/>
          </w:p>
        </w:tc>
        <w:tc>
          <w:tcPr>
            <w:tcW w:w="4675" w:type="dxa"/>
          </w:tcPr>
          <w:p w14:paraId="151CE3C6"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This library allows serial communication on other digital pins of the Arduino. It has been used to connect to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w:t>
            </w:r>
          </w:p>
        </w:tc>
      </w:tr>
      <w:tr w:rsidR="00704B35" w:rsidRPr="009466BB" w14:paraId="2B2DD024"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080B4384"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Wire.h</w:t>
            </w:r>
            <w:proofErr w:type="spellEnd"/>
          </w:p>
        </w:tc>
        <w:tc>
          <w:tcPr>
            <w:tcW w:w="4675" w:type="dxa"/>
          </w:tcPr>
          <w:p w14:paraId="68A55EAC" w14:textId="6A7398A9" w:rsidR="00704B35" w:rsidRPr="009466BB" w:rsidRDefault="00704B35" w:rsidP="008165BE">
            <w:pPr>
              <w:pStyle w:val="NormalWeb"/>
              <w:keepNext/>
              <w:spacing w:before="300" w:after="75"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olor w:val="000000"/>
                <w:sz w:val="22"/>
                <w:szCs w:val="22"/>
              </w:rPr>
            </w:pPr>
            <w:r w:rsidRPr="009466BB">
              <w:rPr>
                <w:rFonts w:ascii="Avenir Roman" w:hAnsi="Avenir Roman"/>
                <w:color w:val="000000"/>
                <w:sz w:val="22"/>
                <w:szCs w:val="22"/>
              </w:rPr>
              <w:t xml:space="preserve">This library allows you to communicate with I2C / TWI devices. It has been used to facilitate the connection with my-signals sensors. </w:t>
            </w:r>
          </w:p>
        </w:tc>
      </w:tr>
    </w:tbl>
    <w:p w14:paraId="5BFF67A7" w14:textId="229B2BAF" w:rsidR="008165BE" w:rsidRPr="009466BB" w:rsidRDefault="008165BE" w:rsidP="002E3D8C">
      <w:pPr>
        <w:pStyle w:val="Caption"/>
        <w:rPr>
          <w:rFonts w:ascii="Avenir Roman" w:hAnsi="Avenir Roman"/>
        </w:rPr>
      </w:pPr>
      <w:bookmarkStart w:id="109" w:name="_Toc515984001"/>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12</w:t>
      </w:r>
      <w:r w:rsidR="00F7631C" w:rsidRPr="009466BB">
        <w:rPr>
          <w:rFonts w:ascii="Avenir Roman" w:hAnsi="Avenir Roman"/>
          <w:noProof/>
        </w:rPr>
        <w:fldChar w:fldCharType="end"/>
      </w:r>
      <w:r w:rsidRPr="009466BB">
        <w:rPr>
          <w:rFonts w:ascii="Avenir Roman" w:hAnsi="Avenir Roman"/>
        </w:rPr>
        <w:t>. Arduino Uno Arduino IDE libraries</w:t>
      </w:r>
      <w:bookmarkEnd w:id="109"/>
    </w:p>
    <w:p w14:paraId="0D25BAB9" w14:textId="77777777" w:rsidR="00704B35" w:rsidRPr="009466BB" w:rsidRDefault="00704B35" w:rsidP="0039366C">
      <w:pPr>
        <w:rPr>
          <w:rFonts w:ascii="Avenir Roman" w:hAnsi="Avenir Roman"/>
        </w:rPr>
      </w:pPr>
    </w:p>
    <w:p w14:paraId="56E692EA" w14:textId="77777777" w:rsidR="00095D36" w:rsidRPr="009466BB" w:rsidRDefault="006F08AD" w:rsidP="00095D36">
      <w:pPr>
        <w:keepNext/>
        <w:jc w:val="center"/>
        <w:rPr>
          <w:rFonts w:ascii="Avenir Roman" w:hAnsi="Avenir Roman"/>
        </w:rPr>
      </w:pPr>
      <w:r w:rsidRPr="009466BB">
        <w:rPr>
          <w:rFonts w:ascii="Avenir Roman" w:hAnsi="Avenir Roman"/>
          <w:noProof/>
        </w:rPr>
        <w:drawing>
          <wp:inline distT="0" distB="0" distL="0" distR="0" wp14:anchorId="3B91402E" wp14:editId="17F1AFF3">
            <wp:extent cx="3378200" cy="2533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8815" cy="2549111"/>
                    </a:xfrm>
                    <a:prstGeom prst="rect">
                      <a:avLst/>
                    </a:prstGeom>
                    <a:noFill/>
                    <a:ln>
                      <a:noFill/>
                    </a:ln>
                  </pic:spPr>
                </pic:pic>
              </a:graphicData>
            </a:graphic>
          </wp:inline>
        </w:drawing>
      </w:r>
    </w:p>
    <w:p w14:paraId="4F8DD48D" w14:textId="40D7E6F9" w:rsidR="006F08AD" w:rsidRPr="009466BB" w:rsidRDefault="00095D36" w:rsidP="00095D36">
      <w:pPr>
        <w:pStyle w:val="Caption"/>
        <w:jc w:val="center"/>
        <w:rPr>
          <w:rFonts w:ascii="Avenir Roman" w:hAnsi="Avenir Roman"/>
        </w:rPr>
      </w:pPr>
      <w:bookmarkStart w:id="110" w:name="_Toc51598377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30</w:t>
      </w:r>
      <w:r w:rsidR="00F7631C" w:rsidRPr="009466BB">
        <w:rPr>
          <w:rFonts w:ascii="Avenir Roman" w:hAnsi="Avenir Roman"/>
          <w:noProof/>
        </w:rPr>
        <w:fldChar w:fldCharType="end"/>
      </w:r>
      <w:r w:rsidRPr="009466BB">
        <w:rPr>
          <w:rFonts w:ascii="Avenir Roman" w:hAnsi="Avenir Roman"/>
        </w:rPr>
        <w:t xml:space="preserve"> : My-signals shield above Arduino Uno</w:t>
      </w:r>
      <w:bookmarkEnd w:id="110"/>
    </w:p>
    <w:p w14:paraId="601FC0BD" w14:textId="792B8E4B"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111" w:name="_Toc516596881"/>
      <w:r w:rsidRPr="009466BB">
        <w:rPr>
          <w:rFonts w:ascii="Avenir Roman" w:hAnsi="Avenir Roman"/>
          <w:sz w:val="28"/>
          <w:szCs w:val="28"/>
        </w:rPr>
        <w:t>Firebase cloud</w:t>
      </w:r>
      <w:bookmarkEnd w:id="111"/>
    </w:p>
    <w:p w14:paraId="3D31EA67" w14:textId="0E189E08" w:rsidR="00704B35" w:rsidRPr="009466BB" w:rsidRDefault="00704B35"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To have a project in firebase cloud we have first created a Gmail account and then logged in to Fireb</w:t>
      </w:r>
      <w:r w:rsidR="00A20A26" w:rsidRPr="009466BB">
        <w:rPr>
          <w:rFonts w:ascii="Avenir Roman" w:eastAsia="Times New Roman" w:hAnsi="Avenir Roman" w:cs="Times New Roman"/>
          <w:color w:val="000000"/>
        </w:rPr>
        <w:t>ase cloud by that account, see F</w:t>
      </w:r>
      <w:r w:rsidRPr="009466BB">
        <w:rPr>
          <w:rFonts w:ascii="Avenir Roman" w:eastAsia="Times New Roman" w:hAnsi="Avenir Roman" w:cs="Times New Roman"/>
          <w:color w:val="000000"/>
        </w:rPr>
        <w:t>igure</w:t>
      </w:r>
      <w:r w:rsidR="00A20A26" w:rsidRPr="009466BB">
        <w:rPr>
          <w:rFonts w:ascii="Avenir Roman" w:eastAsia="Times New Roman" w:hAnsi="Avenir Roman" w:cs="Times New Roman"/>
          <w:color w:val="000000"/>
        </w:rPr>
        <w:t xml:space="preserve"> </w:t>
      </w:r>
      <w:r w:rsidR="007F7BF6" w:rsidRPr="009466BB">
        <w:rPr>
          <w:rFonts w:ascii="Avenir Roman" w:eastAsia="Times New Roman" w:hAnsi="Avenir Roman" w:cs="Times New Roman"/>
          <w:color w:val="000000"/>
        </w:rPr>
        <w:t>31</w:t>
      </w:r>
      <w:r w:rsidRPr="009466BB">
        <w:rPr>
          <w:rFonts w:ascii="Avenir Roman" w:eastAsia="Times New Roman" w:hAnsi="Avenir Roman" w:cs="Times New Roman"/>
          <w:color w:val="000000"/>
        </w:rPr>
        <w:t>. Then we cr</w:t>
      </w:r>
      <w:r w:rsidR="00A20A26" w:rsidRPr="009466BB">
        <w:rPr>
          <w:rFonts w:ascii="Avenir Roman" w:eastAsia="Times New Roman" w:hAnsi="Avenir Roman" w:cs="Times New Roman"/>
          <w:color w:val="000000"/>
        </w:rPr>
        <w:t>eated project in firebase, see F</w:t>
      </w:r>
      <w:r w:rsidRPr="009466BB">
        <w:rPr>
          <w:rFonts w:ascii="Avenir Roman" w:eastAsia="Times New Roman" w:hAnsi="Avenir Roman" w:cs="Times New Roman"/>
          <w:color w:val="000000"/>
        </w:rPr>
        <w:t>igure</w:t>
      </w:r>
      <w:r w:rsidR="00A20A26" w:rsidRPr="009466BB">
        <w:rPr>
          <w:rFonts w:ascii="Avenir Roman" w:eastAsia="Times New Roman" w:hAnsi="Avenir Roman" w:cs="Times New Roman"/>
          <w:color w:val="000000"/>
        </w:rPr>
        <w:t xml:space="preserve"> </w:t>
      </w:r>
      <w:r w:rsidR="007F7BF6" w:rsidRPr="009466BB">
        <w:rPr>
          <w:rFonts w:ascii="Avenir Roman" w:eastAsia="Times New Roman" w:hAnsi="Avenir Roman" w:cs="Times New Roman"/>
          <w:color w:val="000000"/>
        </w:rPr>
        <w:t>32</w:t>
      </w:r>
      <w:r w:rsidRPr="009466BB">
        <w:rPr>
          <w:rFonts w:ascii="Avenir Roman" w:eastAsia="Times New Roman" w:hAnsi="Avenir Roman" w:cs="Times New Roman"/>
          <w:color w:val="000000"/>
        </w:rPr>
        <w:t xml:space="preserve">. Finally, we can use now Firebase cloud. In our project implementation we have basically used Firebase real time database to store the user’s data and Firebase cloud functions to compute and process user’s data in the cloud.  </w:t>
      </w:r>
    </w:p>
    <w:p w14:paraId="3EFA3FCB" w14:textId="77777777" w:rsidR="00704B35" w:rsidRPr="009466BB" w:rsidRDefault="00704B35" w:rsidP="0039366C">
      <w:pPr>
        <w:ind w:firstLine="720"/>
        <w:rPr>
          <w:rFonts w:ascii="Avenir Roman" w:hAnsi="Avenir Roman"/>
          <w:noProof/>
        </w:rPr>
      </w:pPr>
    </w:p>
    <w:p w14:paraId="4CA5ECD9"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50169D68" wp14:editId="0EA18BCE">
            <wp:extent cx="2505075" cy="268542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983" t="15575" r="32585" b="12441"/>
                    <a:stretch/>
                  </pic:blipFill>
                  <pic:spPr bwMode="auto">
                    <a:xfrm>
                      <a:off x="0" y="0"/>
                      <a:ext cx="2517604" cy="2698857"/>
                    </a:xfrm>
                    <a:prstGeom prst="rect">
                      <a:avLst/>
                    </a:prstGeom>
                    <a:ln>
                      <a:noFill/>
                    </a:ln>
                    <a:extLst>
                      <a:ext uri="{53640926-AAD7-44D8-BBD7-CCE9431645EC}">
                        <a14:shadowObscured xmlns:a14="http://schemas.microsoft.com/office/drawing/2010/main"/>
                      </a:ext>
                    </a:extLst>
                  </pic:spPr>
                </pic:pic>
              </a:graphicData>
            </a:graphic>
          </wp:inline>
        </w:drawing>
      </w:r>
    </w:p>
    <w:p w14:paraId="147C1248" w14:textId="4945BF65" w:rsidR="00095D36" w:rsidRPr="009466BB" w:rsidRDefault="00095D36" w:rsidP="00095D36">
      <w:pPr>
        <w:pStyle w:val="Caption"/>
        <w:jc w:val="center"/>
        <w:rPr>
          <w:rFonts w:ascii="Avenir Roman" w:hAnsi="Avenir Roman"/>
        </w:rPr>
      </w:pPr>
      <w:bookmarkStart w:id="112" w:name="_Toc51598377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31</w:t>
      </w:r>
      <w:r w:rsidR="00F7631C" w:rsidRPr="009466BB">
        <w:rPr>
          <w:rFonts w:ascii="Avenir Roman" w:hAnsi="Avenir Roman"/>
          <w:noProof/>
        </w:rPr>
        <w:fldChar w:fldCharType="end"/>
      </w:r>
      <w:r w:rsidRPr="009466BB">
        <w:rPr>
          <w:rFonts w:ascii="Avenir Roman" w:hAnsi="Avenir Roman"/>
        </w:rPr>
        <w:t xml:space="preserve"> : Create Gmail account</w:t>
      </w:r>
      <w:bookmarkEnd w:id="112"/>
    </w:p>
    <w:p w14:paraId="3D2FCE9D"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667D1C53" wp14:editId="68B488B9">
            <wp:extent cx="2622550" cy="26352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6496" t="16335" r="26602" b="9402"/>
                    <a:stretch/>
                  </pic:blipFill>
                  <pic:spPr bwMode="auto">
                    <a:xfrm>
                      <a:off x="0" y="0"/>
                      <a:ext cx="2622550" cy="2635250"/>
                    </a:xfrm>
                    <a:prstGeom prst="rect">
                      <a:avLst/>
                    </a:prstGeom>
                    <a:ln>
                      <a:noFill/>
                    </a:ln>
                    <a:extLst>
                      <a:ext uri="{53640926-AAD7-44D8-BBD7-CCE9431645EC}">
                        <a14:shadowObscured xmlns:a14="http://schemas.microsoft.com/office/drawing/2010/main"/>
                      </a:ext>
                    </a:extLst>
                  </pic:spPr>
                </pic:pic>
              </a:graphicData>
            </a:graphic>
          </wp:inline>
        </w:drawing>
      </w:r>
    </w:p>
    <w:p w14:paraId="216E2870" w14:textId="39C769CE" w:rsidR="00704B35" w:rsidRPr="009466BB" w:rsidRDefault="00095D36" w:rsidP="00095D36">
      <w:pPr>
        <w:pStyle w:val="Caption"/>
        <w:jc w:val="center"/>
        <w:rPr>
          <w:rFonts w:ascii="Avenir Roman" w:hAnsi="Avenir Roman"/>
        </w:rPr>
      </w:pPr>
      <w:bookmarkStart w:id="113" w:name="_Toc51598377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32</w:t>
      </w:r>
      <w:r w:rsidR="00F7631C" w:rsidRPr="009466BB">
        <w:rPr>
          <w:rFonts w:ascii="Avenir Roman" w:hAnsi="Avenir Roman"/>
          <w:noProof/>
        </w:rPr>
        <w:fldChar w:fldCharType="end"/>
      </w:r>
      <w:r w:rsidRPr="009466BB">
        <w:rPr>
          <w:rFonts w:ascii="Avenir Roman" w:hAnsi="Avenir Roman"/>
        </w:rPr>
        <w:t xml:space="preserve"> : Create new project in Firebase</w:t>
      </w:r>
      <w:bookmarkEnd w:id="113"/>
    </w:p>
    <w:p w14:paraId="1A12146D" w14:textId="7330FF0E" w:rsidR="00704B35" w:rsidRPr="009466BB" w:rsidRDefault="00704B35" w:rsidP="0039366C">
      <w:pPr>
        <w:pStyle w:val="Caption"/>
        <w:spacing w:line="276" w:lineRule="auto"/>
        <w:ind w:left="720" w:firstLine="720"/>
        <w:rPr>
          <w:rFonts w:ascii="Avenir Roman" w:hAnsi="Avenir Roman"/>
        </w:rPr>
      </w:pPr>
      <w:r w:rsidRPr="009466BB">
        <w:rPr>
          <w:rFonts w:ascii="Avenir Roman" w:hAnsi="Avenir Roman"/>
        </w:rPr>
        <w:tab/>
        <w:t xml:space="preserve"> </w:t>
      </w:r>
      <w:r w:rsidRPr="009466BB">
        <w:rPr>
          <w:rFonts w:ascii="Avenir Roman" w:hAnsi="Avenir Roman"/>
        </w:rPr>
        <w:tab/>
      </w:r>
    </w:p>
    <w:p w14:paraId="42A654DE" w14:textId="77777777" w:rsidR="00704B35" w:rsidRPr="009466BB" w:rsidRDefault="00704B35" w:rsidP="0039366C">
      <w:pPr>
        <w:pStyle w:val="Caption"/>
        <w:spacing w:line="276" w:lineRule="auto"/>
        <w:ind w:left="720" w:firstLine="720"/>
        <w:rPr>
          <w:rFonts w:ascii="Avenir Roman" w:hAnsi="Avenir Roman"/>
        </w:rPr>
      </w:pPr>
    </w:p>
    <w:p w14:paraId="4E047558" w14:textId="77777777" w:rsidR="00095D36" w:rsidRPr="009466BB" w:rsidRDefault="00704B35" w:rsidP="00095D36">
      <w:pPr>
        <w:keepNext/>
        <w:ind w:firstLine="720"/>
        <w:rPr>
          <w:rFonts w:ascii="Avenir Roman" w:hAnsi="Avenir Roman"/>
        </w:rPr>
      </w:pPr>
      <w:r w:rsidRPr="009466BB">
        <w:rPr>
          <w:rFonts w:ascii="Avenir Roman" w:hAnsi="Avenir Roman"/>
          <w:noProof/>
        </w:rPr>
        <w:drawing>
          <wp:inline distT="0" distB="0" distL="0" distR="0" wp14:anchorId="70EE029C" wp14:editId="75E71FF7">
            <wp:extent cx="5168900" cy="2698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295" r="1388" b="5983"/>
                    <a:stretch/>
                  </pic:blipFill>
                  <pic:spPr bwMode="auto">
                    <a:xfrm>
                      <a:off x="0" y="0"/>
                      <a:ext cx="5168900" cy="2698750"/>
                    </a:xfrm>
                    <a:prstGeom prst="rect">
                      <a:avLst/>
                    </a:prstGeom>
                    <a:ln>
                      <a:noFill/>
                    </a:ln>
                    <a:extLst>
                      <a:ext uri="{53640926-AAD7-44D8-BBD7-CCE9431645EC}">
                        <a14:shadowObscured xmlns:a14="http://schemas.microsoft.com/office/drawing/2010/main"/>
                      </a:ext>
                    </a:extLst>
                  </pic:spPr>
                </pic:pic>
              </a:graphicData>
            </a:graphic>
          </wp:inline>
        </w:drawing>
      </w:r>
    </w:p>
    <w:p w14:paraId="02129621" w14:textId="5C2AE19E" w:rsidR="00704B35" w:rsidRPr="009466BB" w:rsidRDefault="00095D36" w:rsidP="00095D36">
      <w:pPr>
        <w:pStyle w:val="Caption"/>
        <w:jc w:val="center"/>
        <w:rPr>
          <w:rFonts w:ascii="Avenir Roman" w:hAnsi="Avenir Roman"/>
          <w:noProof/>
        </w:rPr>
      </w:pPr>
      <w:bookmarkStart w:id="114" w:name="_Toc515983774"/>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33</w:t>
      </w:r>
      <w:r w:rsidR="00F7631C" w:rsidRPr="009466BB">
        <w:rPr>
          <w:rFonts w:ascii="Avenir Roman" w:hAnsi="Avenir Roman"/>
          <w:noProof/>
        </w:rPr>
        <w:fldChar w:fldCharType="end"/>
      </w:r>
      <w:r w:rsidRPr="009466BB">
        <w:rPr>
          <w:rFonts w:ascii="Avenir Roman" w:hAnsi="Avenir Roman"/>
        </w:rPr>
        <w:t xml:space="preserve"> : Firebase console</w:t>
      </w:r>
      <w:bookmarkEnd w:id="114"/>
    </w:p>
    <w:p w14:paraId="514D2A10" w14:textId="51704221" w:rsidR="00704B35" w:rsidRPr="009466BB" w:rsidRDefault="002236BE" w:rsidP="00DB1630">
      <w:pPr>
        <w:pStyle w:val="Heading1"/>
        <w:numPr>
          <w:ilvl w:val="2"/>
          <w:numId w:val="6"/>
        </w:numPr>
        <w:spacing w:before="360" w:after="240"/>
        <w:ind w:left="1356"/>
        <w:rPr>
          <w:rFonts w:ascii="Avenir Roman" w:hAnsi="Avenir Roman"/>
          <w:b/>
          <w:bCs/>
          <w:color w:val="000000" w:themeColor="text1"/>
          <w:sz w:val="24"/>
          <w:szCs w:val="24"/>
        </w:rPr>
      </w:pPr>
      <w:bookmarkStart w:id="115" w:name="_Toc516596882"/>
      <w:r w:rsidRPr="009466BB">
        <w:rPr>
          <w:rFonts w:ascii="Avenir Roman" w:hAnsi="Avenir Roman"/>
          <w:b/>
          <w:bCs/>
          <w:color w:val="000000" w:themeColor="text1"/>
          <w:sz w:val="24"/>
          <w:szCs w:val="24"/>
        </w:rPr>
        <w:t>Firebase real time database</w:t>
      </w:r>
      <w:bookmarkEnd w:id="115"/>
    </w:p>
    <w:p w14:paraId="18537597" w14:textId="6DFA5649" w:rsidR="00704B35" w:rsidRPr="009466BB" w:rsidRDefault="00704B35" w:rsidP="0039366C">
      <w:pPr>
        <w:ind w:firstLine="720"/>
        <w:rPr>
          <w:rFonts w:ascii="Avenir Roman" w:hAnsi="Avenir Roman"/>
        </w:rPr>
      </w:pPr>
      <w:r w:rsidRPr="009466BB">
        <w:rPr>
          <w:rFonts w:ascii="Avenir Roman" w:eastAsia="Times New Roman" w:hAnsi="Avenir Roman" w:cs="Times New Roman"/>
          <w:color w:val="000000"/>
        </w:rPr>
        <w:t xml:space="preserve">The user data is saved first in the firebase database and then retrieved back by the user application and displayed. </w:t>
      </w:r>
      <w:r w:rsidRPr="009466BB">
        <w:rPr>
          <w:rFonts w:ascii="Avenir Roman" w:hAnsi="Avenir Roman"/>
        </w:rPr>
        <w:t xml:space="preserve">We have started with Firebase real time database by defining the rules and the structure of the data saved in it. To be able to send and receive data to the database we defined the database rules of read and write as true which allows everyone has a reference to the database to read and write to it, see figure </w:t>
      </w:r>
      <w:r w:rsidR="007F7BF6" w:rsidRPr="009466BB">
        <w:rPr>
          <w:rFonts w:ascii="Avenir Roman" w:hAnsi="Avenir Roman"/>
        </w:rPr>
        <w:t>34</w:t>
      </w:r>
      <w:r w:rsidRPr="009466BB">
        <w:rPr>
          <w:rFonts w:ascii="Avenir Roman" w:hAnsi="Avenir Roman"/>
        </w:rPr>
        <w:t xml:space="preserve">. Additionally, we have structured our data in firebase database in a way that we have doctor’s node, user’s node and reading’s node. The user’s node will include all the users in our system with their signing in information. Similarly, this apply to the doctor’s node. Whereas, the reading’s node will include user’s vital measurements. The connection point, </w:t>
      </w:r>
      <w:proofErr w:type="gramStart"/>
      <w:r w:rsidRPr="009466BB">
        <w:rPr>
          <w:rFonts w:ascii="Avenir Roman" w:hAnsi="Avenir Roman"/>
        </w:rPr>
        <w:t>however</w:t>
      </w:r>
      <w:proofErr w:type="gramEnd"/>
      <w:r w:rsidRPr="009466BB">
        <w:rPr>
          <w:rFonts w:ascii="Avenir Roman" w:hAnsi="Avenir Roman"/>
        </w:rPr>
        <w:t xml:space="preserve"> between the </w:t>
      </w:r>
      <w:r w:rsidR="00A20A26" w:rsidRPr="009466BB">
        <w:rPr>
          <w:rFonts w:ascii="Avenir Roman" w:hAnsi="Avenir Roman"/>
        </w:rPr>
        <w:t>user ‘</w:t>
      </w:r>
      <w:r w:rsidRPr="009466BB">
        <w:rPr>
          <w:rFonts w:ascii="Avenir Roman" w:hAnsi="Avenir Roman"/>
        </w:rPr>
        <w:t xml:space="preserve">s node and reading’s node </w:t>
      </w:r>
      <w:r w:rsidR="00A20A26" w:rsidRPr="009466BB">
        <w:rPr>
          <w:rFonts w:ascii="Avenir Roman" w:hAnsi="Avenir Roman"/>
        </w:rPr>
        <w:t>is</w:t>
      </w:r>
      <w:r w:rsidRPr="009466BB">
        <w:rPr>
          <w:rFonts w:ascii="Avenir Roman" w:hAnsi="Avenir Roman"/>
        </w:rPr>
        <w:t xml:space="preserve"> the device ID that is generated by the Android app. To conclude, the user’s node contains the device ID as well as the reading’s node, where all the user readings will be saved under his device ID in the database. See figure </w:t>
      </w:r>
      <w:r w:rsidR="007F7BF6" w:rsidRPr="009466BB">
        <w:rPr>
          <w:rFonts w:ascii="Avenir Roman" w:hAnsi="Avenir Roman"/>
        </w:rPr>
        <w:t>35</w:t>
      </w:r>
      <w:r w:rsidRPr="009466BB">
        <w:rPr>
          <w:rFonts w:ascii="Avenir Roman" w:hAnsi="Avenir Roman"/>
        </w:rPr>
        <w:t>, which shows the database structure.</w:t>
      </w:r>
    </w:p>
    <w:p w14:paraId="54D2EA29" w14:textId="77777777" w:rsidR="00704B35" w:rsidRPr="009466BB" w:rsidRDefault="00704B35" w:rsidP="0039366C">
      <w:pPr>
        <w:rPr>
          <w:rFonts w:ascii="Avenir Roman" w:hAnsi="Avenir Roman"/>
          <w:noProof/>
        </w:rPr>
      </w:pPr>
    </w:p>
    <w:p w14:paraId="4B94F602"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3EC24C54" wp14:editId="3EF70743">
            <wp:extent cx="2194174" cy="844550"/>
            <wp:effectExtent l="76200" t="76200" r="130175" b="1270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7115" t="41406" r="24573" b="39221"/>
                    <a:stretch/>
                  </pic:blipFill>
                  <pic:spPr bwMode="auto">
                    <a:xfrm>
                      <a:off x="0" y="0"/>
                      <a:ext cx="2206256" cy="849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6E0B99" w14:textId="31C5F928" w:rsidR="00704B35" w:rsidRPr="009466BB" w:rsidRDefault="00095D36" w:rsidP="00095D36">
      <w:pPr>
        <w:pStyle w:val="Caption"/>
        <w:jc w:val="center"/>
        <w:rPr>
          <w:rFonts w:ascii="Avenir Roman" w:hAnsi="Avenir Roman"/>
        </w:rPr>
      </w:pPr>
      <w:bookmarkStart w:id="116" w:name="_Toc51598377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34</w:t>
      </w:r>
      <w:r w:rsidR="00F7631C" w:rsidRPr="009466BB">
        <w:rPr>
          <w:rFonts w:ascii="Avenir Roman" w:hAnsi="Avenir Roman"/>
          <w:noProof/>
        </w:rPr>
        <w:fldChar w:fldCharType="end"/>
      </w:r>
      <w:r w:rsidRPr="009466BB">
        <w:rPr>
          <w:rFonts w:ascii="Avenir Roman" w:hAnsi="Avenir Roman"/>
        </w:rPr>
        <w:t xml:space="preserve"> : Firebase database rules</w:t>
      </w:r>
      <w:bookmarkEnd w:id="116"/>
    </w:p>
    <w:p w14:paraId="68B3AB1C"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25DE5987" wp14:editId="5E1D4EC2">
            <wp:extent cx="3175000" cy="2546350"/>
            <wp:effectExtent l="76200" t="76200" r="139700"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0128" t="18044" r="16454" b="5794"/>
                    <a:stretch/>
                  </pic:blipFill>
                  <pic:spPr bwMode="auto">
                    <a:xfrm>
                      <a:off x="0" y="0"/>
                      <a:ext cx="3175000" cy="254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E3E6A2" w14:textId="79CD2F79" w:rsidR="00704B35" w:rsidRPr="009466BB" w:rsidRDefault="00095D36" w:rsidP="00095D36">
      <w:pPr>
        <w:pStyle w:val="Caption"/>
        <w:jc w:val="center"/>
        <w:rPr>
          <w:rFonts w:ascii="Avenir Roman" w:hAnsi="Avenir Roman"/>
        </w:rPr>
      </w:pPr>
      <w:bookmarkStart w:id="117" w:name="_Toc51598377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35</w:t>
      </w:r>
      <w:r w:rsidR="00F7631C" w:rsidRPr="009466BB">
        <w:rPr>
          <w:rFonts w:ascii="Avenir Roman" w:hAnsi="Avenir Roman"/>
          <w:noProof/>
        </w:rPr>
        <w:fldChar w:fldCharType="end"/>
      </w:r>
      <w:r w:rsidRPr="009466BB">
        <w:rPr>
          <w:rFonts w:ascii="Avenir Roman" w:hAnsi="Avenir Roman"/>
        </w:rPr>
        <w:t xml:space="preserve"> : Firebase database structure</w:t>
      </w:r>
      <w:bookmarkEnd w:id="117"/>
    </w:p>
    <w:p w14:paraId="151412A0" w14:textId="77777777" w:rsidR="00704B35" w:rsidRPr="009466BB" w:rsidRDefault="00704B35" w:rsidP="0039366C">
      <w:pPr>
        <w:ind w:firstLine="720"/>
        <w:rPr>
          <w:rFonts w:ascii="Avenir Roman" w:hAnsi="Avenir Roman"/>
        </w:rPr>
      </w:pPr>
    </w:p>
    <w:p w14:paraId="3E1B4D1B" w14:textId="28916DF8" w:rsidR="00704B35" w:rsidRPr="009466BB" w:rsidRDefault="00C93C9F" w:rsidP="00DB1630">
      <w:pPr>
        <w:pStyle w:val="Heading1"/>
        <w:numPr>
          <w:ilvl w:val="2"/>
          <w:numId w:val="6"/>
        </w:numPr>
        <w:spacing w:before="360" w:after="240"/>
        <w:ind w:left="1356"/>
        <w:rPr>
          <w:rFonts w:ascii="Avenir Roman" w:hAnsi="Avenir Roman"/>
          <w:b/>
          <w:bCs/>
          <w:color w:val="000000" w:themeColor="text1"/>
          <w:sz w:val="24"/>
          <w:szCs w:val="24"/>
        </w:rPr>
      </w:pPr>
      <w:bookmarkStart w:id="118" w:name="_Toc516596883"/>
      <w:r w:rsidRPr="009466BB">
        <w:rPr>
          <w:rFonts w:ascii="Avenir Roman" w:hAnsi="Avenir Roman"/>
          <w:b/>
          <w:bCs/>
          <w:color w:val="000000" w:themeColor="text1"/>
          <w:sz w:val="24"/>
          <w:szCs w:val="24"/>
        </w:rPr>
        <w:t>Firebase cloud functions</w:t>
      </w:r>
      <w:bookmarkEnd w:id="118"/>
    </w:p>
    <w:p w14:paraId="6DBF5D7A" w14:textId="214469FF" w:rsidR="00C93C9F" w:rsidRPr="009466BB" w:rsidRDefault="00C93C9F" w:rsidP="00C93C9F">
      <w:pPr>
        <w:spacing w:line="360" w:lineRule="auto"/>
        <w:rPr>
          <w:rFonts w:ascii="Avenir Roman" w:hAnsi="Avenir Roman"/>
        </w:rPr>
      </w:pPr>
      <w:r w:rsidRPr="009466BB">
        <w:rPr>
          <w:rFonts w:ascii="Avenir Roman" w:hAnsi="Avenir Roman"/>
        </w:rPr>
        <w:t xml:space="preserve">Firebase Cloud Functions give the ability to automatically run backend code in response to events triggered by Firebase features and HTTPS requests. The code for the system functions is stored in Google's cloud and runs in a managed environment [40]. The cloud functions can respond to events generated by cloud </w:t>
      </w:r>
      <w:proofErr w:type="spellStart"/>
      <w:r w:rsidRPr="009466BB">
        <w:rPr>
          <w:rFonts w:ascii="Avenir Roman" w:hAnsi="Avenir Roman"/>
        </w:rPr>
        <w:t>firestore</w:t>
      </w:r>
      <w:proofErr w:type="spellEnd"/>
      <w:r w:rsidRPr="009466BB">
        <w:rPr>
          <w:rFonts w:ascii="Avenir Roman" w:hAnsi="Avenir Roman"/>
        </w:rPr>
        <w:t xml:space="preserve"> triggers, real time database triggers or other type of triggers [40]. The main reason of using firebase cloud functions in our project is to analyze and process the patient’s data that are saved in the database, in a way that compares patient’s data with the abnormal measurements range to notify the patient and the patient’s doctor in case of emergency. To start using cloud functions, we had first installed Node.js developing environment, and then installed firebase CLI to create a project and set up the functions feature.  These steps are being done using comm</w:t>
      </w:r>
      <w:r w:rsidR="00A20A26" w:rsidRPr="009466BB">
        <w:rPr>
          <w:rFonts w:ascii="Avenir Roman" w:hAnsi="Avenir Roman"/>
        </w:rPr>
        <w:t xml:space="preserve">and terminal as shows in Figure </w:t>
      </w:r>
      <w:r w:rsidR="007F7BF6" w:rsidRPr="009466BB">
        <w:rPr>
          <w:rFonts w:ascii="Avenir Roman" w:hAnsi="Avenir Roman"/>
        </w:rPr>
        <w:t>36</w:t>
      </w:r>
      <w:r w:rsidRPr="009466BB">
        <w:rPr>
          <w:rFonts w:ascii="Avenir Roman" w:hAnsi="Avenir Roman"/>
        </w:rPr>
        <w:t>.</w:t>
      </w:r>
    </w:p>
    <w:p w14:paraId="6171FC64" w14:textId="77777777" w:rsidR="00C93C9F" w:rsidRPr="009466BB" w:rsidRDefault="00C93C9F" w:rsidP="00C93C9F">
      <w:pPr>
        <w:rPr>
          <w:rFonts w:ascii="Avenir Roman" w:hAnsi="Avenir Roman"/>
        </w:rPr>
      </w:pPr>
    </w:p>
    <w:p w14:paraId="22FD9F47"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58D6E891" wp14:editId="47A4E44F">
            <wp:extent cx="2623390" cy="774525"/>
            <wp:effectExtent l="19050" t="19050" r="24765"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128" t="25451" r="47436" b="62773"/>
                    <a:stretch/>
                  </pic:blipFill>
                  <pic:spPr bwMode="auto">
                    <a:xfrm>
                      <a:off x="0" y="0"/>
                      <a:ext cx="2645463" cy="78104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CEC77E5" w14:textId="564B2229" w:rsidR="00C93C9F" w:rsidRPr="009466BB" w:rsidRDefault="00095D36" w:rsidP="00095D36">
      <w:pPr>
        <w:pStyle w:val="Caption"/>
        <w:jc w:val="center"/>
        <w:rPr>
          <w:rFonts w:ascii="Avenir Roman" w:hAnsi="Avenir Roman" w:cs="Courier New"/>
        </w:rPr>
      </w:pPr>
      <w:bookmarkStart w:id="119" w:name="_Toc515983777"/>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36</w:t>
      </w:r>
      <w:r w:rsidR="00F7631C" w:rsidRPr="009466BB">
        <w:rPr>
          <w:rFonts w:ascii="Avenir Roman" w:hAnsi="Avenir Roman"/>
          <w:noProof/>
        </w:rPr>
        <w:fldChar w:fldCharType="end"/>
      </w:r>
      <w:r w:rsidRPr="009466BB">
        <w:rPr>
          <w:rFonts w:ascii="Avenir Roman" w:hAnsi="Avenir Roman"/>
        </w:rPr>
        <w:t xml:space="preserve"> : Firebase installation command</w:t>
      </w:r>
      <w:bookmarkEnd w:id="119"/>
    </w:p>
    <w:p w14:paraId="60C053ED" w14:textId="77777777" w:rsidR="00C93C9F" w:rsidRPr="009466BB" w:rsidRDefault="00C93C9F" w:rsidP="00C93C9F">
      <w:pPr>
        <w:rPr>
          <w:rFonts w:ascii="Avenir Roman" w:hAnsi="Avenir Roman"/>
        </w:rPr>
      </w:pPr>
    </w:p>
    <w:p w14:paraId="4D60993E" w14:textId="77777777" w:rsidR="00C93C9F" w:rsidRPr="009466BB" w:rsidRDefault="00C93C9F" w:rsidP="00C93C9F">
      <w:pPr>
        <w:spacing w:line="360" w:lineRule="auto"/>
        <w:rPr>
          <w:rFonts w:ascii="Avenir Roman" w:hAnsi="Avenir Roman"/>
        </w:rPr>
      </w:pPr>
      <w:r w:rsidRPr="009466BB">
        <w:rPr>
          <w:rFonts w:ascii="Avenir Roman" w:hAnsi="Avenir Roman"/>
        </w:rPr>
        <w:t>After this action, we used Node.js to write our cloud functions. In addition, we have used Visual studio code to write and deploy our cloud functions. All the cloud functions we have written are triggered when any new data is added to the database. The firebase database receives four readings from the patient device, once the data arrives to the database the functions will be invoked. Each sensor reading will invoke it is own function that is responsible to process the incoming data and determine whether the reading is normal or not. Additionally, each function adds the time and date to the readings. Adding time and date to the reading is important for the patient “Weight”. This function compares the new weight reading with reading of weight the day before. Moreover, the function benefits the physician when visualizing the historical data of the patient.</w:t>
      </w:r>
    </w:p>
    <w:p w14:paraId="0DE3B9D1" w14:textId="4B716210" w:rsidR="00C93C9F" w:rsidRPr="009466BB" w:rsidRDefault="00C93C9F" w:rsidP="00C93C9F">
      <w:pPr>
        <w:spacing w:line="360" w:lineRule="auto"/>
        <w:rPr>
          <w:rFonts w:ascii="Avenir Roman" w:hAnsi="Avenir Roman"/>
        </w:rPr>
      </w:pPr>
      <w:r w:rsidRPr="009466BB">
        <w:rPr>
          <w:rFonts w:ascii="Avenir Roman" w:hAnsi="Avenir Roman"/>
        </w:rPr>
        <w:t>For the SPO2 sensor, when the data reading reaches the database, the SPO2 function compares this data with the SPO2 measurements range and then adds the result, time and date</w:t>
      </w:r>
      <w:r w:rsidR="00FD10C5" w:rsidRPr="009466BB">
        <w:rPr>
          <w:rFonts w:ascii="Avenir Roman" w:hAnsi="Avenir Roman"/>
        </w:rPr>
        <w:t xml:space="preserve"> under the reading as shown in Figure </w:t>
      </w:r>
      <w:r w:rsidR="007F7BF6" w:rsidRPr="009466BB">
        <w:rPr>
          <w:rFonts w:ascii="Avenir Roman" w:hAnsi="Avenir Roman"/>
        </w:rPr>
        <w:t>37</w:t>
      </w:r>
      <w:r w:rsidRPr="009466BB">
        <w:rPr>
          <w:rFonts w:ascii="Avenir Roman" w:hAnsi="Avenir Roman"/>
        </w:rPr>
        <w:t xml:space="preserve">. The same procedures done for temperature and blood pressure readings. Figure </w:t>
      </w:r>
      <w:r w:rsidR="007F7BF6" w:rsidRPr="009466BB">
        <w:rPr>
          <w:rFonts w:ascii="Avenir Roman" w:hAnsi="Avenir Roman"/>
        </w:rPr>
        <w:t>3</w:t>
      </w:r>
      <w:r w:rsidRPr="009466BB">
        <w:rPr>
          <w:rFonts w:ascii="Avenir Roman" w:hAnsi="Avenir Roman"/>
        </w:rPr>
        <w:t xml:space="preserve">7 shows the final structure after SPO2 function is invoked. </w:t>
      </w:r>
    </w:p>
    <w:p w14:paraId="745C35AE" w14:textId="77777777" w:rsidR="00C93C9F" w:rsidRPr="009466BB" w:rsidRDefault="00C93C9F" w:rsidP="00C93C9F">
      <w:pPr>
        <w:rPr>
          <w:rFonts w:ascii="Avenir Roman" w:hAnsi="Avenir Roman"/>
          <w:noProof/>
        </w:rPr>
      </w:pPr>
    </w:p>
    <w:p w14:paraId="54E1DBA4"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1BD7782D" wp14:editId="342A2925">
            <wp:extent cx="2861393" cy="1454150"/>
            <wp:effectExtent l="19050" t="19050" r="1524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505" t="60779" r="56944" b="21557"/>
                    <a:stretch/>
                  </pic:blipFill>
                  <pic:spPr bwMode="auto">
                    <a:xfrm>
                      <a:off x="0" y="0"/>
                      <a:ext cx="2881254" cy="146424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0843B3E" w14:textId="62F27311" w:rsidR="00C93C9F" w:rsidRPr="009466BB" w:rsidRDefault="00095D36" w:rsidP="00095D36">
      <w:pPr>
        <w:pStyle w:val="Caption"/>
        <w:jc w:val="center"/>
        <w:rPr>
          <w:rFonts w:ascii="Avenir Roman" w:hAnsi="Avenir Roman"/>
        </w:rPr>
      </w:pPr>
      <w:bookmarkStart w:id="120" w:name="_Toc515983778"/>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37</w:t>
      </w:r>
      <w:r w:rsidR="00F7631C" w:rsidRPr="009466BB">
        <w:rPr>
          <w:rFonts w:ascii="Avenir Roman" w:hAnsi="Avenir Roman"/>
          <w:noProof/>
        </w:rPr>
        <w:fldChar w:fldCharType="end"/>
      </w:r>
      <w:r w:rsidRPr="009466BB">
        <w:rPr>
          <w:rFonts w:ascii="Avenir Roman" w:hAnsi="Avenir Roman"/>
        </w:rPr>
        <w:t xml:space="preserve"> : SPO2 database structure</w:t>
      </w:r>
      <w:bookmarkEnd w:id="120"/>
    </w:p>
    <w:p w14:paraId="50BAFAB5" w14:textId="438B1A86" w:rsidR="00C93C9F" w:rsidRPr="009466BB" w:rsidRDefault="00C93C9F" w:rsidP="00C93C9F">
      <w:pPr>
        <w:spacing w:line="360" w:lineRule="auto"/>
        <w:rPr>
          <w:rFonts w:ascii="Avenir Roman" w:hAnsi="Avenir Roman"/>
        </w:rPr>
      </w:pPr>
      <w:r w:rsidRPr="009466BB">
        <w:rPr>
          <w:rFonts w:ascii="Avenir Roman" w:hAnsi="Avenir Roman"/>
        </w:rPr>
        <w:t>The weight reading’s function has different processing algorithm than all other sensor reading’s functions. In the weight’s function the processing in the cloud is to compare the current weight reading with the previous reading on day before. The reading will be considered abnormal if there is an increase in the weight by 0.5Kg or more and the result of the processing will report</w:t>
      </w:r>
      <w:r w:rsidR="00FD10C5" w:rsidRPr="009466BB">
        <w:rPr>
          <w:rFonts w:ascii="Avenir Roman" w:hAnsi="Avenir Roman"/>
        </w:rPr>
        <w:t xml:space="preserve"> “Weight increase”. Figure </w:t>
      </w:r>
      <w:r w:rsidR="00B859EF" w:rsidRPr="009466BB">
        <w:rPr>
          <w:rFonts w:ascii="Avenir Roman" w:hAnsi="Avenir Roman"/>
        </w:rPr>
        <w:t>38</w:t>
      </w:r>
      <w:r w:rsidRPr="009466BB">
        <w:rPr>
          <w:rFonts w:ascii="Avenir Roman" w:hAnsi="Avenir Roman"/>
        </w:rPr>
        <w:t xml:space="preserve"> shows two reading in different days.   </w:t>
      </w:r>
    </w:p>
    <w:p w14:paraId="3030D76F" w14:textId="77777777" w:rsidR="00C93C9F" w:rsidRPr="009466BB" w:rsidRDefault="00C93C9F" w:rsidP="00C93C9F">
      <w:pPr>
        <w:rPr>
          <w:rFonts w:ascii="Avenir Roman" w:hAnsi="Avenir Roman"/>
          <w:noProof/>
        </w:rPr>
      </w:pPr>
    </w:p>
    <w:p w14:paraId="5CC58375" w14:textId="77777777" w:rsidR="00C93C9F" w:rsidRPr="009466BB" w:rsidRDefault="00C93C9F" w:rsidP="00C93C9F">
      <w:pPr>
        <w:jc w:val="center"/>
        <w:rPr>
          <w:rFonts w:ascii="Avenir Roman" w:hAnsi="Avenir Roman"/>
          <w:noProof/>
        </w:rPr>
      </w:pPr>
    </w:p>
    <w:p w14:paraId="628B811B"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50793F44" wp14:editId="567CF0D7">
            <wp:extent cx="2381250" cy="2317139"/>
            <wp:effectExtent l="19050" t="19050" r="19050"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133" t="28680" r="31090" b="23267"/>
                    <a:stretch/>
                  </pic:blipFill>
                  <pic:spPr bwMode="auto">
                    <a:xfrm>
                      <a:off x="0" y="0"/>
                      <a:ext cx="2391273" cy="23268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050F9F2" w14:textId="7C8CF4C6" w:rsidR="00C93C9F" w:rsidRPr="009466BB" w:rsidRDefault="00095D36" w:rsidP="00095D36">
      <w:pPr>
        <w:pStyle w:val="Caption"/>
        <w:jc w:val="center"/>
        <w:rPr>
          <w:rFonts w:ascii="Avenir Roman" w:hAnsi="Avenir Roman"/>
        </w:rPr>
      </w:pPr>
      <w:bookmarkStart w:id="121" w:name="_Toc515983779"/>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38</w:t>
      </w:r>
      <w:r w:rsidR="00F7631C" w:rsidRPr="009466BB">
        <w:rPr>
          <w:rFonts w:ascii="Avenir Roman" w:hAnsi="Avenir Roman"/>
          <w:noProof/>
        </w:rPr>
        <w:fldChar w:fldCharType="end"/>
      </w:r>
      <w:r w:rsidRPr="009466BB">
        <w:rPr>
          <w:rFonts w:ascii="Avenir Roman" w:hAnsi="Avenir Roman"/>
        </w:rPr>
        <w:t xml:space="preserve"> : Weight database structure</w:t>
      </w:r>
      <w:bookmarkEnd w:id="121"/>
    </w:p>
    <w:p w14:paraId="30599A18" w14:textId="2A8CC8BA" w:rsidR="00C93C9F" w:rsidRPr="009466BB" w:rsidRDefault="00C93C9F" w:rsidP="00C93C9F">
      <w:pPr>
        <w:spacing w:line="360" w:lineRule="auto"/>
        <w:rPr>
          <w:rFonts w:ascii="Avenir Roman" w:hAnsi="Avenir Roman"/>
        </w:rPr>
      </w:pPr>
      <w:r w:rsidRPr="009466BB">
        <w:rPr>
          <w:rFonts w:ascii="Avenir Roman" w:hAnsi="Avenir Roman"/>
        </w:rPr>
        <w:t xml:space="preserve">In addition, a cloud massaging function has been written in order to send notification to the physician and patient if any of the patient’s last readings shows abnormality. This function is a special function in a sense that it needs the unique id for each user’s mobile called token to be able to send the notification. The function retrieves all reading’s result and check if at least one reading is an abnormal. In this case, a notification is forwarded that contains all the patient’s information and measurements with their results to the physician and patient informing them that there is abnormal reading. Otherwise, a notification will be sent to </w:t>
      </w:r>
      <w:r w:rsidRPr="009466BB">
        <w:rPr>
          <w:rFonts w:ascii="Avenir Roman" w:hAnsi="Avenir Roman"/>
          <w:lang w:bidi="ar-QA"/>
        </w:rPr>
        <w:t xml:space="preserve">the patient informing him that he is in a stable state. </w:t>
      </w:r>
      <w:r w:rsidR="00FD10C5" w:rsidRPr="009466BB">
        <w:rPr>
          <w:rFonts w:ascii="Avenir Roman" w:hAnsi="Avenir Roman"/>
        </w:rPr>
        <w:t xml:space="preserve">Figure </w:t>
      </w:r>
      <w:r w:rsidR="00B859EF" w:rsidRPr="009466BB">
        <w:rPr>
          <w:rFonts w:ascii="Avenir Roman" w:hAnsi="Avenir Roman"/>
        </w:rPr>
        <w:t>39</w:t>
      </w:r>
      <w:r w:rsidRPr="009466BB">
        <w:rPr>
          <w:rFonts w:ascii="Avenir Roman" w:hAnsi="Avenir Roman"/>
        </w:rPr>
        <w:t xml:space="preserve"> shows a sample doctor notification. </w:t>
      </w:r>
    </w:p>
    <w:p w14:paraId="3D6E4C37"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1230397B" wp14:editId="5F19E133">
            <wp:extent cx="3034347" cy="1997612"/>
            <wp:effectExtent l="19050" t="19050" r="13970" b="22225"/>
            <wp:docPr id="49" name="Picture 49"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16 at 1.59.47 PM.jpg"/>
                    <pic:cNvPicPr/>
                  </pic:nvPicPr>
                  <pic:blipFill rotWithShape="1">
                    <a:blip r:embed="rId87">
                      <a:extLst>
                        <a:ext uri="{28A0092B-C50C-407E-A947-70E740481C1C}">
                          <a14:useLocalDpi xmlns:a14="http://schemas.microsoft.com/office/drawing/2010/main" val="0"/>
                        </a:ext>
                      </a:extLst>
                    </a:blip>
                    <a:srcRect l="2280" t="275" r="-1" b="45467"/>
                    <a:stretch/>
                  </pic:blipFill>
                  <pic:spPr bwMode="auto">
                    <a:xfrm>
                      <a:off x="0" y="0"/>
                      <a:ext cx="3042272" cy="200282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8795BF0" w14:textId="204355FB" w:rsidR="00C93C9F" w:rsidRPr="009466BB" w:rsidRDefault="00095D36" w:rsidP="00095D36">
      <w:pPr>
        <w:pStyle w:val="Caption"/>
        <w:jc w:val="center"/>
        <w:rPr>
          <w:rFonts w:ascii="Avenir Roman" w:hAnsi="Avenir Roman"/>
        </w:rPr>
      </w:pPr>
      <w:bookmarkStart w:id="122" w:name="_Toc51598378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39</w:t>
      </w:r>
      <w:r w:rsidR="00F7631C" w:rsidRPr="009466BB">
        <w:rPr>
          <w:rFonts w:ascii="Avenir Roman" w:hAnsi="Avenir Roman"/>
          <w:noProof/>
        </w:rPr>
        <w:fldChar w:fldCharType="end"/>
      </w:r>
      <w:r w:rsidRPr="009466BB">
        <w:rPr>
          <w:rFonts w:ascii="Avenir Roman" w:hAnsi="Avenir Roman"/>
        </w:rPr>
        <w:t xml:space="preserve"> : Doctor Notification</w:t>
      </w:r>
      <w:bookmarkEnd w:id="122"/>
    </w:p>
    <w:p w14:paraId="547182CD" w14:textId="1BA2C507" w:rsidR="00C93C9F" w:rsidRPr="009466BB" w:rsidRDefault="00C93C9F" w:rsidP="00C93C9F">
      <w:pPr>
        <w:rPr>
          <w:rFonts w:ascii="Avenir Roman" w:hAnsi="Avenir Roman"/>
        </w:rPr>
      </w:pPr>
      <w:r w:rsidRPr="009466BB">
        <w:rPr>
          <w:rFonts w:ascii="Avenir Roman" w:hAnsi="Avenir Roman"/>
        </w:rPr>
        <w:t xml:space="preserve">The flowchart </w:t>
      </w:r>
      <w:r w:rsidR="00EE564F" w:rsidRPr="009466BB">
        <w:rPr>
          <w:rFonts w:ascii="Avenir Roman" w:hAnsi="Avenir Roman"/>
        </w:rPr>
        <w:t>in F</w:t>
      </w:r>
      <w:r w:rsidRPr="009466BB">
        <w:rPr>
          <w:rFonts w:ascii="Avenir Roman" w:hAnsi="Avenir Roman"/>
        </w:rPr>
        <w:t xml:space="preserve">igure </w:t>
      </w:r>
      <w:r w:rsidR="00B859EF" w:rsidRPr="009466BB">
        <w:rPr>
          <w:rFonts w:ascii="Avenir Roman" w:hAnsi="Avenir Roman"/>
        </w:rPr>
        <w:t>40</w:t>
      </w:r>
      <w:r w:rsidRPr="009466BB">
        <w:rPr>
          <w:rFonts w:ascii="Avenir Roman" w:hAnsi="Avenir Roman"/>
        </w:rPr>
        <w:t xml:space="preserve"> is also presented in this section for the reader convenience that show the workflow for all cloud functions code. </w:t>
      </w:r>
    </w:p>
    <w:p w14:paraId="21B3C2F3" w14:textId="77777777" w:rsidR="00C93C9F" w:rsidRPr="009466BB" w:rsidRDefault="00C93C9F" w:rsidP="00C93C9F">
      <w:pPr>
        <w:rPr>
          <w:rFonts w:ascii="Avenir Roman" w:hAnsi="Avenir Roman"/>
        </w:rPr>
      </w:pPr>
    </w:p>
    <w:p w14:paraId="21E2734F"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7EE1403C" wp14:editId="226A2E6B">
            <wp:extent cx="3855720" cy="4260850"/>
            <wp:effectExtent l="19050" t="19050" r="11430" b="25400"/>
            <wp:docPr id="50" name="Picture 5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ou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57906" cy="4263266"/>
                    </a:xfrm>
                    <a:prstGeom prst="rect">
                      <a:avLst/>
                    </a:prstGeom>
                    <a:ln w="19050">
                      <a:solidFill>
                        <a:schemeClr val="tx1"/>
                      </a:solidFill>
                    </a:ln>
                  </pic:spPr>
                </pic:pic>
              </a:graphicData>
            </a:graphic>
          </wp:inline>
        </w:drawing>
      </w:r>
    </w:p>
    <w:p w14:paraId="084A9AE7" w14:textId="2D460274" w:rsidR="00C93C9F" w:rsidRPr="009466BB" w:rsidRDefault="00095D36" w:rsidP="00095D36">
      <w:pPr>
        <w:pStyle w:val="Caption"/>
        <w:jc w:val="center"/>
        <w:rPr>
          <w:rFonts w:ascii="Avenir Roman" w:hAnsi="Avenir Roman"/>
        </w:rPr>
      </w:pPr>
      <w:bookmarkStart w:id="123" w:name="_Toc51598378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40</w:t>
      </w:r>
      <w:r w:rsidR="00F7631C" w:rsidRPr="009466BB">
        <w:rPr>
          <w:rFonts w:ascii="Avenir Roman" w:hAnsi="Avenir Roman"/>
          <w:noProof/>
        </w:rPr>
        <w:fldChar w:fldCharType="end"/>
      </w:r>
      <w:r w:rsidRPr="009466BB">
        <w:rPr>
          <w:rFonts w:ascii="Avenir Roman" w:hAnsi="Avenir Roman"/>
        </w:rPr>
        <w:t xml:space="preserve"> : Firebase Cloud Functions Flowchart Diagram</w:t>
      </w:r>
      <w:bookmarkEnd w:id="123"/>
    </w:p>
    <w:p w14:paraId="52739D9A" w14:textId="4B3498F8" w:rsidR="000602C7" w:rsidRPr="009466BB" w:rsidRDefault="000602C7" w:rsidP="0039366C">
      <w:pPr>
        <w:rPr>
          <w:rFonts w:ascii="Avenir Roman" w:hAnsi="Avenir Roman"/>
        </w:rPr>
      </w:pPr>
    </w:p>
    <w:p w14:paraId="3DCB979A" w14:textId="225C88F1" w:rsidR="000602C7" w:rsidRPr="009466BB" w:rsidRDefault="00344146" w:rsidP="00DB1630">
      <w:pPr>
        <w:pStyle w:val="Heading1"/>
        <w:numPr>
          <w:ilvl w:val="0"/>
          <w:numId w:val="6"/>
        </w:numPr>
        <w:spacing w:before="360" w:after="240"/>
        <w:rPr>
          <w:rFonts w:ascii="Avenir Roman" w:hAnsi="Avenir Roman"/>
          <w:b/>
          <w:bCs/>
        </w:rPr>
      </w:pPr>
      <w:bookmarkStart w:id="124" w:name="_Toc516596884"/>
      <w:r w:rsidRPr="009466BB">
        <w:rPr>
          <w:rFonts w:ascii="Avenir Roman" w:hAnsi="Avenir Roman"/>
          <w:b/>
          <w:bCs/>
        </w:rPr>
        <w:t>Testing</w:t>
      </w:r>
      <w:bookmarkEnd w:id="124"/>
      <w:r w:rsidRPr="009466BB">
        <w:rPr>
          <w:rFonts w:ascii="Avenir Roman" w:hAnsi="Avenir Roman"/>
          <w:b/>
          <w:bCs/>
        </w:rPr>
        <w:t xml:space="preserve"> </w:t>
      </w:r>
      <w:bookmarkStart w:id="125" w:name="_Toc499635693"/>
    </w:p>
    <w:p w14:paraId="11BF6B79" w14:textId="27F362F5" w:rsidR="00963CBF" w:rsidRPr="009466BB" w:rsidRDefault="00963CBF" w:rsidP="0039366C">
      <w:pPr>
        <w:spacing w:after="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In this phase of the project development we have used several testing mechanisms to determine the usability, reliability and many other constraints of the system. Two approaches are used to test our system: (1) System connectivity testing, (2) system usability testing. The tests are conducted as follows:  </w:t>
      </w:r>
    </w:p>
    <w:p w14:paraId="297FC1A6" w14:textId="223BE890" w:rsidR="00963CBF" w:rsidRDefault="00963CBF" w:rsidP="0039366C">
      <w:pPr>
        <w:rPr>
          <w:rFonts w:ascii="Avenir Roman" w:hAnsi="Avenir Roman"/>
        </w:rPr>
      </w:pPr>
    </w:p>
    <w:p w14:paraId="6F55AA89" w14:textId="0C78A19A" w:rsidR="006B06A9" w:rsidRDefault="006B06A9" w:rsidP="0039366C">
      <w:pPr>
        <w:rPr>
          <w:rFonts w:ascii="Avenir Roman" w:hAnsi="Avenir Roman"/>
        </w:rPr>
      </w:pPr>
    </w:p>
    <w:p w14:paraId="0ADC4147" w14:textId="77777777" w:rsidR="006B06A9" w:rsidRPr="009466BB" w:rsidRDefault="006B06A9" w:rsidP="0039366C">
      <w:pPr>
        <w:rPr>
          <w:rFonts w:ascii="Avenir Roman" w:hAnsi="Avenir Roman"/>
        </w:rPr>
      </w:pPr>
    </w:p>
    <w:p w14:paraId="336D46BD" w14:textId="3F28096D" w:rsidR="00963CBF" w:rsidRPr="009466BB" w:rsidRDefault="00E20D4E" w:rsidP="00DB1630">
      <w:pPr>
        <w:pStyle w:val="Heading2"/>
        <w:numPr>
          <w:ilvl w:val="1"/>
          <w:numId w:val="6"/>
        </w:numPr>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126" w:name="_Toc516596885"/>
      <w:r w:rsidR="00963CBF" w:rsidRPr="009466BB">
        <w:rPr>
          <w:rFonts w:ascii="Avenir Roman" w:hAnsi="Avenir Roman"/>
          <w:color w:val="365F91" w:themeColor="accent1" w:themeShade="BF"/>
        </w:rPr>
        <w:t>System Connectivity Testing</w:t>
      </w:r>
      <w:bookmarkEnd w:id="126"/>
    </w:p>
    <w:p w14:paraId="7DFE6BD1" w14:textId="247B2D3C" w:rsidR="00963CBF" w:rsidRPr="009466BB" w:rsidRDefault="00963CBF" w:rsidP="0039366C">
      <w:pPr>
        <w:rPr>
          <w:rFonts w:ascii="Avenir Roman" w:hAnsi="Avenir Roman"/>
        </w:rPr>
      </w:pPr>
    </w:p>
    <w:p w14:paraId="4BDEF052" w14:textId="77777777" w:rsidR="00963CBF" w:rsidRPr="009466BB" w:rsidRDefault="00963CBF" w:rsidP="0039366C">
      <w:pPr>
        <w:ind w:firstLine="360"/>
        <w:rPr>
          <w:rFonts w:ascii="Avenir Roman" w:eastAsia="Times New Roman" w:hAnsi="Avenir Roman" w:cs="Times New Roman"/>
          <w:color w:val="000000"/>
        </w:rPr>
      </w:pPr>
      <w:r w:rsidRPr="009466BB">
        <w:rPr>
          <w:rFonts w:ascii="Avenir Roman" w:eastAsia="Times New Roman" w:hAnsi="Avenir Roman" w:cs="Times New Roman"/>
          <w:color w:val="000000"/>
        </w:rPr>
        <w:t>Testing the connections of the system is done by measuring the required time to connect the components (ESP8266 and mobile) to the internet and observe the time on the timer. The testing will be conducted in multiple stages: (1) The internet development board ESP8266 NODEMCU connection to WIFI network, (2) ESP8266 NODEMCU connection to Firebase cloud, (3) ESP8266 NODEMCU sending sensors data to firebase, (4) Application Receiving sensors data from firebase.</w:t>
      </w:r>
    </w:p>
    <w:p w14:paraId="25FB5345" w14:textId="2DCC21D9" w:rsidR="006C1D6C" w:rsidRPr="009466BB" w:rsidRDefault="006C1D6C" w:rsidP="00DB1630">
      <w:pPr>
        <w:pStyle w:val="Heading3"/>
        <w:numPr>
          <w:ilvl w:val="2"/>
          <w:numId w:val="6"/>
        </w:numPr>
        <w:rPr>
          <w:rFonts w:ascii="Avenir Roman" w:hAnsi="Avenir Roman"/>
          <w:b/>
          <w:bCs/>
        </w:rPr>
      </w:pPr>
      <w:bookmarkStart w:id="127" w:name="_Toc516596886"/>
      <w:r w:rsidRPr="009466BB">
        <w:rPr>
          <w:rFonts w:ascii="Avenir Roman" w:eastAsiaTheme="minorEastAsia" w:hAnsi="Avenir Roman" w:cstheme="minorBidi"/>
          <w:b/>
          <w:bCs/>
          <w:color w:val="auto"/>
        </w:rPr>
        <w:t xml:space="preserve">Testing the connection of ESP8266 </w:t>
      </w:r>
      <w:proofErr w:type="spellStart"/>
      <w:r w:rsidRPr="009466BB">
        <w:rPr>
          <w:rFonts w:ascii="Avenir Roman" w:eastAsiaTheme="minorEastAsia" w:hAnsi="Avenir Roman" w:cstheme="minorBidi"/>
          <w:b/>
          <w:bCs/>
          <w:color w:val="auto"/>
        </w:rPr>
        <w:t>NodeMCU</w:t>
      </w:r>
      <w:proofErr w:type="spellEnd"/>
      <w:r w:rsidRPr="009466BB">
        <w:rPr>
          <w:rFonts w:ascii="Avenir Roman" w:eastAsiaTheme="minorEastAsia" w:hAnsi="Avenir Roman" w:cstheme="minorBidi"/>
          <w:b/>
          <w:bCs/>
          <w:color w:val="auto"/>
        </w:rPr>
        <w:t xml:space="preserve"> to a </w:t>
      </w:r>
      <w:r w:rsidRPr="009466BB">
        <w:rPr>
          <w:rFonts w:ascii="Avenir Roman" w:eastAsiaTheme="minorEastAsia" w:hAnsi="Avenir Roman" w:cstheme="minorBidi"/>
          <w:b/>
          <w:bCs/>
          <w:color w:val="000000" w:themeColor="text1"/>
        </w:rPr>
        <w:t>local</w:t>
      </w:r>
      <w:r w:rsidRPr="009466BB">
        <w:rPr>
          <w:rFonts w:ascii="Avenir Roman" w:hAnsi="Avenir Roman"/>
          <w:b/>
          <w:bCs/>
          <w:color w:val="000000" w:themeColor="text1"/>
        </w:rPr>
        <w:t xml:space="preserve"> wireless </w:t>
      </w:r>
      <w:r w:rsidR="009C648E" w:rsidRPr="009466BB">
        <w:rPr>
          <w:rFonts w:ascii="Avenir Roman" w:hAnsi="Avenir Roman"/>
          <w:b/>
          <w:bCs/>
          <w:color w:val="000000" w:themeColor="text1"/>
        </w:rPr>
        <w:t>Network</w:t>
      </w:r>
      <w:bookmarkEnd w:id="127"/>
    </w:p>
    <w:p w14:paraId="444B8D9B" w14:textId="77777777" w:rsidR="006C1D6C" w:rsidRPr="009466BB" w:rsidRDefault="006C1D6C" w:rsidP="0039366C">
      <w:pPr>
        <w:spacing w:after="0"/>
        <w:ind w:firstLine="720"/>
        <w:rPr>
          <w:rFonts w:ascii="Avenir Roman" w:eastAsia="Times New Roman" w:hAnsi="Avenir Roman" w:cs="Times New Roman"/>
          <w:color w:val="000000"/>
          <w:sz w:val="24"/>
          <w:szCs w:val="24"/>
        </w:rPr>
      </w:pPr>
    </w:p>
    <w:p w14:paraId="693447D4" w14:textId="68A63CF3" w:rsidR="00963CBF" w:rsidRPr="009466BB" w:rsidRDefault="00963CBF"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testing of the connection was done by setting the timer and then connecting ESP8266 to the Wi-Fi network. Figure </w:t>
      </w:r>
      <w:r w:rsidR="00B859EF" w:rsidRPr="009466BB">
        <w:rPr>
          <w:rFonts w:ascii="Avenir Roman" w:eastAsia="Times New Roman" w:hAnsi="Avenir Roman" w:cs="Times New Roman"/>
          <w:color w:val="000000"/>
        </w:rPr>
        <w:t>41</w:t>
      </w:r>
      <w:r w:rsidRPr="009466BB">
        <w:rPr>
          <w:rFonts w:ascii="Avenir Roman" w:eastAsia="Times New Roman" w:hAnsi="Avenir Roman" w:cs="Times New Roman"/>
          <w:color w:val="000000"/>
        </w:rPr>
        <w:t xml:space="preserve"> and </w:t>
      </w:r>
      <w:r w:rsidR="00B859EF" w:rsidRPr="009466BB">
        <w:rPr>
          <w:rFonts w:ascii="Avenir Roman" w:eastAsia="Times New Roman" w:hAnsi="Avenir Roman" w:cs="Times New Roman"/>
          <w:color w:val="000000"/>
        </w:rPr>
        <w:t>42</w:t>
      </w:r>
      <w:r w:rsidRPr="009466BB">
        <w:rPr>
          <w:rFonts w:ascii="Avenir Roman" w:eastAsia="Times New Roman" w:hAnsi="Avenir Roman" w:cs="Times New Roman"/>
          <w:color w:val="000000"/>
        </w:rPr>
        <w:t xml:space="preserve"> are showing ESP8266 before and after connecti</w:t>
      </w:r>
      <w:r w:rsidR="008810BD" w:rsidRPr="009466BB">
        <w:rPr>
          <w:rFonts w:ascii="Avenir Roman" w:eastAsia="Times New Roman" w:hAnsi="Avenir Roman" w:cs="Times New Roman"/>
          <w:color w:val="000000"/>
        </w:rPr>
        <w:t>ng to the network. From Table 13</w:t>
      </w:r>
      <w:r w:rsidRPr="009466BB">
        <w:rPr>
          <w:rFonts w:ascii="Avenir Roman" w:eastAsia="Times New Roman" w:hAnsi="Avenir Roman" w:cs="Times New Roman"/>
          <w:color w:val="000000"/>
        </w:rPr>
        <w:t xml:space="preserve"> below we can see that ESP8266 takes a short time to connect to the Wi-Fi, the average connecting time got is 00:04.5 seconds.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is showing that this connection takes the longest time among </w:t>
      </w:r>
      <w:proofErr w:type="gramStart"/>
      <w:r w:rsidRPr="009466BB">
        <w:rPr>
          <w:rFonts w:ascii="Avenir Roman" w:eastAsia="Times New Roman" w:hAnsi="Avenir Roman" w:cs="Times New Roman"/>
          <w:color w:val="000000"/>
        </w:rPr>
        <w:t>all of</w:t>
      </w:r>
      <w:proofErr w:type="gramEnd"/>
      <w:r w:rsidRPr="009466BB">
        <w:rPr>
          <w:rFonts w:ascii="Avenir Roman" w:eastAsia="Times New Roman" w:hAnsi="Avenir Roman" w:cs="Times New Roman"/>
          <w:color w:val="000000"/>
        </w:rPr>
        <w:t xml:space="preserve"> the other connections.</w:t>
      </w:r>
    </w:p>
    <w:p w14:paraId="4E88B1CD" w14:textId="09329F63" w:rsidR="00095D36" w:rsidRPr="009466BB" w:rsidRDefault="00963CBF" w:rsidP="00095D36">
      <w:pPr>
        <w:keepNext/>
        <w:spacing w:after="0"/>
        <w:ind w:firstLine="720"/>
        <w:rPr>
          <w:rFonts w:ascii="Avenir Roman" w:hAnsi="Avenir Roman"/>
        </w:rPr>
      </w:pPr>
      <w:r w:rsidRPr="009466BB">
        <w:rPr>
          <w:rFonts w:ascii="Avenir Roman" w:hAnsi="Avenir Roman"/>
          <w:noProof/>
        </w:rPr>
        <w:drawing>
          <wp:inline distT="0" distB="0" distL="0" distR="0" wp14:anchorId="2A75756C" wp14:editId="77267FBB">
            <wp:extent cx="3378200" cy="2705100"/>
            <wp:effectExtent l="0" t="635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3397649" cy="2720674"/>
                    </a:xfrm>
                    <a:prstGeom prst="rect">
                      <a:avLst/>
                    </a:prstGeom>
                    <a:noFill/>
                    <a:ln>
                      <a:noFill/>
                    </a:ln>
                  </pic:spPr>
                </pic:pic>
              </a:graphicData>
            </a:graphic>
          </wp:inline>
        </w:drawing>
      </w:r>
      <w:r w:rsidR="00095D36" w:rsidRPr="009466BB">
        <w:rPr>
          <w:rFonts w:ascii="Avenir Roman" w:hAnsi="Avenir Roman"/>
          <w:noProof/>
        </w:rPr>
        <w:drawing>
          <wp:inline distT="0" distB="0" distL="0" distR="0" wp14:anchorId="761957FA" wp14:editId="455108CE">
            <wp:extent cx="3385635" cy="2703195"/>
            <wp:effectExtent l="0" t="1905"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3424573" cy="2734284"/>
                    </a:xfrm>
                    <a:prstGeom prst="rect">
                      <a:avLst/>
                    </a:prstGeom>
                    <a:noFill/>
                    <a:ln>
                      <a:noFill/>
                    </a:ln>
                  </pic:spPr>
                </pic:pic>
              </a:graphicData>
            </a:graphic>
          </wp:inline>
        </w:drawing>
      </w:r>
    </w:p>
    <w:p w14:paraId="6D19F50A" w14:textId="27FBEEF3" w:rsidR="00095D36" w:rsidRPr="009466BB" w:rsidRDefault="00095D36" w:rsidP="00095D36">
      <w:pPr>
        <w:pStyle w:val="Caption"/>
        <w:rPr>
          <w:rFonts w:ascii="Avenir Roman" w:hAnsi="Avenir Roman"/>
        </w:rPr>
      </w:pPr>
      <w:bookmarkStart w:id="128" w:name="_Toc51598378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41</w:t>
      </w:r>
      <w:r w:rsidR="00F7631C" w:rsidRPr="009466BB">
        <w:rPr>
          <w:rFonts w:ascii="Avenir Roman" w:hAnsi="Avenir Roman"/>
          <w:noProof/>
        </w:rPr>
        <w:fldChar w:fldCharType="end"/>
      </w:r>
      <w:r w:rsidRPr="009466BB">
        <w:rPr>
          <w:rFonts w:ascii="Avenir Roman" w:hAnsi="Avenir Roman"/>
        </w:rPr>
        <w:t xml:space="preserve"> : Before connecting to network</w:t>
      </w:r>
      <w:bookmarkEnd w:id="128"/>
    </w:p>
    <w:p w14:paraId="15B480A3" w14:textId="0D0DC2AB" w:rsidR="00963CBF" w:rsidRPr="009466BB" w:rsidRDefault="00095D36" w:rsidP="00095D36">
      <w:pPr>
        <w:pStyle w:val="Caption"/>
        <w:jc w:val="right"/>
        <w:rPr>
          <w:rFonts w:ascii="Avenir Roman" w:hAnsi="Avenir Roman"/>
        </w:rPr>
      </w:pPr>
      <w:r w:rsidRPr="009466BB">
        <w:rPr>
          <w:rFonts w:ascii="Avenir Roman" w:hAnsi="Avenir Roman"/>
          <w:i w:val="0"/>
          <w:iCs w:val="0"/>
          <w:color w:val="auto"/>
          <w:sz w:val="22"/>
          <w:szCs w:val="22"/>
        </w:rPr>
        <w:t xml:space="preserve">                              </w:t>
      </w:r>
      <w:bookmarkStart w:id="129" w:name="_Toc51598378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42</w:t>
      </w:r>
      <w:r w:rsidR="00F7631C" w:rsidRPr="009466BB">
        <w:rPr>
          <w:rFonts w:ascii="Avenir Roman" w:hAnsi="Avenir Roman"/>
          <w:noProof/>
        </w:rPr>
        <w:fldChar w:fldCharType="end"/>
      </w:r>
      <w:r w:rsidRPr="009466BB">
        <w:rPr>
          <w:rFonts w:ascii="Avenir Roman" w:hAnsi="Avenir Roman"/>
        </w:rPr>
        <w:t xml:space="preserve"> : After connecting to the network</w:t>
      </w:r>
      <w:bookmarkEnd w:id="129"/>
    </w:p>
    <w:p w14:paraId="68708F9D" w14:textId="77777777" w:rsidR="00095D36" w:rsidRPr="009466BB" w:rsidRDefault="00095D36" w:rsidP="0039366C">
      <w:pPr>
        <w:keepNext/>
        <w:spacing w:after="0"/>
        <w:ind w:firstLine="720"/>
        <w:rPr>
          <w:rFonts w:ascii="Avenir Roman" w:hAnsi="Avenir Roman"/>
        </w:rPr>
      </w:pPr>
    </w:p>
    <w:p w14:paraId="2FEE5663" w14:textId="1CFBE9C9" w:rsidR="0063218A" w:rsidRPr="00271D2F" w:rsidRDefault="009D1913" w:rsidP="00271D2F">
      <w:pPr>
        <w:pStyle w:val="Caption"/>
        <w:spacing w:line="276" w:lineRule="auto"/>
        <w:ind w:firstLine="720"/>
        <w:rPr>
          <w:rFonts w:ascii="Avenir Roman" w:hAnsi="Avenir Roman"/>
        </w:rPr>
      </w:pPr>
      <w:r w:rsidRPr="009466BB">
        <w:rPr>
          <w:rFonts w:ascii="Avenir Roman" w:hAnsi="Avenir Roman"/>
        </w:rPr>
        <w:tab/>
      </w:r>
      <w:r w:rsidRPr="009466BB">
        <w:rPr>
          <w:rFonts w:ascii="Avenir Roman" w:hAnsi="Avenir Roman"/>
        </w:rPr>
        <w:tab/>
      </w:r>
    </w:p>
    <w:p w14:paraId="31267FAF" w14:textId="3A2C2F7D" w:rsidR="009C648E" w:rsidRPr="009466BB" w:rsidRDefault="009C648E" w:rsidP="00DB1630">
      <w:pPr>
        <w:pStyle w:val="Heading3"/>
        <w:numPr>
          <w:ilvl w:val="2"/>
          <w:numId w:val="6"/>
        </w:numPr>
        <w:rPr>
          <w:rFonts w:ascii="Avenir Roman" w:hAnsi="Avenir Roman"/>
          <w:b/>
          <w:bCs/>
        </w:rPr>
      </w:pPr>
      <w:bookmarkStart w:id="130" w:name="_Toc516596887"/>
      <w:bookmarkStart w:id="131" w:name="_Toc356968386"/>
      <w:bookmarkStart w:id="132" w:name="_Toc356994489"/>
      <w:bookmarkStart w:id="133" w:name="_Toc483155190"/>
      <w:r w:rsidRPr="009466BB">
        <w:rPr>
          <w:rFonts w:ascii="Avenir Roman" w:eastAsiaTheme="minorEastAsia" w:hAnsi="Avenir Roman" w:cstheme="minorBidi"/>
          <w:b/>
          <w:bCs/>
          <w:color w:val="auto"/>
        </w:rPr>
        <w:t xml:space="preserve">Testing the connection of the ESP8266 </w:t>
      </w:r>
      <w:proofErr w:type="spellStart"/>
      <w:r w:rsidRPr="009466BB">
        <w:rPr>
          <w:rFonts w:ascii="Avenir Roman" w:eastAsiaTheme="minorEastAsia" w:hAnsi="Avenir Roman" w:cstheme="minorBidi"/>
          <w:b/>
          <w:bCs/>
          <w:color w:val="auto"/>
        </w:rPr>
        <w:t>NodeMCU</w:t>
      </w:r>
      <w:proofErr w:type="spellEnd"/>
      <w:r w:rsidRPr="009466BB">
        <w:rPr>
          <w:rFonts w:ascii="Avenir Roman" w:eastAsiaTheme="minorEastAsia" w:hAnsi="Avenir Roman" w:cstheme="minorBidi"/>
          <w:b/>
          <w:bCs/>
          <w:color w:val="auto"/>
        </w:rPr>
        <w:t xml:space="preserve"> to the Firebase cloud</w:t>
      </w:r>
      <w:bookmarkEnd w:id="130"/>
    </w:p>
    <w:bookmarkEnd w:id="131"/>
    <w:bookmarkEnd w:id="132"/>
    <w:bookmarkEnd w:id="133"/>
    <w:p w14:paraId="6E45337F" w14:textId="77777777" w:rsidR="009C648E" w:rsidRPr="009466BB" w:rsidRDefault="009C648E" w:rsidP="0039366C">
      <w:pPr>
        <w:spacing w:after="0"/>
        <w:ind w:firstLine="720"/>
        <w:rPr>
          <w:rFonts w:ascii="Avenir Roman" w:eastAsia="Times New Roman" w:hAnsi="Avenir Roman" w:cs="Times New Roman"/>
          <w:color w:val="000000"/>
          <w:sz w:val="24"/>
          <w:szCs w:val="24"/>
        </w:rPr>
      </w:pPr>
    </w:p>
    <w:p w14:paraId="7F1597A9" w14:textId="1685651B" w:rsidR="00963CBF" w:rsidRPr="009466BB" w:rsidRDefault="00963CBF"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After guaranteeing the connection of the ESP8266 to the Wi-Fi network, The ESP8266 must be connected to firebase cloud. To show that the firebase cloud is reached by the ESP8266 an LCD display is used. The LCD displays the result shown in Figure </w:t>
      </w:r>
      <w:r w:rsidR="00B859EF" w:rsidRPr="009466BB">
        <w:rPr>
          <w:rFonts w:ascii="Avenir Roman" w:eastAsia="Times New Roman" w:hAnsi="Avenir Roman" w:cs="Times New Roman"/>
          <w:color w:val="000000"/>
        </w:rPr>
        <w:t>43</w:t>
      </w:r>
      <w:r w:rsidRPr="009466BB">
        <w:rPr>
          <w:rFonts w:ascii="Avenir Roman" w:eastAsia="Times New Roman" w:hAnsi="Avenir Roman" w:cs="Times New Roman"/>
          <w:color w:val="000000"/>
        </w:rPr>
        <w:t xml:space="preserve">. The text colored in orange and green in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44</w:t>
      </w:r>
      <w:r w:rsidRPr="009466BB">
        <w:rPr>
          <w:rFonts w:ascii="Avenir Roman" w:eastAsia="Times New Roman" w:hAnsi="Avenir Roman" w:cs="Times New Roman"/>
          <w:color w:val="000000"/>
        </w:rPr>
        <w:t xml:space="preserve"> shows that a new device ID is added to the </w:t>
      </w:r>
      <w:proofErr w:type="gramStart"/>
      <w:r w:rsidRPr="009466BB">
        <w:rPr>
          <w:rFonts w:ascii="Avenir Roman" w:eastAsia="Times New Roman" w:hAnsi="Avenir Roman" w:cs="Times New Roman"/>
          <w:color w:val="000000"/>
        </w:rPr>
        <w:t>readings</w:t>
      </w:r>
      <w:proofErr w:type="gramEnd"/>
      <w:r w:rsidRPr="009466BB">
        <w:rPr>
          <w:rFonts w:ascii="Avenir Roman" w:eastAsia="Times New Roman" w:hAnsi="Avenir Roman" w:cs="Times New Roman"/>
          <w:color w:val="000000"/>
        </w:rPr>
        <w:t xml:space="preserve"> node after the connection. A timer also has been used here to check the duration needed for the connection and th</w:t>
      </w:r>
      <w:r w:rsidR="008810BD" w:rsidRPr="009466BB">
        <w:rPr>
          <w:rFonts w:ascii="Avenir Roman" w:eastAsia="Times New Roman" w:hAnsi="Avenir Roman" w:cs="Times New Roman"/>
          <w:color w:val="000000"/>
        </w:rPr>
        <w:t>e result is listed in ta</w:t>
      </w:r>
      <w:r w:rsidR="00EE564F" w:rsidRPr="009466BB">
        <w:rPr>
          <w:rFonts w:ascii="Avenir Roman" w:eastAsia="Times New Roman" w:hAnsi="Avenir Roman" w:cs="Times New Roman"/>
          <w:color w:val="000000"/>
        </w:rPr>
        <w:t xml:space="preserve">ble 13 </w:t>
      </w:r>
      <w:r w:rsidRPr="009466BB">
        <w:rPr>
          <w:rFonts w:ascii="Avenir Roman" w:eastAsia="Times New Roman" w:hAnsi="Avenir Roman" w:cs="Times New Roman"/>
          <w:color w:val="000000"/>
        </w:rPr>
        <w:t xml:space="preserve">(Firebase Cloud). An average connection time required to make the connection to the cloud is 00:03.6 seconds. See </w:t>
      </w:r>
      <w:r w:rsidR="00EE564F"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that shows comparison between the average time needed for all the connections. </w:t>
      </w:r>
    </w:p>
    <w:p w14:paraId="7A683C4E" w14:textId="77777777" w:rsidR="00963CBF" w:rsidRPr="009466BB" w:rsidRDefault="00963CBF" w:rsidP="0039366C">
      <w:pPr>
        <w:keepNext/>
        <w:spacing w:after="0"/>
        <w:ind w:firstLine="720"/>
        <w:rPr>
          <w:rFonts w:ascii="Avenir Roman" w:hAnsi="Avenir Roman"/>
        </w:rPr>
      </w:pPr>
    </w:p>
    <w:p w14:paraId="4D0BB7F2" w14:textId="77777777" w:rsidR="00095D36" w:rsidRPr="009466BB" w:rsidRDefault="00095D36" w:rsidP="00095D36">
      <w:pPr>
        <w:keepNext/>
        <w:rPr>
          <w:rFonts w:ascii="Avenir Roman" w:hAnsi="Avenir Roman"/>
        </w:rPr>
      </w:pPr>
      <w:r w:rsidRPr="009466BB">
        <w:rPr>
          <w:rFonts w:ascii="Avenir Roman" w:hAnsi="Avenir Roman"/>
          <w:noProof/>
        </w:rPr>
        <mc:AlternateContent>
          <mc:Choice Requires="wps">
            <w:drawing>
              <wp:anchor distT="0" distB="0" distL="114300" distR="114300" simplePos="0" relativeHeight="251717632" behindDoc="0" locked="0" layoutInCell="1" allowOverlap="1" wp14:anchorId="5A9C4300" wp14:editId="2EE5ED8D">
                <wp:simplePos x="0" y="0"/>
                <wp:positionH relativeFrom="column">
                  <wp:posOffset>0</wp:posOffset>
                </wp:positionH>
                <wp:positionV relativeFrom="paragraph">
                  <wp:posOffset>3428365</wp:posOffset>
                </wp:positionV>
                <wp:extent cx="2717165" cy="26670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717165" cy="266700"/>
                        </a:xfrm>
                        <a:prstGeom prst="rect">
                          <a:avLst/>
                        </a:prstGeom>
                        <a:solidFill>
                          <a:prstClr val="white"/>
                        </a:solidFill>
                        <a:ln>
                          <a:noFill/>
                        </a:ln>
                      </wps:spPr>
                      <wps:txbx>
                        <w:txbxContent>
                          <w:p w14:paraId="4A555B2B" w14:textId="3F23FCC4" w:rsidR="005F672A" w:rsidRPr="00533F59" w:rsidRDefault="005F672A" w:rsidP="00095D36">
                            <w:pPr>
                              <w:pStyle w:val="Caption"/>
                              <w:rPr>
                                <w:rFonts w:ascii="Avenir Roman" w:hAnsi="Avenir Roman"/>
                                <w:noProof/>
                              </w:rPr>
                            </w:pPr>
                            <w:bookmarkStart w:id="134" w:name="_Toc515983784"/>
                            <w:r>
                              <w:t xml:space="preserve">Figure </w:t>
                            </w:r>
                            <w:fldSimple w:instr=" SEQ Figure \* ARABIC ">
                              <w:r>
                                <w:rPr>
                                  <w:noProof/>
                                </w:rPr>
                                <w:t>43</w:t>
                              </w:r>
                            </w:fldSimple>
                            <w:r>
                              <w:t xml:space="preserve"> : C</w:t>
                            </w:r>
                            <w:r w:rsidRPr="00974742">
                              <w:t>onnection to firebase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C4300" id="Text Box 65" o:spid="_x0000_s1051" type="#_x0000_t202" style="position:absolute;margin-left:0;margin-top:269.95pt;width:213.95pt;height:21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" stroked="f">
                <v:textbox style="mso-fit-shape-to-text:t" inset="0,0,0,0">
                  <w:txbxContent>
                    <w:p w14:paraId="4A555B2B" w14:textId="3F23FCC4" w:rsidR="005F672A" w:rsidRPr="00533F59" w:rsidRDefault="005F672A" w:rsidP="00095D36">
                      <w:pPr>
                        <w:pStyle w:val="Caption"/>
                        <w:rPr>
                          <w:rFonts w:ascii="Avenir Roman" w:hAnsi="Avenir Roman"/>
                          <w:noProof/>
                        </w:rPr>
                      </w:pPr>
                      <w:bookmarkStart w:id="135" w:name="_Toc515983784"/>
                      <w:r>
                        <w:t xml:space="preserve">Figure </w:t>
                      </w:r>
                      <w:fldSimple w:instr=" SEQ Figure \* ARABIC ">
                        <w:r>
                          <w:rPr>
                            <w:noProof/>
                          </w:rPr>
                          <w:t>43</w:t>
                        </w:r>
                      </w:fldSimple>
                      <w:r>
                        <w:t xml:space="preserve"> : C</w:t>
                      </w:r>
                      <w:r w:rsidRPr="00974742">
                        <w:t>onnection to firebase</w:t>
                      </w:r>
                      <w:bookmarkEnd w:id="135"/>
                    </w:p>
                  </w:txbxContent>
                </v:textbox>
                <w10:wrap type="square"/>
              </v:shape>
            </w:pict>
          </mc:Fallback>
        </mc:AlternateContent>
      </w:r>
      <w:r w:rsidR="00963CBF" w:rsidRPr="009466BB">
        <w:rPr>
          <w:rFonts w:ascii="Avenir Roman" w:hAnsi="Avenir Roman"/>
          <w:noProof/>
        </w:rPr>
        <w:drawing>
          <wp:anchor distT="0" distB="0" distL="114300" distR="114300" simplePos="0" relativeHeight="251673600" behindDoc="0" locked="0" layoutInCell="1" allowOverlap="1" wp14:anchorId="305289FE" wp14:editId="69849449">
            <wp:simplePos x="0" y="0"/>
            <wp:positionH relativeFrom="margin">
              <wp:align>left</wp:align>
            </wp:positionH>
            <wp:positionV relativeFrom="paragraph">
              <wp:posOffset>319405</wp:posOffset>
            </wp:positionV>
            <wp:extent cx="3385820" cy="2717165"/>
            <wp:effectExtent l="0" t="8573"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3385820" cy="2717165"/>
                    </a:xfrm>
                    <a:prstGeom prst="rect">
                      <a:avLst/>
                    </a:prstGeom>
                    <a:noFill/>
                    <a:ln>
                      <a:noFill/>
                    </a:ln>
                  </pic:spPr>
                </pic:pic>
              </a:graphicData>
            </a:graphic>
            <wp14:sizeRelH relativeFrom="margin">
              <wp14:pctWidth>0</wp14:pctWidth>
            </wp14:sizeRelH>
          </wp:anchor>
        </w:drawing>
      </w:r>
      <w:r w:rsidR="00963CBF" w:rsidRPr="009466BB">
        <w:rPr>
          <w:rFonts w:ascii="Avenir Roman" w:hAnsi="Avenir Roman"/>
          <w:noProof/>
        </w:rPr>
        <w:drawing>
          <wp:inline distT="0" distB="0" distL="0" distR="0" wp14:anchorId="1E39AB82" wp14:editId="25755ECA">
            <wp:extent cx="3373057" cy="2732465"/>
            <wp:effectExtent l="0" t="381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3617691" cy="2930640"/>
                    </a:xfrm>
                    <a:prstGeom prst="rect">
                      <a:avLst/>
                    </a:prstGeom>
                    <a:noFill/>
                    <a:ln>
                      <a:noFill/>
                    </a:ln>
                  </pic:spPr>
                </pic:pic>
              </a:graphicData>
            </a:graphic>
          </wp:inline>
        </w:drawing>
      </w:r>
    </w:p>
    <w:p w14:paraId="0BDE7DBE" w14:textId="0F73A9E8" w:rsidR="00963CBF" w:rsidRPr="009466BB" w:rsidRDefault="00095D36" w:rsidP="00095D36">
      <w:pPr>
        <w:pStyle w:val="Caption"/>
        <w:rPr>
          <w:rFonts w:ascii="Avenir Roman" w:hAnsi="Avenir Roman"/>
        </w:rPr>
      </w:pPr>
      <w:bookmarkStart w:id="136" w:name="_Toc51598378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44</w:t>
      </w:r>
      <w:r w:rsidR="00F7631C" w:rsidRPr="009466BB">
        <w:rPr>
          <w:rFonts w:ascii="Avenir Roman" w:hAnsi="Avenir Roman"/>
          <w:noProof/>
        </w:rPr>
        <w:fldChar w:fldCharType="end"/>
      </w:r>
      <w:r w:rsidRPr="009466BB">
        <w:rPr>
          <w:rFonts w:ascii="Avenir Roman" w:hAnsi="Avenir Roman"/>
        </w:rPr>
        <w:t xml:space="preserve"> : New Device ID added in firebase</w:t>
      </w:r>
      <w:bookmarkEnd w:id="136"/>
    </w:p>
    <w:p w14:paraId="718A89CF" w14:textId="0A724157" w:rsidR="00963CBF" w:rsidRPr="009466BB" w:rsidRDefault="009D1913" w:rsidP="0039366C">
      <w:pPr>
        <w:pStyle w:val="Caption"/>
        <w:spacing w:line="276" w:lineRule="auto"/>
        <w:ind w:firstLine="720"/>
        <w:rPr>
          <w:rFonts w:ascii="Avenir Roman" w:eastAsia="Times New Roman" w:hAnsi="Avenir Roman" w:cs="Times New Roman"/>
          <w:color w:val="000000"/>
          <w:sz w:val="24"/>
          <w:szCs w:val="24"/>
        </w:rPr>
      </w:pPr>
      <w:r w:rsidRPr="009466BB">
        <w:rPr>
          <w:rFonts w:ascii="Avenir Roman" w:hAnsi="Avenir Roman"/>
        </w:rPr>
        <w:tab/>
      </w:r>
      <w:r w:rsidRPr="009466BB">
        <w:rPr>
          <w:rFonts w:ascii="Avenir Roman" w:hAnsi="Avenir Roman"/>
        </w:rPr>
        <w:tab/>
      </w:r>
      <w:r w:rsidRPr="009466BB">
        <w:rPr>
          <w:rFonts w:ascii="Avenir Roman" w:hAnsi="Avenir Roman"/>
        </w:rPr>
        <w:tab/>
        <w:t xml:space="preserve"> </w:t>
      </w:r>
    </w:p>
    <w:p w14:paraId="6AD5B558" w14:textId="77777777" w:rsidR="00963CBF" w:rsidRPr="009466BB" w:rsidRDefault="00963CBF" w:rsidP="0039366C">
      <w:pPr>
        <w:keepNext/>
        <w:spacing w:after="0"/>
        <w:rPr>
          <w:rFonts w:ascii="Avenir Roman" w:hAnsi="Avenir Roman"/>
        </w:rPr>
      </w:pPr>
    </w:p>
    <w:p w14:paraId="32780C87" w14:textId="45C02B7C" w:rsidR="009C648E" w:rsidRPr="009466BB" w:rsidRDefault="009C648E" w:rsidP="00DB1630">
      <w:pPr>
        <w:pStyle w:val="Heading3"/>
        <w:numPr>
          <w:ilvl w:val="2"/>
          <w:numId w:val="6"/>
        </w:numPr>
        <w:rPr>
          <w:rFonts w:ascii="Avenir Roman" w:hAnsi="Avenir Roman"/>
        </w:rPr>
      </w:pPr>
      <w:bookmarkStart w:id="137" w:name="_Toc516596888"/>
      <w:bookmarkStart w:id="138" w:name="_Toc356968387"/>
      <w:bookmarkStart w:id="139" w:name="_Toc356994490"/>
      <w:bookmarkStart w:id="140" w:name="_Toc483155191"/>
      <w:r w:rsidRPr="009466BB">
        <w:rPr>
          <w:rFonts w:ascii="Avenir Roman" w:eastAsiaTheme="minorEastAsia" w:hAnsi="Avenir Roman" w:cstheme="minorBidi"/>
          <w:b/>
          <w:bCs/>
          <w:color w:val="auto"/>
        </w:rPr>
        <w:t>ESP8266 NODEMCU sending sensors data to firebase</w:t>
      </w:r>
      <w:bookmarkEnd w:id="137"/>
    </w:p>
    <w:bookmarkEnd w:id="138"/>
    <w:bookmarkEnd w:id="139"/>
    <w:bookmarkEnd w:id="140"/>
    <w:p w14:paraId="7147FA74" w14:textId="77777777" w:rsidR="009C648E" w:rsidRPr="009466BB" w:rsidRDefault="009C648E" w:rsidP="0039366C">
      <w:pPr>
        <w:spacing w:after="0"/>
        <w:ind w:firstLine="706"/>
        <w:rPr>
          <w:rFonts w:ascii="Avenir Roman" w:eastAsia="Times New Roman" w:hAnsi="Avenir Roman" w:cs="Times New Roman"/>
          <w:color w:val="000000"/>
          <w:sz w:val="24"/>
          <w:szCs w:val="24"/>
        </w:rPr>
      </w:pPr>
    </w:p>
    <w:p w14:paraId="08B3074A" w14:textId="1CCC97EE" w:rsidR="00963CBF" w:rsidRPr="009466BB" w:rsidRDefault="00963CBF" w:rsidP="0039366C">
      <w:pPr>
        <w:spacing w:after="0"/>
        <w:ind w:firstLine="706"/>
        <w:rPr>
          <w:rFonts w:ascii="Avenir Roman" w:hAnsi="Avenir Roman"/>
        </w:rPr>
      </w:pPr>
      <w:r w:rsidRPr="009466BB">
        <w:rPr>
          <w:rFonts w:ascii="Avenir Roman" w:eastAsia="Times New Roman" w:hAnsi="Avenir Roman" w:cs="Times New Roman"/>
          <w:color w:val="000000"/>
        </w:rPr>
        <w:t>The firebase database has been used to observe the sent data from the sensor to the cloud. The data of the user is saved first in the firebase database and then retrieved back by the user application and displayed. For this test we have only measured the time for the sensors data to be sent to the firebase database. We have used the temperature sensor t</w:t>
      </w:r>
      <w:r w:rsidR="008810BD" w:rsidRPr="009466BB">
        <w:rPr>
          <w:rFonts w:ascii="Avenir Roman" w:eastAsia="Times New Roman" w:hAnsi="Avenir Roman" w:cs="Times New Roman"/>
          <w:color w:val="000000"/>
        </w:rPr>
        <w:t>o test this connection. Table 12</w:t>
      </w:r>
      <w:r w:rsidR="00205668">
        <w:rPr>
          <w:rFonts w:ascii="Avenir Roman" w:eastAsia="Times New Roman" w:hAnsi="Avenir Roman" w:cs="Times New Roman"/>
          <w:color w:val="000000"/>
        </w:rPr>
        <w:t xml:space="preserve"> </w:t>
      </w:r>
      <w:r w:rsidRPr="009466BB">
        <w:rPr>
          <w:rFonts w:ascii="Avenir Roman" w:eastAsia="Times New Roman" w:hAnsi="Avenir Roman" w:cs="Times New Roman"/>
          <w:color w:val="000000"/>
        </w:rPr>
        <w:t xml:space="preserve">(sending sensor data to cloud) is showing the time of sending the data to firebase database. An average sending time required to send data to cloud is 00:03.0 seconds. See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that shows comparison between the average time</w:t>
      </w:r>
      <w:r w:rsidR="0040559C" w:rsidRPr="009466BB">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needed for all the connections.</w:t>
      </w:r>
    </w:p>
    <w:p w14:paraId="572B5249" w14:textId="77777777" w:rsidR="00963CBF" w:rsidRPr="009466BB" w:rsidRDefault="00963CBF" w:rsidP="0039366C">
      <w:pPr>
        <w:rPr>
          <w:rFonts w:ascii="Avenir Roman" w:hAnsi="Avenir Roman"/>
        </w:rPr>
      </w:pPr>
    </w:p>
    <w:p w14:paraId="76DDD1AC" w14:textId="6314A56D" w:rsidR="009C648E" w:rsidRPr="009466BB" w:rsidRDefault="009C648E" w:rsidP="00DB1630">
      <w:pPr>
        <w:pStyle w:val="Heading3"/>
        <w:numPr>
          <w:ilvl w:val="2"/>
          <w:numId w:val="6"/>
        </w:numPr>
        <w:rPr>
          <w:rFonts w:ascii="Avenir Roman" w:hAnsi="Avenir Roman"/>
        </w:rPr>
      </w:pPr>
      <w:bookmarkStart w:id="141" w:name="_Toc516596889"/>
      <w:r w:rsidRPr="009466BB">
        <w:rPr>
          <w:rFonts w:ascii="Avenir Roman" w:eastAsiaTheme="minorEastAsia" w:hAnsi="Avenir Roman" w:cstheme="minorBidi"/>
          <w:b/>
          <w:bCs/>
          <w:color w:val="auto"/>
        </w:rPr>
        <w:t>Application Receiving sensors data from firebase</w:t>
      </w:r>
      <w:bookmarkEnd w:id="141"/>
    </w:p>
    <w:tbl>
      <w:tblPr>
        <w:tblStyle w:val="GridTable4-Accent1"/>
        <w:tblpPr w:leftFromText="180" w:rightFromText="180" w:vertAnchor="page" w:horzAnchor="margin" w:tblpY="7074"/>
        <w:tblW w:w="9265" w:type="dxa"/>
        <w:tblLook w:val="04A0" w:firstRow="1" w:lastRow="0" w:firstColumn="1" w:lastColumn="0" w:noHBand="0" w:noVBand="1"/>
      </w:tblPr>
      <w:tblGrid>
        <w:gridCol w:w="1258"/>
        <w:gridCol w:w="2607"/>
        <w:gridCol w:w="2340"/>
        <w:gridCol w:w="3060"/>
      </w:tblGrid>
      <w:tr w:rsidR="00B803A3" w:rsidRPr="009466BB" w14:paraId="7B8C8F6F" w14:textId="77777777" w:rsidTr="0063218A">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6205" w:type="dxa"/>
            <w:gridSpan w:val="3"/>
          </w:tcPr>
          <w:p w14:paraId="0C039C34" w14:textId="77777777" w:rsidR="00B803A3" w:rsidRPr="009466BB" w:rsidRDefault="00B803A3" w:rsidP="0063218A">
            <w:pPr>
              <w:spacing w:line="276" w:lineRule="auto"/>
              <w:rPr>
                <w:rFonts w:ascii="Avenir Roman" w:hAnsi="Avenir Roman"/>
                <w:i/>
              </w:rPr>
            </w:pPr>
            <w:r w:rsidRPr="009466BB">
              <w:rPr>
                <w:rFonts w:ascii="Avenir Roman" w:hAnsi="Avenir Roman"/>
                <w:i/>
              </w:rPr>
              <w:t xml:space="preserve">ESP8266 Node MCU v0.9 connection time: </w:t>
            </w:r>
          </w:p>
        </w:tc>
        <w:tc>
          <w:tcPr>
            <w:tcW w:w="3060" w:type="dxa"/>
          </w:tcPr>
          <w:p w14:paraId="018C39A8" w14:textId="77777777" w:rsidR="00B803A3" w:rsidRPr="009466BB" w:rsidRDefault="00B803A3" w:rsidP="0063218A">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i/>
              </w:rPr>
            </w:pPr>
          </w:p>
        </w:tc>
      </w:tr>
      <w:tr w:rsidR="00B803A3" w:rsidRPr="009466BB" w14:paraId="33833A5D" w14:textId="77777777" w:rsidTr="0063218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258" w:type="dxa"/>
          </w:tcPr>
          <w:p w14:paraId="5A679860" w14:textId="77777777" w:rsidR="00B803A3" w:rsidRPr="009466BB" w:rsidRDefault="00B803A3" w:rsidP="0063218A">
            <w:pPr>
              <w:spacing w:line="276" w:lineRule="auto"/>
              <w:rPr>
                <w:rFonts w:ascii="Avenir Roman" w:hAnsi="Avenir Roman"/>
              </w:rPr>
            </w:pPr>
            <w:r w:rsidRPr="009466BB">
              <w:rPr>
                <w:rFonts w:ascii="Avenir Roman" w:hAnsi="Avenir Roman"/>
              </w:rPr>
              <w:t>Trials</w:t>
            </w:r>
          </w:p>
        </w:tc>
        <w:tc>
          <w:tcPr>
            <w:tcW w:w="2607" w:type="dxa"/>
          </w:tcPr>
          <w:p w14:paraId="534D746A"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Wi-Fi Network(s)</w:t>
            </w:r>
          </w:p>
        </w:tc>
        <w:tc>
          <w:tcPr>
            <w:tcW w:w="2340" w:type="dxa"/>
          </w:tcPr>
          <w:p w14:paraId="5D77E2AB"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Firebase cloud(s)</w:t>
            </w:r>
          </w:p>
        </w:tc>
        <w:tc>
          <w:tcPr>
            <w:tcW w:w="3060" w:type="dxa"/>
          </w:tcPr>
          <w:p w14:paraId="5B3FA3FE"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Sending sensors data to cloud(s)</w:t>
            </w:r>
          </w:p>
        </w:tc>
      </w:tr>
      <w:tr w:rsidR="00B803A3" w:rsidRPr="009466BB" w14:paraId="0766FC54" w14:textId="77777777" w:rsidTr="0063218A">
        <w:trPr>
          <w:trHeight w:val="220"/>
        </w:trPr>
        <w:tc>
          <w:tcPr>
            <w:cnfStyle w:val="001000000000" w:firstRow="0" w:lastRow="0" w:firstColumn="1" w:lastColumn="0" w:oddVBand="0" w:evenVBand="0" w:oddHBand="0" w:evenHBand="0" w:firstRowFirstColumn="0" w:firstRowLastColumn="0" w:lastRowFirstColumn="0" w:lastRowLastColumn="0"/>
            <w:tcW w:w="1258" w:type="dxa"/>
          </w:tcPr>
          <w:p w14:paraId="4C62DBA0" w14:textId="77777777" w:rsidR="00B803A3" w:rsidRPr="009466BB" w:rsidRDefault="00B803A3" w:rsidP="0063218A">
            <w:pPr>
              <w:spacing w:line="276" w:lineRule="auto"/>
              <w:rPr>
                <w:rFonts w:ascii="Avenir Roman" w:hAnsi="Avenir Roman"/>
              </w:rPr>
            </w:pPr>
            <w:r w:rsidRPr="009466BB">
              <w:rPr>
                <w:rFonts w:ascii="Avenir Roman" w:hAnsi="Avenir Roman"/>
              </w:rPr>
              <w:t>1</w:t>
            </w:r>
          </w:p>
        </w:tc>
        <w:tc>
          <w:tcPr>
            <w:tcW w:w="2607" w:type="dxa"/>
          </w:tcPr>
          <w:p w14:paraId="07905ACD"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00:05.41</w:t>
            </w:r>
          </w:p>
        </w:tc>
        <w:tc>
          <w:tcPr>
            <w:tcW w:w="2340" w:type="dxa"/>
          </w:tcPr>
          <w:p w14:paraId="47F81D80"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00:03.67</w:t>
            </w:r>
          </w:p>
        </w:tc>
        <w:tc>
          <w:tcPr>
            <w:tcW w:w="3060" w:type="dxa"/>
          </w:tcPr>
          <w:p w14:paraId="149085BA"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00:03.36</w:t>
            </w:r>
          </w:p>
        </w:tc>
      </w:tr>
      <w:tr w:rsidR="00B803A3" w:rsidRPr="009466BB" w14:paraId="74AA91CC" w14:textId="77777777" w:rsidTr="0063218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258" w:type="dxa"/>
          </w:tcPr>
          <w:p w14:paraId="14EAC822" w14:textId="77777777" w:rsidR="00B803A3" w:rsidRPr="009466BB" w:rsidRDefault="00B803A3" w:rsidP="0063218A">
            <w:pPr>
              <w:spacing w:line="276" w:lineRule="auto"/>
              <w:rPr>
                <w:rFonts w:ascii="Avenir Roman" w:hAnsi="Avenir Roman"/>
              </w:rPr>
            </w:pPr>
            <w:r w:rsidRPr="009466BB">
              <w:rPr>
                <w:rFonts w:ascii="Avenir Roman" w:hAnsi="Avenir Roman"/>
              </w:rPr>
              <w:t>2</w:t>
            </w:r>
          </w:p>
        </w:tc>
        <w:tc>
          <w:tcPr>
            <w:tcW w:w="2607" w:type="dxa"/>
          </w:tcPr>
          <w:p w14:paraId="0E0C7AE0"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00:04.58</w:t>
            </w:r>
          </w:p>
        </w:tc>
        <w:tc>
          <w:tcPr>
            <w:tcW w:w="2340" w:type="dxa"/>
          </w:tcPr>
          <w:p w14:paraId="0FD29189"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00:03.58</w:t>
            </w:r>
          </w:p>
        </w:tc>
        <w:tc>
          <w:tcPr>
            <w:tcW w:w="3060" w:type="dxa"/>
          </w:tcPr>
          <w:p w14:paraId="1C25E40D"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00:02.60</w:t>
            </w:r>
          </w:p>
        </w:tc>
      </w:tr>
      <w:tr w:rsidR="00B803A3" w:rsidRPr="009466BB" w14:paraId="2BB72E07" w14:textId="77777777" w:rsidTr="0063218A">
        <w:trPr>
          <w:trHeight w:val="220"/>
        </w:trPr>
        <w:tc>
          <w:tcPr>
            <w:cnfStyle w:val="001000000000" w:firstRow="0" w:lastRow="0" w:firstColumn="1" w:lastColumn="0" w:oddVBand="0" w:evenVBand="0" w:oddHBand="0" w:evenHBand="0" w:firstRowFirstColumn="0" w:firstRowLastColumn="0" w:lastRowFirstColumn="0" w:lastRowLastColumn="0"/>
            <w:tcW w:w="1258" w:type="dxa"/>
          </w:tcPr>
          <w:p w14:paraId="4EA83F76" w14:textId="77777777" w:rsidR="00B803A3" w:rsidRPr="009466BB" w:rsidRDefault="00B803A3" w:rsidP="0063218A">
            <w:pPr>
              <w:spacing w:line="276" w:lineRule="auto"/>
              <w:rPr>
                <w:rFonts w:ascii="Avenir Roman" w:hAnsi="Avenir Roman"/>
              </w:rPr>
            </w:pPr>
            <w:r w:rsidRPr="009466BB">
              <w:rPr>
                <w:rFonts w:ascii="Avenir Roman" w:hAnsi="Avenir Roman"/>
              </w:rPr>
              <w:t>3</w:t>
            </w:r>
          </w:p>
        </w:tc>
        <w:tc>
          <w:tcPr>
            <w:tcW w:w="2607" w:type="dxa"/>
          </w:tcPr>
          <w:p w14:paraId="2797718D"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00:06.02</w:t>
            </w:r>
          </w:p>
        </w:tc>
        <w:tc>
          <w:tcPr>
            <w:tcW w:w="2340" w:type="dxa"/>
          </w:tcPr>
          <w:p w14:paraId="77EC065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00:03.73</w:t>
            </w:r>
          </w:p>
        </w:tc>
        <w:tc>
          <w:tcPr>
            <w:tcW w:w="3060" w:type="dxa"/>
          </w:tcPr>
          <w:p w14:paraId="34BC027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00:02.30</w:t>
            </w:r>
          </w:p>
        </w:tc>
      </w:tr>
      <w:tr w:rsidR="00B803A3" w:rsidRPr="009466BB" w14:paraId="28C78065"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D6D8F1F" w14:textId="77777777" w:rsidR="00B803A3" w:rsidRPr="009466BB" w:rsidRDefault="00B803A3" w:rsidP="0063218A">
            <w:pPr>
              <w:spacing w:line="276" w:lineRule="auto"/>
              <w:rPr>
                <w:rFonts w:ascii="Avenir Roman" w:hAnsi="Avenir Roman"/>
              </w:rPr>
            </w:pPr>
            <w:r w:rsidRPr="009466BB">
              <w:rPr>
                <w:rFonts w:ascii="Avenir Roman" w:hAnsi="Avenir Roman"/>
              </w:rPr>
              <w:t>4</w:t>
            </w:r>
          </w:p>
        </w:tc>
        <w:tc>
          <w:tcPr>
            <w:tcW w:w="2607" w:type="dxa"/>
          </w:tcPr>
          <w:p w14:paraId="5F18642A"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00:03.99</w:t>
            </w:r>
          </w:p>
        </w:tc>
        <w:tc>
          <w:tcPr>
            <w:tcW w:w="2340" w:type="dxa"/>
          </w:tcPr>
          <w:p w14:paraId="45C7792C"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00:03.48</w:t>
            </w:r>
          </w:p>
        </w:tc>
        <w:tc>
          <w:tcPr>
            <w:tcW w:w="3060" w:type="dxa"/>
          </w:tcPr>
          <w:p w14:paraId="108065A1"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00:02.69</w:t>
            </w:r>
          </w:p>
        </w:tc>
      </w:tr>
      <w:tr w:rsidR="00B803A3" w:rsidRPr="009466BB" w14:paraId="7A3B8060"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0895714B" w14:textId="77777777" w:rsidR="00B803A3" w:rsidRPr="009466BB" w:rsidRDefault="00B803A3" w:rsidP="0063218A">
            <w:pPr>
              <w:spacing w:line="276" w:lineRule="auto"/>
              <w:rPr>
                <w:rFonts w:ascii="Avenir Roman" w:hAnsi="Avenir Roman"/>
              </w:rPr>
            </w:pPr>
            <w:r w:rsidRPr="009466BB">
              <w:rPr>
                <w:rFonts w:ascii="Avenir Roman" w:hAnsi="Avenir Roman"/>
              </w:rPr>
              <w:t>5</w:t>
            </w:r>
          </w:p>
        </w:tc>
        <w:tc>
          <w:tcPr>
            <w:tcW w:w="2607" w:type="dxa"/>
          </w:tcPr>
          <w:p w14:paraId="6828127A"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00:03.96</w:t>
            </w:r>
          </w:p>
        </w:tc>
        <w:tc>
          <w:tcPr>
            <w:tcW w:w="2340" w:type="dxa"/>
          </w:tcPr>
          <w:p w14:paraId="6459B00E"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00:03.44</w:t>
            </w:r>
          </w:p>
        </w:tc>
        <w:tc>
          <w:tcPr>
            <w:tcW w:w="3060" w:type="dxa"/>
          </w:tcPr>
          <w:p w14:paraId="5FC3EBD7"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00:03.00</w:t>
            </w:r>
          </w:p>
        </w:tc>
      </w:tr>
      <w:tr w:rsidR="00B803A3" w:rsidRPr="009466BB" w14:paraId="2620D384"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57B8EAF2" w14:textId="77777777" w:rsidR="00B803A3" w:rsidRPr="009466BB" w:rsidRDefault="00B803A3" w:rsidP="0063218A">
            <w:pPr>
              <w:spacing w:line="276" w:lineRule="auto"/>
              <w:rPr>
                <w:rFonts w:ascii="Avenir Roman" w:hAnsi="Avenir Roman"/>
              </w:rPr>
            </w:pPr>
            <w:r w:rsidRPr="009466BB">
              <w:rPr>
                <w:rFonts w:ascii="Avenir Roman" w:hAnsi="Avenir Roman"/>
              </w:rPr>
              <w:t>6</w:t>
            </w:r>
          </w:p>
        </w:tc>
        <w:tc>
          <w:tcPr>
            <w:tcW w:w="2607" w:type="dxa"/>
          </w:tcPr>
          <w:p w14:paraId="6C1A1A5B"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00:04.20</w:t>
            </w:r>
          </w:p>
        </w:tc>
        <w:tc>
          <w:tcPr>
            <w:tcW w:w="2340" w:type="dxa"/>
          </w:tcPr>
          <w:p w14:paraId="40720A19"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00:03.64</w:t>
            </w:r>
          </w:p>
        </w:tc>
        <w:tc>
          <w:tcPr>
            <w:tcW w:w="3060" w:type="dxa"/>
          </w:tcPr>
          <w:p w14:paraId="71FA306E"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00:03.34</w:t>
            </w:r>
          </w:p>
        </w:tc>
      </w:tr>
      <w:tr w:rsidR="00B803A3" w:rsidRPr="009466BB" w14:paraId="07A72269"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545F23A0" w14:textId="77777777" w:rsidR="00B803A3" w:rsidRPr="009466BB" w:rsidRDefault="00B803A3" w:rsidP="0063218A">
            <w:pPr>
              <w:spacing w:line="276" w:lineRule="auto"/>
              <w:rPr>
                <w:rFonts w:ascii="Avenir Roman" w:hAnsi="Avenir Roman"/>
              </w:rPr>
            </w:pPr>
            <w:r w:rsidRPr="009466BB">
              <w:rPr>
                <w:rFonts w:ascii="Avenir Roman" w:hAnsi="Avenir Roman"/>
              </w:rPr>
              <w:t>7</w:t>
            </w:r>
          </w:p>
        </w:tc>
        <w:tc>
          <w:tcPr>
            <w:tcW w:w="2607" w:type="dxa"/>
          </w:tcPr>
          <w:p w14:paraId="60E6A590"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00:03.58</w:t>
            </w:r>
          </w:p>
        </w:tc>
        <w:tc>
          <w:tcPr>
            <w:tcW w:w="2340" w:type="dxa"/>
          </w:tcPr>
          <w:p w14:paraId="0B6A697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00:03.63</w:t>
            </w:r>
          </w:p>
        </w:tc>
        <w:tc>
          <w:tcPr>
            <w:tcW w:w="3060" w:type="dxa"/>
          </w:tcPr>
          <w:p w14:paraId="0C5DDAF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00:03.09</w:t>
            </w:r>
          </w:p>
        </w:tc>
      </w:tr>
      <w:tr w:rsidR="00B803A3" w:rsidRPr="009466BB" w14:paraId="65FA3BFE"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31DFCB58" w14:textId="77777777" w:rsidR="00B803A3" w:rsidRPr="009466BB" w:rsidRDefault="00B803A3" w:rsidP="0063218A">
            <w:pPr>
              <w:spacing w:line="276" w:lineRule="auto"/>
              <w:rPr>
                <w:rFonts w:ascii="Avenir Roman" w:hAnsi="Avenir Roman"/>
              </w:rPr>
            </w:pPr>
            <w:r w:rsidRPr="009466BB">
              <w:rPr>
                <w:rFonts w:ascii="Avenir Roman" w:hAnsi="Avenir Roman"/>
              </w:rPr>
              <w:t>8</w:t>
            </w:r>
          </w:p>
        </w:tc>
        <w:tc>
          <w:tcPr>
            <w:tcW w:w="2607" w:type="dxa"/>
          </w:tcPr>
          <w:p w14:paraId="7188C775"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00:05.22</w:t>
            </w:r>
          </w:p>
        </w:tc>
        <w:tc>
          <w:tcPr>
            <w:tcW w:w="2340" w:type="dxa"/>
          </w:tcPr>
          <w:p w14:paraId="2758C133"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00:03.55</w:t>
            </w:r>
          </w:p>
        </w:tc>
        <w:tc>
          <w:tcPr>
            <w:tcW w:w="3060" w:type="dxa"/>
          </w:tcPr>
          <w:p w14:paraId="12F8985F"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00:02.72</w:t>
            </w:r>
          </w:p>
        </w:tc>
      </w:tr>
      <w:tr w:rsidR="00B803A3" w:rsidRPr="009466BB" w14:paraId="68EE8E3F"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4BDC640D" w14:textId="77777777" w:rsidR="00B803A3" w:rsidRPr="009466BB" w:rsidRDefault="00B803A3" w:rsidP="0063218A">
            <w:pPr>
              <w:spacing w:line="276" w:lineRule="auto"/>
              <w:rPr>
                <w:rFonts w:ascii="Avenir Roman" w:hAnsi="Avenir Roman"/>
              </w:rPr>
            </w:pPr>
            <w:r w:rsidRPr="009466BB">
              <w:rPr>
                <w:rFonts w:ascii="Avenir Roman" w:hAnsi="Avenir Roman"/>
              </w:rPr>
              <w:t>9</w:t>
            </w:r>
          </w:p>
        </w:tc>
        <w:tc>
          <w:tcPr>
            <w:tcW w:w="2607" w:type="dxa"/>
          </w:tcPr>
          <w:p w14:paraId="60F72C53"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00:03.86</w:t>
            </w:r>
          </w:p>
        </w:tc>
        <w:tc>
          <w:tcPr>
            <w:tcW w:w="2340" w:type="dxa"/>
          </w:tcPr>
          <w:p w14:paraId="056C51A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00:03.43</w:t>
            </w:r>
          </w:p>
        </w:tc>
        <w:tc>
          <w:tcPr>
            <w:tcW w:w="3060" w:type="dxa"/>
          </w:tcPr>
          <w:p w14:paraId="27865EC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00:03.06</w:t>
            </w:r>
          </w:p>
        </w:tc>
      </w:tr>
      <w:tr w:rsidR="00B803A3" w:rsidRPr="009466BB" w14:paraId="1FF8AD40"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2D3E932" w14:textId="77777777" w:rsidR="00B803A3" w:rsidRPr="009466BB" w:rsidRDefault="00B803A3" w:rsidP="0063218A">
            <w:pPr>
              <w:spacing w:line="276" w:lineRule="auto"/>
              <w:rPr>
                <w:rFonts w:ascii="Avenir Roman" w:hAnsi="Avenir Roman"/>
              </w:rPr>
            </w:pPr>
            <w:r w:rsidRPr="009466BB">
              <w:rPr>
                <w:rFonts w:ascii="Avenir Roman" w:hAnsi="Avenir Roman"/>
              </w:rPr>
              <w:t>10</w:t>
            </w:r>
          </w:p>
        </w:tc>
        <w:tc>
          <w:tcPr>
            <w:tcW w:w="2607" w:type="dxa"/>
          </w:tcPr>
          <w:p w14:paraId="36A5E2A1"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00:04.52</w:t>
            </w:r>
          </w:p>
        </w:tc>
        <w:tc>
          <w:tcPr>
            <w:tcW w:w="2340" w:type="dxa"/>
          </w:tcPr>
          <w:p w14:paraId="14F40E90"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00:03.70</w:t>
            </w:r>
          </w:p>
        </w:tc>
        <w:tc>
          <w:tcPr>
            <w:tcW w:w="3060" w:type="dxa"/>
          </w:tcPr>
          <w:p w14:paraId="71DF5625"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00:03.46</w:t>
            </w:r>
          </w:p>
        </w:tc>
      </w:tr>
      <w:tr w:rsidR="00B803A3" w:rsidRPr="009466BB" w14:paraId="7AEEF00E"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21B21A1" w14:textId="77777777" w:rsidR="00B803A3" w:rsidRPr="009466BB" w:rsidRDefault="00B803A3" w:rsidP="0063218A">
            <w:pPr>
              <w:spacing w:line="276" w:lineRule="auto"/>
              <w:rPr>
                <w:rFonts w:ascii="Avenir Roman" w:hAnsi="Avenir Roman"/>
              </w:rPr>
            </w:pPr>
            <w:r w:rsidRPr="009466BB">
              <w:rPr>
                <w:rFonts w:ascii="Avenir Roman" w:hAnsi="Avenir Roman"/>
              </w:rPr>
              <w:t>Average</w:t>
            </w:r>
          </w:p>
        </w:tc>
        <w:tc>
          <w:tcPr>
            <w:tcW w:w="2607" w:type="dxa"/>
          </w:tcPr>
          <w:p w14:paraId="05E5EBDE"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00:04.5</w:t>
            </w:r>
          </w:p>
          <w:p w14:paraId="609656F9"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c>
          <w:tcPr>
            <w:tcW w:w="2340" w:type="dxa"/>
          </w:tcPr>
          <w:p w14:paraId="0293788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00:03.6</w:t>
            </w:r>
          </w:p>
          <w:p w14:paraId="6E84C137"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c>
          <w:tcPr>
            <w:tcW w:w="3060" w:type="dxa"/>
          </w:tcPr>
          <w:p w14:paraId="75F54ED2"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00:03.0</w:t>
            </w:r>
          </w:p>
          <w:p w14:paraId="5EDDB829" w14:textId="77777777" w:rsidR="00B803A3" w:rsidRPr="009466BB" w:rsidRDefault="00B803A3" w:rsidP="0063218A">
            <w:pPr>
              <w:keepNext/>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r>
    </w:tbl>
    <w:p w14:paraId="1C03BE9A" w14:textId="554A75E4" w:rsidR="00963CBF" w:rsidRPr="009466BB" w:rsidRDefault="00963CBF" w:rsidP="0039366C">
      <w:pPr>
        <w:spacing w:after="0"/>
        <w:ind w:firstLine="709"/>
        <w:rPr>
          <w:rFonts w:ascii="Avenir Roman" w:hAnsi="Avenir Roman"/>
        </w:rPr>
      </w:pPr>
      <w:r w:rsidRPr="009466BB">
        <w:rPr>
          <w:rFonts w:ascii="Avenir Roman" w:eastAsia="Times New Roman" w:hAnsi="Avenir Roman" w:cs="Times New Roman"/>
          <w:color w:val="000000"/>
        </w:rPr>
        <w:t>The Android application is used by the patient to view the data received from the firebase</w:t>
      </w:r>
      <w:r w:rsidRPr="009466BB">
        <w:rPr>
          <w:rFonts w:ascii="Avenir Roman" w:hAnsi="Avenir Roman"/>
        </w:rPr>
        <w:t xml:space="preserve"> cloud after being transmitted by the ESP8266 to the cloud. Therefore, a timer has been used to figure out the time needed for the data to be delivered to the application from the firebase database. The timer starts immediately after the sensor data is set in the </w:t>
      </w:r>
      <w:proofErr w:type="gramStart"/>
      <w:r w:rsidRPr="009466BB">
        <w:rPr>
          <w:rFonts w:ascii="Avenir Roman" w:hAnsi="Avenir Roman"/>
        </w:rPr>
        <w:t>database,</w:t>
      </w:r>
      <w:proofErr w:type="gramEnd"/>
      <w:r w:rsidRPr="009466BB">
        <w:rPr>
          <w:rFonts w:ascii="Avenir Roman" w:hAnsi="Avenir Roman"/>
        </w:rPr>
        <w:t xml:space="preserve"> the</w:t>
      </w:r>
      <w:r w:rsidR="009A0B6D" w:rsidRPr="009466BB">
        <w:rPr>
          <w:rFonts w:ascii="Avenir Roman" w:hAnsi="Avenir Roman"/>
        </w:rPr>
        <w:t xml:space="preserve"> results are showed in table 14</w:t>
      </w:r>
      <w:r w:rsidRPr="009466BB">
        <w:rPr>
          <w:rFonts w:ascii="Avenir Roman" w:hAnsi="Avenir Roman"/>
        </w:rPr>
        <w:t xml:space="preserve"> on Average the time required to retrieve data by the mobile</w:t>
      </w:r>
      <w:r w:rsidR="008810BD" w:rsidRPr="009466BB">
        <w:rPr>
          <w:rFonts w:ascii="Avenir Roman" w:hAnsi="Avenir Roman"/>
        </w:rPr>
        <w:t xml:space="preserve"> app is 00:00.97 seconds. Figure </w:t>
      </w:r>
      <w:r w:rsidR="009A0B6D" w:rsidRPr="009466BB">
        <w:rPr>
          <w:rFonts w:ascii="Avenir Roman" w:hAnsi="Avenir Roman"/>
        </w:rPr>
        <w:t>39</w:t>
      </w:r>
      <w:r w:rsidRPr="009466BB">
        <w:rPr>
          <w:rFonts w:ascii="Avenir Roman" w:hAnsi="Avenir Roman"/>
        </w:rPr>
        <w:t xml:space="preserve"> shows that this connection has the lowest time among all other connections.</w:t>
      </w:r>
    </w:p>
    <w:p w14:paraId="5BEEC487" w14:textId="3EAC15D5" w:rsidR="00B803A3" w:rsidRPr="009466BB" w:rsidRDefault="00B803A3" w:rsidP="0039366C">
      <w:pPr>
        <w:spacing w:after="0"/>
        <w:ind w:firstLine="709"/>
        <w:rPr>
          <w:rFonts w:ascii="Avenir Roman" w:hAnsi="Avenir Roman"/>
          <w:sz w:val="24"/>
          <w:szCs w:val="24"/>
        </w:rPr>
      </w:pPr>
    </w:p>
    <w:p w14:paraId="6BCFFC59" w14:textId="102A08B4" w:rsidR="0063218A" w:rsidRPr="009466BB" w:rsidRDefault="0063218A" w:rsidP="0063218A">
      <w:pPr>
        <w:pStyle w:val="Caption"/>
        <w:framePr w:hSpace="180" w:wrap="around" w:vAnchor="page" w:hAnchor="page" w:x="1452" w:y="12601"/>
        <w:rPr>
          <w:rFonts w:ascii="Avenir Roman" w:hAnsi="Avenir Roman"/>
        </w:rPr>
      </w:pPr>
      <w:bookmarkStart w:id="142" w:name="_Toc515984002"/>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13</w:t>
      </w:r>
      <w:r w:rsidR="00F7631C" w:rsidRPr="009466BB">
        <w:rPr>
          <w:rFonts w:ascii="Avenir Roman" w:hAnsi="Avenir Roman"/>
          <w:noProof/>
        </w:rPr>
        <w:fldChar w:fldCharType="end"/>
      </w:r>
      <w:r w:rsidRPr="009466BB">
        <w:rPr>
          <w:rFonts w:ascii="Avenir Roman" w:hAnsi="Avenir Roman"/>
        </w:rPr>
        <w:t>. ESP8266 Node MCU v0.9 connection time Analysis</w:t>
      </w:r>
      <w:bookmarkEnd w:id="142"/>
    </w:p>
    <w:p w14:paraId="6ACE531C" w14:textId="4337F6DC" w:rsidR="00B803A3" w:rsidRPr="009466BB" w:rsidRDefault="00B803A3" w:rsidP="0039366C">
      <w:pPr>
        <w:spacing w:after="0"/>
        <w:ind w:firstLine="709"/>
        <w:rPr>
          <w:rFonts w:ascii="Avenir Roman" w:hAnsi="Avenir Roman"/>
          <w:sz w:val="24"/>
          <w:szCs w:val="24"/>
        </w:rPr>
      </w:pPr>
    </w:p>
    <w:p w14:paraId="55062D36" w14:textId="6632DB83" w:rsidR="00B803A3" w:rsidRPr="009466BB" w:rsidRDefault="00B803A3" w:rsidP="0039366C">
      <w:pPr>
        <w:spacing w:after="0"/>
        <w:ind w:firstLine="709"/>
        <w:rPr>
          <w:rFonts w:ascii="Avenir Roman" w:hAnsi="Avenir Roman"/>
          <w:sz w:val="24"/>
          <w:szCs w:val="24"/>
        </w:rPr>
      </w:pPr>
    </w:p>
    <w:p w14:paraId="38CF8B66" w14:textId="2234EAE0" w:rsidR="00963CBF" w:rsidRPr="009466BB" w:rsidRDefault="00963CBF" w:rsidP="0039366C">
      <w:pPr>
        <w:pStyle w:val="Caption"/>
        <w:keepNext/>
        <w:spacing w:line="276" w:lineRule="auto"/>
        <w:ind w:left="720" w:firstLine="720"/>
        <w:rPr>
          <w:rFonts w:ascii="Avenir Roman" w:hAnsi="Avenir Roman"/>
        </w:rPr>
      </w:pPr>
      <w:bookmarkStart w:id="143" w:name="_Toc356968385"/>
      <w:bookmarkStart w:id="144" w:name="_Toc356994488"/>
      <w:bookmarkStart w:id="145" w:name="_Toc483155189"/>
    </w:p>
    <w:tbl>
      <w:tblPr>
        <w:tblStyle w:val="GridTable4-Accent1"/>
        <w:tblW w:w="0" w:type="auto"/>
        <w:tblLayout w:type="fixed"/>
        <w:tblLook w:val="04A0" w:firstRow="1" w:lastRow="0" w:firstColumn="1" w:lastColumn="0" w:noHBand="0" w:noVBand="1"/>
      </w:tblPr>
      <w:tblGrid>
        <w:gridCol w:w="1435"/>
        <w:gridCol w:w="810"/>
        <w:gridCol w:w="720"/>
        <w:gridCol w:w="810"/>
        <w:gridCol w:w="810"/>
        <w:gridCol w:w="720"/>
        <w:gridCol w:w="720"/>
        <w:gridCol w:w="793"/>
        <w:gridCol w:w="844"/>
        <w:gridCol w:w="844"/>
        <w:gridCol w:w="669"/>
      </w:tblGrid>
      <w:tr w:rsidR="00963CBF" w:rsidRPr="009466BB" w14:paraId="1CD49324" w14:textId="77777777" w:rsidTr="00673A35">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6" w:type="dxa"/>
            <w:gridSpan w:val="10"/>
          </w:tcPr>
          <w:p w14:paraId="0D23995B" w14:textId="77777777" w:rsidR="00963CBF" w:rsidRPr="009466BB" w:rsidRDefault="00963CBF" w:rsidP="0039366C">
            <w:pPr>
              <w:pStyle w:val="Heading2"/>
              <w:spacing w:before="360" w:after="240" w:line="276" w:lineRule="auto"/>
              <w:outlineLvl w:val="1"/>
              <w:rPr>
                <w:rFonts w:ascii="Avenir Roman" w:hAnsi="Avenir Roman" w:cstheme="minorHAnsi"/>
                <w:b/>
                <w:bCs/>
                <w:i/>
                <w:iCs/>
                <w:sz w:val="22"/>
                <w:szCs w:val="22"/>
              </w:rPr>
            </w:pPr>
            <w:bookmarkStart w:id="146" w:name="_Toc515107277"/>
            <w:bookmarkStart w:id="147" w:name="_Toc515110833"/>
            <w:bookmarkStart w:id="148" w:name="_Toc515983959"/>
            <w:bookmarkStart w:id="149" w:name="_Toc516596890"/>
            <w:r w:rsidRPr="009466BB">
              <w:rPr>
                <w:rFonts w:ascii="Avenir Roman" w:hAnsi="Avenir Roman" w:cstheme="minorHAnsi"/>
                <w:b/>
                <w:bCs/>
                <w:i/>
                <w:iCs/>
                <w:color w:val="FFFFFF" w:themeColor="background1"/>
                <w:sz w:val="22"/>
                <w:szCs w:val="22"/>
              </w:rPr>
              <w:t>Application connection time to</w:t>
            </w:r>
            <w:bookmarkEnd w:id="146"/>
            <w:bookmarkEnd w:id="147"/>
            <w:bookmarkEnd w:id="148"/>
            <w:bookmarkEnd w:id="149"/>
            <w:r w:rsidRPr="009466BB">
              <w:rPr>
                <w:rFonts w:ascii="Avenir Roman" w:hAnsi="Avenir Roman" w:cstheme="minorHAnsi"/>
                <w:b/>
                <w:bCs/>
                <w:i/>
                <w:iCs/>
                <w:color w:val="FFFFFF" w:themeColor="background1"/>
                <w:sz w:val="22"/>
                <w:szCs w:val="22"/>
              </w:rPr>
              <w:t xml:space="preserve"> </w:t>
            </w:r>
          </w:p>
        </w:tc>
        <w:tc>
          <w:tcPr>
            <w:tcW w:w="669" w:type="dxa"/>
          </w:tcPr>
          <w:p w14:paraId="29BEEE9C" w14:textId="77777777" w:rsidR="00963CBF" w:rsidRPr="009466BB" w:rsidRDefault="00963CBF" w:rsidP="0039366C">
            <w:pPr>
              <w:pStyle w:val="Heading2"/>
              <w:spacing w:before="360" w:after="240" w:line="276" w:lineRule="auto"/>
              <w:outlineLvl w:val="1"/>
              <w:cnfStyle w:val="100000000000" w:firstRow="1" w:lastRow="0" w:firstColumn="0" w:lastColumn="0" w:oddVBand="0" w:evenVBand="0" w:oddHBand="0" w:evenHBand="0" w:firstRowFirstColumn="0" w:firstRowLastColumn="0" w:lastRowFirstColumn="0" w:lastRowLastColumn="0"/>
              <w:rPr>
                <w:rFonts w:ascii="Avenir Roman" w:hAnsi="Avenir Roman"/>
                <w:color w:val="auto"/>
                <w:sz w:val="22"/>
                <w:szCs w:val="22"/>
              </w:rPr>
            </w:pPr>
          </w:p>
        </w:tc>
      </w:tr>
      <w:tr w:rsidR="00963CBF" w:rsidRPr="009466BB" w14:paraId="5E4E7AAB"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21D95F6" w14:textId="77777777" w:rsidR="00963CBF" w:rsidRPr="009466BB" w:rsidRDefault="00963CBF" w:rsidP="0039366C">
            <w:pPr>
              <w:pStyle w:val="Heading2"/>
              <w:spacing w:before="360" w:after="240" w:line="276" w:lineRule="auto"/>
              <w:outlineLvl w:val="1"/>
              <w:rPr>
                <w:rFonts w:ascii="Avenir Roman" w:hAnsi="Avenir Roman" w:cstheme="minorHAnsi"/>
                <w:b/>
                <w:bCs/>
                <w:color w:val="000000" w:themeColor="text1"/>
                <w:sz w:val="22"/>
                <w:szCs w:val="22"/>
              </w:rPr>
            </w:pPr>
            <w:bookmarkStart w:id="150" w:name="_Toc515107278"/>
            <w:bookmarkStart w:id="151" w:name="_Toc515110834"/>
            <w:bookmarkStart w:id="152" w:name="_Toc515983960"/>
            <w:bookmarkStart w:id="153" w:name="_Toc516596891"/>
            <w:r w:rsidRPr="009466BB">
              <w:rPr>
                <w:rFonts w:ascii="Avenir Roman" w:hAnsi="Avenir Roman" w:cstheme="minorHAnsi"/>
                <w:b/>
                <w:bCs/>
                <w:color w:val="000000" w:themeColor="text1"/>
                <w:sz w:val="22"/>
                <w:szCs w:val="22"/>
              </w:rPr>
              <w:t>Trials</w:t>
            </w:r>
            <w:bookmarkEnd w:id="150"/>
            <w:bookmarkEnd w:id="151"/>
            <w:bookmarkEnd w:id="152"/>
            <w:bookmarkEnd w:id="153"/>
          </w:p>
        </w:tc>
        <w:tc>
          <w:tcPr>
            <w:tcW w:w="810" w:type="dxa"/>
          </w:tcPr>
          <w:p w14:paraId="640EB596"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54" w:name="_Toc515107279"/>
            <w:bookmarkStart w:id="155" w:name="_Toc515110835"/>
            <w:bookmarkStart w:id="156" w:name="_Toc515983961"/>
            <w:bookmarkStart w:id="157" w:name="_Toc516596892"/>
            <w:r w:rsidRPr="009466BB">
              <w:rPr>
                <w:rFonts w:ascii="Avenir Roman" w:hAnsi="Avenir Roman" w:cstheme="minorHAnsi"/>
                <w:b w:val="0"/>
                <w:bCs w:val="0"/>
                <w:color w:val="000000" w:themeColor="text1"/>
                <w:sz w:val="22"/>
                <w:szCs w:val="22"/>
              </w:rPr>
              <w:t>1</w:t>
            </w:r>
            <w:bookmarkEnd w:id="154"/>
            <w:bookmarkEnd w:id="155"/>
            <w:bookmarkEnd w:id="156"/>
            <w:bookmarkEnd w:id="157"/>
          </w:p>
        </w:tc>
        <w:tc>
          <w:tcPr>
            <w:tcW w:w="720" w:type="dxa"/>
          </w:tcPr>
          <w:p w14:paraId="235936AD"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58" w:name="_Toc515107280"/>
            <w:bookmarkStart w:id="159" w:name="_Toc515110836"/>
            <w:bookmarkStart w:id="160" w:name="_Toc515983962"/>
            <w:bookmarkStart w:id="161" w:name="_Toc516596893"/>
            <w:r w:rsidRPr="009466BB">
              <w:rPr>
                <w:rFonts w:ascii="Avenir Roman" w:hAnsi="Avenir Roman" w:cstheme="minorHAnsi"/>
                <w:b w:val="0"/>
                <w:bCs w:val="0"/>
                <w:color w:val="000000" w:themeColor="text1"/>
                <w:sz w:val="22"/>
                <w:szCs w:val="22"/>
              </w:rPr>
              <w:t>2</w:t>
            </w:r>
            <w:bookmarkEnd w:id="158"/>
            <w:bookmarkEnd w:id="159"/>
            <w:bookmarkEnd w:id="160"/>
            <w:bookmarkEnd w:id="161"/>
          </w:p>
        </w:tc>
        <w:tc>
          <w:tcPr>
            <w:tcW w:w="810" w:type="dxa"/>
          </w:tcPr>
          <w:p w14:paraId="30935601"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62" w:name="_Toc515107281"/>
            <w:bookmarkStart w:id="163" w:name="_Toc515110837"/>
            <w:bookmarkStart w:id="164" w:name="_Toc515983963"/>
            <w:bookmarkStart w:id="165" w:name="_Toc516596894"/>
            <w:r w:rsidRPr="009466BB">
              <w:rPr>
                <w:rFonts w:ascii="Avenir Roman" w:hAnsi="Avenir Roman" w:cstheme="minorHAnsi"/>
                <w:b w:val="0"/>
                <w:bCs w:val="0"/>
                <w:color w:val="000000" w:themeColor="text1"/>
                <w:sz w:val="22"/>
                <w:szCs w:val="22"/>
              </w:rPr>
              <w:t>3</w:t>
            </w:r>
            <w:bookmarkEnd w:id="162"/>
            <w:bookmarkEnd w:id="163"/>
            <w:bookmarkEnd w:id="164"/>
            <w:bookmarkEnd w:id="165"/>
          </w:p>
        </w:tc>
        <w:tc>
          <w:tcPr>
            <w:tcW w:w="810" w:type="dxa"/>
          </w:tcPr>
          <w:p w14:paraId="1F571EF6"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66" w:name="_Toc515107282"/>
            <w:bookmarkStart w:id="167" w:name="_Toc515110838"/>
            <w:bookmarkStart w:id="168" w:name="_Toc515983964"/>
            <w:bookmarkStart w:id="169" w:name="_Toc516596895"/>
            <w:r w:rsidRPr="009466BB">
              <w:rPr>
                <w:rFonts w:ascii="Avenir Roman" w:hAnsi="Avenir Roman" w:cstheme="minorHAnsi"/>
                <w:b w:val="0"/>
                <w:bCs w:val="0"/>
                <w:color w:val="000000" w:themeColor="text1"/>
                <w:sz w:val="22"/>
                <w:szCs w:val="22"/>
              </w:rPr>
              <w:t>4</w:t>
            </w:r>
            <w:bookmarkEnd w:id="166"/>
            <w:bookmarkEnd w:id="167"/>
            <w:bookmarkEnd w:id="168"/>
            <w:bookmarkEnd w:id="169"/>
          </w:p>
        </w:tc>
        <w:tc>
          <w:tcPr>
            <w:tcW w:w="720" w:type="dxa"/>
          </w:tcPr>
          <w:p w14:paraId="6C4B787D"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70" w:name="_Toc515107283"/>
            <w:bookmarkStart w:id="171" w:name="_Toc515110839"/>
            <w:bookmarkStart w:id="172" w:name="_Toc515983965"/>
            <w:bookmarkStart w:id="173" w:name="_Toc516596896"/>
            <w:r w:rsidRPr="009466BB">
              <w:rPr>
                <w:rFonts w:ascii="Avenir Roman" w:hAnsi="Avenir Roman" w:cstheme="minorHAnsi"/>
                <w:b w:val="0"/>
                <w:bCs w:val="0"/>
                <w:color w:val="000000" w:themeColor="text1"/>
                <w:sz w:val="22"/>
                <w:szCs w:val="22"/>
              </w:rPr>
              <w:t>5</w:t>
            </w:r>
            <w:bookmarkEnd w:id="170"/>
            <w:bookmarkEnd w:id="171"/>
            <w:bookmarkEnd w:id="172"/>
            <w:bookmarkEnd w:id="173"/>
          </w:p>
        </w:tc>
        <w:tc>
          <w:tcPr>
            <w:tcW w:w="720" w:type="dxa"/>
          </w:tcPr>
          <w:p w14:paraId="265A4B4C"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74" w:name="_Toc515107284"/>
            <w:bookmarkStart w:id="175" w:name="_Toc515110840"/>
            <w:bookmarkStart w:id="176" w:name="_Toc515983966"/>
            <w:bookmarkStart w:id="177" w:name="_Toc516596897"/>
            <w:r w:rsidRPr="009466BB">
              <w:rPr>
                <w:rFonts w:ascii="Avenir Roman" w:hAnsi="Avenir Roman" w:cstheme="minorHAnsi"/>
                <w:b w:val="0"/>
                <w:bCs w:val="0"/>
                <w:color w:val="000000" w:themeColor="text1"/>
                <w:sz w:val="22"/>
                <w:szCs w:val="22"/>
              </w:rPr>
              <w:t>6</w:t>
            </w:r>
            <w:bookmarkEnd w:id="174"/>
            <w:bookmarkEnd w:id="175"/>
            <w:bookmarkEnd w:id="176"/>
            <w:bookmarkEnd w:id="177"/>
          </w:p>
        </w:tc>
        <w:tc>
          <w:tcPr>
            <w:tcW w:w="793" w:type="dxa"/>
          </w:tcPr>
          <w:p w14:paraId="71076E0F"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78" w:name="_Toc515107285"/>
            <w:bookmarkStart w:id="179" w:name="_Toc515110841"/>
            <w:bookmarkStart w:id="180" w:name="_Toc515983967"/>
            <w:bookmarkStart w:id="181" w:name="_Toc516596898"/>
            <w:r w:rsidRPr="009466BB">
              <w:rPr>
                <w:rFonts w:ascii="Avenir Roman" w:hAnsi="Avenir Roman" w:cstheme="minorHAnsi"/>
                <w:b w:val="0"/>
                <w:bCs w:val="0"/>
                <w:color w:val="000000" w:themeColor="text1"/>
                <w:sz w:val="22"/>
                <w:szCs w:val="22"/>
              </w:rPr>
              <w:t>7</w:t>
            </w:r>
            <w:bookmarkEnd w:id="178"/>
            <w:bookmarkEnd w:id="179"/>
            <w:bookmarkEnd w:id="180"/>
            <w:bookmarkEnd w:id="181"/>
          </w:p>
        </w:tc>
        <w:tc>
          <w:tcPr>
            <w:tcW w:w="844" w:type="dxa"/>
          </w:tcPr>
          <w:p w14:paraId="45163248"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82" w:name="_Toc515107286"/>
            <w:bookmarkStart w:id="183" w:name="_Toc515110842"/>
            <w:bookmarkStart w:id="184" w:name="_Toc515983968"/>
            <w:bookmarkStart w:id="185" w:name="_Toc516596899"/>
            <w:r w:rsidRPr="009466BB">
              <w:rPr>
                <w:rFonts w:ascii="Avenir Roman" w:hAnsi="Avenir Roman" w:cstheme="minorHAnsi"/>
                <w:b w:val="0"/>
                <w:bCs w:val="0"/>
                <w:color w:val="000000" w:themeColor="text1"/>
                <w:sz w:val="22"/>
                <w:szCs w:val="22"/>
              </w:rPr>
              <w:t>8</w:t>
            </w:r>
            <w:bookmarkEnd w:id="182"/>
            <w:bookmarkEnd w:id="183"/>
            <w:bookmarkEnd w:id="184"/>
            <w:bookmarkEnd w:id="185"/>
          </w:p>
        </w:tc>
        <w:tc>
          <w:tcPr>
            <w:tcW w:w="844" w:type="dxa"/>
          </w:tcPr>
          <w:p w14:paraId="7F93BF4E"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86" w:name="_Toc515107287"/>
            <w:bookmarkStart w:id="187" w:name="_Toc515110843"/>
            <w:bookmarkStart w:id="188" w:name="_Toc515983969"/>
            <w:bookmarkStart w:id="189" w:name="_Toc516596900"/>
            <w:r w:rsidRPr="009466BB">
              <w:rPr>
                <w:rFonts w:ascii="Avenir Roman" w:hAnsi="Avenir Roman" w:cstheme="minorHAnsi"/>
                <w:b w:val="0"/>
                <w:bCs w:val="0"/>
                <w:color w:val="000000" w:themeColor="text1"/>
                <w:sz w:val="22"/>
                <w:szCs w:val="22"/>
              </w:rPr>
              <w:t>9</w:t>
            </w:r>
            <w:bookmarkEnd w:id="186"/>
            <w:bookmarkEnd w:id="187"/>
            <w:bookmarkEnd w:id="188"/>
            <w:bookmarkEnd w:id="189"/>
          </w:p>
        </w:tc>
        <w:tc>
          <w:tcPr>
            <w:tcW w:w="669" w:type="dxa"/>
          </w:tcPr>
          <w:p w14:paraId="621F1AA8"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90" w:name="_Toc515107288"/>
            <w:bookmarkStart w:id="191" w:name="_Toc515110844"/>
            <w:bookmarkStart w:id="192" w:name="_Toc515983970"/>
            <w:bookmarkStart w:id="193" w:name="_Toc516596901"/>
            <w:r w:rsidRPr="009466BB">
              <w:rPr>
                <w:rFonts w:ascii="Avenir Roman" w:hAnsi="Avenir Roman" w:cstheme="minorHAnsi"/>
                <w:b w:val="0"/>
                <w:bCs w:val="0"/>
                <w:color w:val="000000" w:themeColor="text1"/>
                <w:sz w:val="22"/>
                <w:szCs w:val="22"/>
              </w:rPr>
              <w:t>10</w:t>
            </w:r>
            <w:bookmarkEnd w:id="190"/>
            <w:bookmarkEnd w:id="191"/>
            <w:bookmarkEnd w:id="192"/>
            <w:bookmarkEnd w:id="193"/>
          </w:p>
        </w:tc>
      </w:tr>
      <w:tr w:rsidR="00963CBF" w:rsidRPr="009466BB" w14:paraId="669212E7" w14:textId="77777777" w:rsidTr="00673A35">
        <w:tc>
          <w:tcPr>
            <w:cnfStyle w:val="001000000000" w:firstRow="0" w:lastRow="0" w:firstColumn="1" w:lastColumn="0" w:oddVBand="0" w:evenVBand="0" w:oddHBand="0" w:evenHBand="0" w:firstRowFirstColumn="0" w:firstRowLastColumn="0" w:lastRowFirstColumn="0" w:lastRowLastColumn="0"/>
            <w:tcW w:w="1435" w:type="dxa"/>
          </w:tcPr>
          <w:p w14:paraId="03C4D195" w14:textId="77777777" w:rsidR="00963CBF" w:rsidRPr="009466BB" w:rsidRDefault="00963CBF" w:rsidP="0039366C">
            <w:pPr>
              <w:pStyle w:val="Heading2"/>
              <w:spacing w:before="360" w:after="240" w:line="276" w:lineRule="auto"/>
              <w:outlineLvl w:val="1"/>
              <w:rPr>
                <w:rFonts w:ascii="Avenir Roman" w:hAnsi="Avenir Roman"/>
                <w:b/>
                <w:bCs/>
                <w:color w:val="000000" w:themeColor="text1"/>
                <w:sz w:val="22"/>
                <w:szCs w:val="22"/>
              </w:rPr>
            </w:pPr>
            <w:bookmarkStart w:id="194" w:name="_Toc515107289"/>
            <w:bookmarkStart w:id="195" w:name="_Toc515110845"/>
            <w:bookmarkStart w:id="196" w:name="_Toc515983971"/>
            <w:bookmarkStart w:id="197" w:name="_Toc516596902"/>
            <w:r w:rsidRPr="009466BB">
              <w:rPr>
                <w:rFonts w:ascii="Avenir Roman" w:hAnsi="Avenir Roman" w:cstheme="minorHAnsi"/>
                <w:b/>
                <w:bCs/>
                <w:color w:val="000000" w:themeColor="text1"/>
                <w:sz w:val="22"/>
                <w:szCs w:val="22"/>
              </w:rPr>
              <w:t>Receiving sensors data from cloud (s)</w:t>
            </w:r>
            <w:bookmarkEnd w:id="194"/>
            <w:bookmarkEnd w:id="195"/>
            <w:bookmarkEnd w:id="196"/>
            <w:bookmarkEnd w:id="197"/>
          </w:p>
        </w:tc>
        <w:tc>
          <w:tcPr>
            <w:tcW w:w="810" w:type="dxa"/>
            <w:vAlign w:val="center"/>
          </w:tcPr>
          <w:p w14:paraId="30A90457"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bCs/>
              </w:rPr>
            </w:pPr>
            <w:r w:rsidRPr="009466BB">
              <w:rPr>
                <w:rFonts w:ascii="Avenir Roman" w:hAnsi="Avenir Roman"/>
                <w:color w:val="000000" w:themeColor="text1"/>
              </w:rPr>
              <w:t>0.82</w:t>
            </w:r>
          </w:p>
        </w:tc>
        <w:tc>
          <w:tcPr>
            <w:tcW w:w="720" w:type="dxa"/>
            <w:vAlign w:val="center"/>
          </w:tcPr>
          <w:p w14:paraId="5F1854D2"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0.43</w:t>
            </w:r>
          </w:p>
        </w:tc>
        <w:tc>
          <w:tcPr>
            <w:tcW w:w="810" w:type="dxa"/>
            <w:vAlign w:val="center"/>
          </w:tcPr>
          <w:p w14:paraId="437AE69D"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0.89</w:t>
            </w:r>
          </w:p>
        </w:tc>
        <w:tc>
          <w:tcPr>
            <w:tcW w:w="810" w:type="dxa"/>
            <w:vAlign w:val="center"/>
          </w:tcPr>
          <w:p w14:paraId="5CEDE535"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0.95</w:t>
            </w:r>
          </w:p>
        </w:tc>
        <w:tc>
          <w:tcPr>
            <w:tcW w:w="720" w:type="dxa"/>
            <w:vAlign w:val="center"/>
          </w:tcPr>
          <w:p w14:paraId="2D7F09BB"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1.02</w:t>
            </w:r>
          </w:p>
        </w:tc>
        <w:tc>
          <w:tcPr>
            <w:tcW w:w="720" w:type="dxa"/>
            <w:vAlign w:val="center"/>
          </w:tcPr>
          <w:p w14:paraId="7DA51EDA"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0.99</w:t>
            </w:r>
          </w:p>
        </w:tc>
        <w:tc>
          <w:tcPr>
            <w:tcW w:w="793" w:type="dxa"/>
            <w:vAlign w:val="center"/>
          </w:tcPr>
          <w:p w14:paraId="429D7BD2"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1.33</w:t>
            </w:r>
          </w:p>
        </w:tc>
        <w:tc>
          <w:tcPr>
            <w:tcW w:w="844" w:type="dxa"/>
            <w:vAlign w:val="center"/>
          </w:tcPr>
          <w:p w14:paraId="2EA3ED0C"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0.96</w:t>
            </w:r>
          </w:p>
        </w:tc>
        <w:tc>
          <w:tcPr>
            <w:tcW w:w="844" w:type="dxa"/>
            <w:vAlign w:val="center"/>
          </w:tcPr>
          <w:p w14:paraId="61C9C351"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1.38</w:t>
            </w:r>
          </w:p>
        </w:tc>
        <w:tc>
          <w:tcPr>
            <w:tcW w:w="669" w:type="dxa"/>
            <w:vAlign w:val="center"/>
          </w:tcPr>
          <w:p w14:paraId="1456F217"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0.93</w:t>
            </w:r>
          </w:p>
        </w:tc>
      </w:tr>
      <w:tr w:rsidR="00963CBF" w:rsidRPr="009466BB" w14:paraId="032DCB14"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0CEC0AC0" w14:textId="77777777" w:rsidR="00963CBF" w:rsidRPr="009466BB" w:rsidRDefault="00963CBF" w:rsidP="0039366C">
            <w:pPr>
              <w:pStyle w:val="Heading2"/>
              <w:spacing w:before="360" w:after="240" w:line="276" w:lineRule="auto"/>
              <w:outlineLvl w:val="1"/>
              <w:rPr>
                <w:rFonts w:ascii="Avenir Roman" w:hAnsi="Avenir Roman" w:cstheme="minorHAnsi"/>
                <w:b/>
                <w:bCs/>
                <w:color w:val="000000" w:themeColor="text1"/>
                <w:sz w:val="22"/>
                <w:szCs w:val="22"/>
              </w:rPr>
            </w:pPr>
            <w:bookmarkStart w:id="198" w:name="_Toc515107290"/>
            <w:bookmarkStart w:id="199" w:name="_Toc515110846"/>
            <w:bookmarkStart w:id="200" w:name="_Toc515983972"/>
            <w:bookmarkStart w:id="201" w:name="_Toc516596903"/>
            <w:r w:rsidRPr="009466BB">
              <w:rPr>
                <w:rFonts w:ascii="Avenir Roman" w:hAnsi="Avenir Roman" w:cstheme="minorHAnsi"/>
                <w:b/>
                <w:bCs/>
                <w:color w:val="000000" w:themeColor="text1"/>
                <w:sz w:val="22"/>
                <w:szCs w:val="22"/>
              </w:rPr>
              <w:t>Average</w:t>
            </w:r>
            <w:bookmarkEnd w:id="198"/>
            <w:bookmarkEnd w:id="199"/>
            <w:bookmarkEnd w:id="200"/>
            <w:bookmarkEnd w:id="201"/>
          </w:p>
        </w:tc>
        <w:tc>
          <w:tcPr>
            <w:tcW w:w="7740" w:type="dxa"/>
            <w:gridSpan w:val="10"/>
          </w:tcPr>
          <w:p w14:paraId="566531A1" w14:textId="77777777" w:rsidR="00963CBF" w:rsidRPr="009466BB" w:rsidRDefault="00963CBF" w:rsidP="008165BE">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sz w:val="22"/>
                <w:szCs w:val="22"/>
              </w:rPr>
            </w:pPr>
            <w:bookmarkStart w:id="202" w:name="_Toc515107291"/>
            <w:bookmarkStart w:id="203" w:name="_Toc515110847"/>
            <w:bookmarkStart w:id="204" w:name="_Toc515983973"/>
            <w:bookmarkStart w:id="205" w:name="_Toc516596904"/>
            <w:r w:rsidRPr="009466BB">
              <w:rPr>
                <w:rFonts w:ascii="Avenir Roman" w:hAnsi="Avenir Roman"/>
                <w:color w:val="000000" w:themeColor="text1"/>
                <w:sz w:val="22"/>
                <w:szCs w:val="22"/>
              </w:rPr>
              <w:t>0.97</w:t>
            </w:r>
            <w:bookmarkEnd w:id="202"/>
            <w:bookmarkEnd w:id="203"/>
            <w:bookmarkEnd w:id="204"/>
            <w:bookmarkEnd w:id="205"/>
          </w:p>
        </w:tc>
      </w:tr>
    </w:tbl>
    <w:p w14:paraId="425940E7" w14:textId="6E820494" w:rsidR="008165BE" w:rsidRPr="009466BB" w:rsidRDefault="008165BE">
      <w:pPr>
        <w:pStyle w:val="Caption"/>
        <w:rPr>
          <w:rFonts w:ascii="Avenir Roman" w:hAnsi="Avenir Roman"/>
        </w:rPr>
      </w:pPr>
      <w:bookmarkStart w:id="206" w:name="_Toc515984003"/>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14</w:t>
      </w:r>
      <w:r w:rsidR="00F7631C" w:rsidRPr="009466BB">
        <w:rPr>
          <w:rFonts w:ascii="Avenir Roman" w:hAnsi="Avenir Roman"/>
          <w:noProof/>
        </w:rPr>
        <w:fldChar w:fldCharType="end"/>
      </w:r>
      <w:r w:rsidRPr="009466BB">
        <w:rPr>
          <w:rFonts w:ascii="Avenir Roman" w:hAnsi="Avenir Roman"/>
        </w:rPr>
        <w:t>. Application connection time Analysis</w:t>
      </w:r>
      <w:bookmarkEnd w:id="206"/>
    </w:p>
    <w:bookmarkEnd w:id="143"/>
    <w:bookmarkEnd w:id="144"/>
    <w:bookmarkEnd w:id="145"/>
    <w:p w14:paraId="065BC05E" w14:textId="77777777" w:rsidR="00963CBF" w:rsidRPr="009466BB" w:rsidRDefault="00963CBF" w:rsidP="0039366C">
      <w:pPr>
        <w:spacing w:after="0"/>
        <w:ind w:firstLine="709"/>
        <w:rPr>
          <w:rFonts w:ascii="Avenir Roman" w:hAnsi="Avenir Roman"/>
          <w:sz w:val="24"/>
          <w:szCs w:val="24"/>
        </w:rPr>
      </w:pPr>
    </w:p>
    <w:p w14:paraId="08EF8163" w14:textId="77777777" w:rsidR="00963CBF" w:rsidRPr="009466BB" w:rsidRDefault="00963CBF" w:rsidP="0039366C">
      <w:pPr>
        <w:spacing w:after="0"/>
        <w:ind w:firstLine="709"/>
        <w:rPr>
          <w:rFonts w:ascii="Avenir Roman" w:hAnsi="Avenir Roman"/>
          <w:sz w:val="24"/>
          <w:szCs w:val="24"/>
        </w:rPr>
      </w:pPr>
    </w:p>
    <w:p w14:paraId="264120D9" w14:textId="77777777" w:rsidR="00095D36" w:rsidRPr="009466BB" w:rsidRDefault="00963CBF" w:rsidP="00095D36">
      <w:pPr>
        <w:keepNext/>
        <w:jc w:val="center"/>
        <w:rPr>
          <w:rFonts w:ascii="Avenir Roman" w:hAnsi="Avenir Roman"/>
        </w:rPr>
      </w:pPr>
      <w:r w:rsidRPr="009466BB">
        <w:rPr>
          <w:rFonts w:ascii="Avenir Roman" w:hAnsi="Avenir Roman"/>
          <w:noProof/>
        </w:rPr>
        <w:drawing>
          <wp:inline distT="0" distB="0" distL="0" distR="0" wp14:anchorId="22C22694" wp14:editId="0D4EC247">
            <wp:extent cx="4572000" cy="2743200"/>
            <wp:effectExtent l="0" t="0" r="0" b="0"/>
            <wp:docPr id="31" name="Chart 31">
              <a:extLst xmlns:a="http://schemas.openxmlformats.org/drawingml/2006/main">
                <a:ext uri="{FF2B5EF4-FFF2-40B4-BE49-F238E27FC236}">
                  <a16:creationId xmlns:a16="http://schemas.microsoft.com/office/drawing/2014/main" id="{B1C0C7AE-42E1-4B23-A4A2-FB9C6E6685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7435F05" w14:textId="140E6F10" w:rsidR="00963CBF" w:rsidRPr="009466BB" w:rsidRDefault="00095D36" w:rsidP="00095D36">
      <w:pPr>
        <w:pStyle w:val="Caption"/>
        <w:jc w:val="center"/>
        <w:rPr>
          <w:rFonts w:ascii="Avenir Roman" w:hAnsi="Avenir Roman"/>
        </w:rPr>
      </w:pPr>
      <w:bookmarkStart w:id="207" w:name="_Toc51598378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45</w:t>
      </w:r>
      <w:r w:rsidR="00F7631C" w:rsidRPr="009466BB">
        <w:rPr>
          <w:rFonts w:ascii="Avenir Roman" w:hAnsi="Avenir Roman"/>
          <w:noProof/>
        </w:rPr>
        <w:fldChar w:fldCharType="end"/>
      </w:r>
      <w:r w:rsidRPr="009466BB">
        <w:rPr>
          <w:rFonts w:ascii="Avenir Roman" w:hAnsi="Avenir Roman"/>
        </w:rPr>
        <w:t xml:space="preserve"> : Average time connection</w:t>
      </w:r>
      <w:bookmarkEnd w:id="207"/>
    </w:p>
    <w:p w14:paraId="24831776" w14:textId="77777777" w:rsidR="00963CBF" w:rsidRPr="009466BB" w:rsidRDefault="00963CBF" w:rsidP="0039366C">
      <w:pPr>
        <w:rPr>
          <w:rFonts w:ascii="Avenir Roman" w:hAnsi="Avenir Roman"/>
        </w:rPr>
      </w:pPr>
    </w:p>
    <w:p w14:paraId="25B6965A" w14:textId="77777777" w:rsidR="00963CBF" w:rsidRPr="009466BB" w:rsidRDefault="00963CBF" w:rsidP="0039366C">
      <w:pPr>
        <w:rPr>
          <w:rFonts w:ascii="Avenir Roman" w:hAnsi="Avenir Roman"/>
        </w:rPr>
      </w:pPr>
    </w:p>
    <w:p w14:paraId="2BF48C2F" w14:textId="50024296" w:rsidR="00963CBF" w:rsidRPr="009466BB" w:rsidRDefault="007661AD" w:rsidP="00DB1630">
      <w:pPr>
        <w:pStyle w:val="Heading2"/>
        <w:numPr>
          <w:ilvl w:val="1"/>
          <w:numId w:val="6"/>
        </w:numPr>
        <w:rPr>
          <w:rFonts w:ascii="Avenir Roman" w:hAnsi="Avenir Roman"/>
          <w:color w:val="365F91" w:themeColor="accent1" w:themeShade="BF"/>
        </w:rPr>
      </w:pPr>
      <w:bookmarkStart w:id="208" w:name="OLE_LINK1"/>
      <w:r w:rsidRPr="009466BB">
        <w:rPr>
          <w:rFonts w:ascii="Avenir Roman" w:hAnsi="Avenir Roman"/>
          <w:color w:val="365F91" w:themeColor="accent1" w:themeShade="BF"/>
        </w:rPr>
        <w:t xml:space="preserve"> </w:t>
      </w:r>
      <w:bookmarkStart w:id="209" w:name="_Toc516596905"/>
      <w:r w:rsidR="00963CBF" w:rsidRPr="009466BB">
        <w:rPr>
          <w:rFonts w:ascii="Avenir Roman" w:hAnsi="Avenir Roman"/>
          <w:color w:val="365F91" w:themeColor="accent1" w:themeShade="BF"/>
        </w:rPr>
        <w:t>System Usability Testing</w:t>
      </w:r>
      <w:bookmarkEnd w:id="209"/>
      <w:r w:rsidR="008D29D4" w:rsidRPr="009466BB">
        <w:rPr>
          <w:rFonts w:ascii="Avenir Roman" w:hAnsi="Avenir Roman"/>
          <w:color w:val="365F91" w:themeColor="accent1" w:themeShade="BF"/>
        </w:rPr>
        <w:t xml:space="preserve"> </w:t>
      </w:r>
    </w:p>
    <w:bookmarkEnd w:id="208"/>
    <w:p w14:paraId="36097EB1" w14:textId="546A4F0B" w:rsidR="00E417E0" w:rsidRPr="009466BB" w:rsidRDefault="00E417E0" w:rsidP="00E417E0">
      <w:pPr>
        <w:pStyle w:val="ListParagraph"/>
        <w:ind w:left="360"/>
        <w:rPr>
          <w:rFonts w:ascii="Avenir Roman" w:hAnsi="Avenir Roman"/>
          <w:color w:val="000000" w:themeColor="text1"/>
        </w:rPr>
      </w:pPr>
      <w:r w:rsidRPr="009466BB">
        <w:rPr>
          <w:rFonts w:ascii="Avenir Roman" w:hAnsi="Avenir Roman"/>
          <w:color w:val="000000" w:themeColor="text1"/>
        </w:rPr>
        <w:t xml:space="preserve">The second phase of the testing milestone in our project was the usability of the system. </w:t>
      </w:r>
      <w:r w:rsidRPr="005D0E60">
        <w:rPr>
          <w:rFonts w:ascii="Avenir Roman" w:hAnsi="Avenir Roman"/>
          <w:color w:val="000000" w:themeColor="text1"/>
          <w:highlight w:val="yellow"/>
          <w:rPrChange w:id="210" w:author="Alaa Mousa Mousa" w:date="2019-04-20T00:58:00Z">
            <w:rPr>
              <w:rFonts w:ascii="Avenir Roman" w:hAnsi="Avenir Roman"/>
              <w:color w:val="000000" w:themeColor="text1"/>
            </w:rPr>
          </w:rPrChange>
        </w:rPr>
        <w:t xml:space="preserve">We managed to find 10 of our university colleagues and asked them to use </w:t>
      </w:r>
      <w:proofErr w:type="spellStart"/>
      <w:r w:rsidRPr="005D0E60">
        <w:rPr>
          <w:rFonts w:ascii="Avenir Roman" w:hAnsi="Avenir Roman"/>
          <w:color w:val="000000" w:themeColor="text1"/>
          <w:highlight w:val="yellow"/>
          <w:rPrChange w:id="211" w:author="Alaa Mousa Mousa" w:date="2019-04-20T00:58:00Z">
            <w:rPr>
              <w:rFonts w:ascii="Avenir Roman" w:hAnsi="Avenir Roman"/>
              <w:color w:val="000000" w:themeColor="text1"/>
            </w:rPr>
          </w:rPrChange>
        </w:rPr>
        <w:t>MediCheck</w:t>
      </w:r>
      <w:proofErr w:type="spellEnd"/>
      <w:r w:rsidRPr="005D0E60">
        <w:rPr>
          <w:rFonts w:ascii="Avenir Roman" w:hAnsi="Avenir Roman"/>
          <w:color w:val="000000" w:themeColor="text1"/>
          <w:highlight w:val="yellow"/>
          <w:rPrChange w:id="212" w:author="Alaa Mousa Mousa" w:date="2019-04-20T00:58:00Z">
            <w:rPr>
              <w:rFonts w:ascii="Avenir Roman" w:hAnsi="Avenir Roman"/>
              <w:color w:val="000000" w:themeColor="text1"/>
            </w:rPr>
          </w:rPrChange>
        </w:rPr>
        <w:t xml:space="preserve"> system. </w:t>
      </w:r>
      <w:r w:rsidR="00C6794B" w:rsidRPr="005D0E60">
        <w:rPr>
          <w:rFonts w:ascii="Avenir Roman" w:hAnsi="Avenir Roman"/>
          <w:color w:val="000000" w:themeColor="text1"/>
          <w:highlight w:val="yellow"/>
          <w:rPrChange w:id="213" w:author="Alaa Mousa Mousa" w:date="2019-04-20T00:58:00Z">
            <w:rPr>
              <w:rFonts w:ascii="Avenir Roman" w:hAnsi="Avenir Roman"/>
              <w:color w:val="000000" w:themeColor="text1"/>
            </w:rPr>
          </w:rPrChange>
        </w:rPr>
        <w:t>After</w:t>
      </w:r>
      <w:r w:rsidRPr="005D0E60">
        <w:rPr>
          <w:rFonts w:ascii="Avenir Roman" w:hAnsi="Avenir Roman"/>
          <w:color w:val="000000" w:themeColor="text1"/>
          <w:highlight w:val="yellow"/>
          <w:rPrChange w:id="214" w:author="Alaa Mousa Mousa" w:date="2019-04-20T00:58:00Z">
            <w:rPr>
              <w:rFonts w:ascii="Avenir Roman" w:hAnsi="Avenir Roman"/>
              <w:color w:val="000000" w:themeColor="text1"/>
            </w:rPr>
          </w:rPrChange>
        </w:rPr>
        <w:t xml:space="preserve"> that, we also asked them to fill a short online questionnaire in order to get their feedback about what they think of the overall system.</w:t>
      </w:r>
      <w:r w:rsidRPr="009466BB">
        <w:rPr>
          <w:rFonts w:ascii="Avenir Roman" w:hAnsi="Avenir Roman"/>
          <w:color w:val="000000" w:themeColor="text1"/>
        </w:rPr>
        <w:t xml:space="preserve"> </w:t>
      </w:r>
      <w:r w:rsidRPr="005D0E60">
        <w:rPr>
          <w:rFonts w:ascii="Avenir Roman" w:hAnsi="Avenir Roman"/>
          <w:color w:val="000000" w:themeColor="text1"/>
          <w:highlight w:val="cyan"/>
          <w:rPrChange w:id="215" w:author="Alaa Mousa Mousa" w:date="2019-04-20T00:58:00Z">
            <w:rPr>
              <w:rFonts w:ascii="Avenir Roman" w:hAnsi="Avenir Roman"/>
              <w:color w:val="000000" w:themeColor="text1"/>
            </w:rPr>
          </w:rPrChange>
        </w:rPr>
        <w:t>During this process, we received so many comments on the user interface of the application to improve the user experience of our system. All the comments were taken seriously, and some are critical and have been incorporated in the revision process of the system design and in subsequent further system improvement.</w:t>
      </w:r>
      <w:r w:rsidRPr="009466BB">
        <w:rPr>
          <w:rFonts w:ascii="Avenir Roman" w:hAnsi="Avenir Roman"/>
          <w:color w:val="000000" w:themeColor="text1"/>
        </w:rPr>
        <w:t xml:space="preserve"> </w:t>
      </w:r>
      <w:r w:rsidRPr="005D0E60">
        <w:rPr>
          <w:rFonts w:ascii="Avenir Roman" w:hAnsi="Avenir Roman"/>
          <w:color w:val="000000" w:themeColor="text1"/>
          <w:highlight w:val="yellow"/>
          <w:rPrChange w:id="216" w:author="Alaa Mousa Mousa" w:date="2019-04-20T00:59:00Z">
            <w:rPr>
              <w:rFonts w:ascii="Avenir Roman" w:hAnsi="Avenir Roman"/>
              <w:color w:val="000000" w:themeColor="text1"/>
            </w:rPr>
          </w:rPrChange>
        </w:rPr>
        <w:t>One comment, for instance, on the activity views as they were fixed and not scrollable. In other word</w:t>
      </w:r>
      <w:r w:rsidR="00205668" w:rsidRPr="005D0E60">
        <w:rPr>
          <w:rFonts w:ascii="Avenir Roman" w:hAnsi="Avenir Roman"/>
          <w:color w:val="000000" w:themeColor="text1"/>
          <w:highlight w:val="yellow"/>
          <w:rPrChange w:id="217" w:author="Alaa Mousa Mousa" w:date="2019-04-20T00:59:00Z">
            <w:rPr>
              <w:rFonts w:ascii="Avenir Roman" w:hAnsi="Avenir Roman"/>
              <w:color w:val="000000" w:themeColor="text1"/>
            </w:rPr>
          </w:rPrChange>
        </w:rPr>
        <w:t>s</w:t>
      </w:r>
      <w:r w:rsidRPr="005D0E60">
        <w:rPr>
          <w:rFonts w:ascii="Avenir Roman" w:hAnsi="Avenir Roman"/>
          <w:color w:val="000000" w:themeColor="text1"/>
          <w:highlight w:val="yellow"/>
          <w:rPrChange w:id="218" w:author="Alaa Mousa Mousa" w:date="2019-04-20T00:59:00Z">
            <w:rPr>
              <w:rFonts w:ascii="Avenir Roman" w:hAnsi="Avenir Roman"/>
              <w:color w:val="000000" w:themeColor="text1"/>
            </w:rPr>
          </w:rPrChange>
        </w:rPr>
        <w:t>, when the mobile device’s keyboard was on, it obscured the rest of the items on the screen and the user had to scroll down the keyboard in order to see the other screen items.</w:t>
      </w:r>
      <w:r w:rsidRPr="009466BB">
        <w:rPr>
          <w:rFonts w:ascii="Avenir Roman" w:hAnsi="Avenir Roman"/>
          <w:color w:val="000000" w:themeColor="text1"/>
        </w:rPr>
        <w:t xml:space="preserve"> </w:t>
      </w:r>
      <w:r w:rsidRPr="005D0E60">
        <w:rPr>
          <w:rFonts w:ascii="Avenir Roman" w:hAnsi="Avenir Roman"/>
          <w:color w:val="000000" w:themeColor="text1"/>
          <w:highlight w:val="yellow"/>
          <w:rPrChange w:id="219" w:author="Alaa Mousa Mousa" w:date="2019-04-20T01:00:00Z">
            <w:rPr>
              <w:rFonts w:ascii="Avenir Roman" w:hAnsi="Avenir Roman"/>
              <w:color w:val="000000" w:themeColor="text1"/>
            </w:rPr>
          </w:rPrChange>
        </w:rPr>
        <w:t>Another comment we received is regarding the ‘Read you Vital Data’ activity. The buttons do not show that it is clickable. For this, we added a fading effect, as when the user clicks the button, the button is animated with a fading effect.</w:t>
      </w:r>
      <w:r w:rsidRPr="009466BB">
        <w:rPr>
          <w:rFonts w:ascii="Avenir Roman" w:hAnsi="Avenir Roman"/>
          <w:color w:val="000000" w:themeColor="text1"/>
        </w:rPr>
        <w:t xml:space="preserve"> Other comments were on the application background color that it was a dark blue color, which is a bit not comfortable for the eyes. This issue was resolved by unifying the application color theme to be white color background, and colorful view items; orange, light blue and light green, for the application to look more modern and comfortable for the eyes. Another comment was in the patient sign-up screen. They have suggested to add a selection view for the ‘Gender’ in order to select an option; female or male. </w:t>
      </w:r>
      <w:r w:rsidRPr="00F41D1C">
        <w:rPr>
          <w:rFonts w:ascii="Avenir Roman" w:hAnsi="Avenir Roman"/>
          <w:color w:val="000000" w:themeColor="text1"/>
          <w:highlight w:val="yellow"/>
          <w:rPrChange w:id="220" w:author="Alaa Mousa Mousa" w:date="2019-04-20T01:19:00Z">
            <w:rPr>
              <w:rFonts w:ascii="Avenir Roman" w:hAnsi="Avenir Roman"/>
              <w:color w:val="000000" w:themeColor="text1"/>
            </w:rPr>
          </w:rPrChange>
        </w:rPr>
        <w:t>These were all the comments received by the 10 users and what we have done in order to improve the application design and user experience.</w:t>
      </w:r>
      <w:r w:rsidRPr="009466BB">
        <w:rPr>
          <w:rFonts w:ascii="Avenir Roman" w:hAnsi="Avenir Roman"/>
          <w:color w:val="000000" w:themeColor="text1"/>
        </w:rPr>
        <w:t xml:space="preserve"> </w:t>
      </w:r>
    </w:p>
    <w:p w14:paraId="254E2A90" w14:textId="1FDA1C54" w:rsidR="00E417E0" w:rsidRPr="009466BB" w:rsidRDefault="00E417E0" w:rsidP="00E417E0">
      <w:pPr>
        <w:pStyle w:val="ListParagraph"/>
        <w:ind w:left="360"/>
        <w:rPr>
          <w:rFonts w:ascii="Avenir Roman" w:hAnsi="Avenir Roman"/>
          <w:color w:val="000000" w:themeColor="text1"/>
        </w:rPr>
      </w:pPr>
      <w:r w:rsidRPr="00F41D1C">
        <w:rPr>
          <w:rFonts w:ascii="Avenir Roman" w:hAnsi="Avenir Roman"/>
          <w:color w:val="000000" w:themeColor="text1"/>
          <w:highlight w:val="yellow"/>
          <w:rPrChange w:id="221" w:author="Alaa Mousa Mousa" w:date="2019-04-20T01:19:00Z">
            <w:rPr>
              <w:rFonts w:ascii="Avenir Roman" w:hAnsi="Avenir Roman"/>
              <w:color w:val="000000" w:themeColor="text1"/>
            </w:rPr>
          </w:rPrChange>
        </w:rPr>
        <w:t>After looking at the users’ survey answers (</w:t>
      </w:r>
      <w:r w:rsidR="000D17BC" w:rsidRPr="00F41D1C">
        <w:rPr>
          <w:rFonts w:ascii="Avenir Roman" w:hAnsi="Avenir Roman"/>
          <w:color w:val="000000" w:themeColor="text1"/>
          <w:highlight w:val="yellow"/>
          <w:rPrChange w:id="222" w:author="Alaa Mousa Mousa" w:date="2019-04-20T01:19:00Z">
            <w:rPr>
              <w:rFonts w:ascii="Avenir Roman" w:hAnsi="Avenir Roman"/>
              <w:color w:val="000000" w:themeColor="text1"/>
            </w:rPr>
          </w:rPrChange>
        </w:rPr>
        <w:t xml:space="preserve">Figure </w:t>
      </w:r>
      <w:r w:rsidR="00277CB7" w:rsidRPr="00F41D1C">
        <w:rPr>
          <w:rFonts w:ascii="Avenir Roman" w:hAnsi="Avenir Roman"/>
          <w:color w:val="000000" w:themeColor="text1"/>
          <w:highlight w:val="yellow"/>
          <w:rPrChange w:id="223" w:author="Alaa Mousa Mousa" w:date="2019-04-20T01:19:00Z">
            <w:rPr>
              <w:rFonts w:ascii="Avenir Roman" w:hAnsi="Avenir Roman"/>
              <w:color w:val="000000" w:themeColor="text1"/>
            </w:rPr>
          </w:rPrChange>
        </w:rPr>
        <w:t>46</w:t>
      </w:r>
      <w:r w:rsidRPr="00F41D1C">
        <w:rPr>
          <w:rFonts w:ascii="Avenir Roman" w:hAnsi="Avenir Roman"/>
          <w:color w:val="000000" w:themeColor="text1"/>
          <w:highlight w:val="yellow"/>
          <w:rPrChange w:id="224" w:author="Alaa Mousa Mousa" w:date="2019-04-20T01:19:00Z">
            <w:rPr>
              <w:rFonts w:ascii="Avenir Roman" w:hAnsi="Avenir Roman"/>
              <w:color w:val="000000" w:themeColor="text1"/>
            </w:rPr>
          </w:rPrChange>
        </w:rPr>
        <w:t xml:space="preserve"> below) we can conclude that their experience with </w:t>
      </w:r>
      <w:proofErr w:type="spellStart"/>
      <w:r w:rsidRPr="00F41D1C">
        <w:rPr>
          <w:rFonts w:ascii="Avenir Roman" w:hAnsi="Avenir Roman"/>
          <w:color w:val="000000" w:themeColor="text1"/>
          <w:highlight w:val="yellow"/>
          <w:rPrChange w:id="225" w:author="Alaa Mousa Mousa" w:date="2019-04-20T01:19:00Z">
            <w:rPr>
              <w:rFonts w:ascii="Avenir Roman" w:hAnsi="Avenir Roman"/>
              <w:color w:val="000000" w:themeColor="text1"/>
            </w:rPr>
          </w:rPrChange>
        </w:rPr>
        <w:t>MediCheck</w:t>
      </w:r>
      <w:proofErr w:type="spellEnd"/>
      <w:r w:rsidRPr="00F41D1C">
        <w:rPr>
          <w:rFonts w:ascii="Avenir Roman" w:hAnsi="Avenir Roman"/>
          <w:color w:val="000000" w:themeColor="text1"/>
          <w:highlight w:val="yellow"/>
          <w:rPrChange w:id="226" w:author="Alaa Mousa Mousa" w:date="2019-04-20T01:19:00Z">
            <w:rPr>
              <w:rFonts w:ascii="Avenir Roman" w:hAnsi="Avenir Roman"/>
              <w:color w:val="000000" w:themeColor="text1"/>
            </w:rPr>
          </w:rPrChange>
        </w:rPr>
        <w:t xml:space="preserve"> system was good in overall.</w:t>
      </w:r>
      <w:r w:rsidRPr="009466BB">
        <w:rPr>
          <w:rFonts w:ascii="Avenir Roman" w:hAnsi="Avenir Roman"/>
          <w:color w:val="000000" w:themeColor="text1"/>
        </w:rPr>
        <w:t xml:space="preserve"> The first column on the leftmost, shows that 50% of the users agreed to use the system frequently, 40% were neutral, and only 10% strongly disagreed. The next column indicates that 80% of the users found the system simple and not complex, and only 20% thought that the system is a bit complex.  Looking at the sixth column from the left, 80% of the users found the system consistent and only 10% found the system inconsistent. Lastly, from the rightmost column, 80% found that the system is easy to use and does not require a previous background in order to use it, only 10% agreed that they need to acquire a previous background in order to know how to use </w:t>
      </w:r>
      <w:proofErr w:type="spellStart"/>
      <w:r w:rsidRPr="009466BB">
        <w:rPr>
          <w:rFonts w:ascii="Avenir Roman" w:hAnsi="Avenir Roman"/>
          <w:color w:val="000000" w:themeColor="text1"/>
        </w:rPr>
        <w:t>MediCheck</w:t>
      </w:r>
      <w:proofErr w:type="spellEnd"/>
      <w:r w:rsidRPr="009466BB">
        <w:rPr>
          <w:rFonts w:ascii="Avenir Roman" w:hAnsi="Avenir Roman"/>
          <w:color w:val="000000" w:themeColor="text1"/>
        </w:rPr>
        <w:t xml:space="preserve"> system. </w:t>
      </w:r>
    </w:p>
    <w:p w14:paraId="42C39D1F" w14:textId="22BB0874" w:rsidR="00E417E0" w:rsidRPr="009466BB" w:rsidRDefault="00095D36" w:rsidP="00E417E0">
      <w:pPr>
        <w:pStyle w:val="ListParagraph"/>
        <w:ind w:left="360"/>
        <w:rPr>
          <w:rFonts w:ascii="Avenir Roman" w:hAnsi="Avenir Roman"/>
        </w:rPr>
      </w:pPr>
      <w:r w:rsidRPr="009466BB">
        <w:rPr>
          <w:rFonts w:ascii="Avenir Roman" w:hAnsi="Avenir Roman"/>
          <w:noProof/>
        </w:rPr>
        <mc:AlternateContent>
          <mc:Choice Requires="wps">
            <w:drawing>
              <wp:anchor distT="0" distB="0" distL="114300" distR="114300" simplePos="0" relativeHeight="251719680" behindDoc="0" locked="0" layoutInCell="1" allowOverlap="1" wp14:anchorId="7C40124B" wp14:editId="2451F451">
                <wp:simplePos x="0" y="0"/>
                <wp:positionH relativeFrom="column">
                  <wp:posOffset>-669290</wp:posOffset>
                </wp:positionH>
                <wp:positionV relativeFrom="paragraph">
                  <wp:posOffset>4342130</wp:posOffset>
                </wp:positionV>
                <wp:extent cx="7205980" cy="266700"/>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7205980" cy="266700"/>
                        </a:xfrm>
                        <a:prstGeom prst="rect">
                          <a:avLst/>
                        </a:prstGeom>
                        <a:solidFill>
                          <a:prstClr val="white"/>
                        </a:solidFill>
                        <a:ln>
                          <a:noFill/>
                        </a:ln>
                      </wps:spPr>
                      <wps:txbx>
                        <w:txbxContent>
                          <w:p w14:paraId="3465168B" w14:textId="41851C2D" w:rsidR="005F672A" w:rsidRPr="00212110" w:rsidRDefault="005F672A" w:rsidP="00095D36">
                            <w:pPr>
                              <w:pStyle w:val="Caption"/>
                              <w:jc w:val="center"/>
                              <w:rPr>
                                <w:noProof/>
                              </w:rPr>
                            </w:pPr>
                            <w:bookmarkStart w:id="227" w:name="_Toc515983787"/>
                            <w:r>
                              <w:t xml:space="preserve">Figure </w:t>
                            </w:r>
                            <w:fldSimple w:instr=" SEQ Figure \* ARABIC ">
                              <w:r>
                                <w:rPr>
                                  <w:noProof/>
                                </w:rPr>
                                <w:t>46</w:t>
                              </w:r>
                            </w:fldSimple>
                            <w:r>
                              <w:t xml:space="preserve"> : </w:t>
                            </w:r>
                            <w:r w:rsidRPr="00BB1A9E">
                              <w:t xml:space="preserve">Users impression on </w:t>
                            </w:r>
                            <w:proofErr w:type="spellStart"/>
                            <w:r w:rsidRPr="00BB1A9E">
                              <w:t>MediCheck</w:t>
                            </w:r>
                            <w:proofErr w:type="spellEnd"/>
                            <w:r w:rsidRPr="00BB1A9E">
                              <w:t xml:space="preserve"> system</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0124B" id="Text Box 66" o:spid="_x0000_s1052" type="#_x0000_t202" style="position:absolute;left:0;text-align:left;margin-left:-52.7pt;margin-top:341.9pt;width:567.4pt;height:21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crlMwIAAGoEAAAOAAAAZHJzL2Uyb0RvYy54bWysVMGO2jAQvVfqP1i+lwBS2S0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" stroked="f">
                <v:textbox style="mso-fit-shape-to-text:t" inset="0,0,0,0">
                  <w:txbxContent>
                    <w:p w14:paraId="3465168B" w14:textId="41851C2D" w:rsidR="005F672A" w:rsidRPr="00212110" w:rsidRDefault="005F672A" w:rsidP="00095D36">
                      <w:pPr>
                        <w:pStyle w:val="Caption"/>
                        <w:jc w:val="center"/>
                        <w:rPr>
                          <w:noProof/>
                        </w:rPr>
                      </w:pPr>
                      <w:bookmarkStart w:id="228" w:name="_Toc515983787"/>
                      <w:r>
                        <w:t xml:space="preserve">Figure </w:t>
                      </w:r>
                      <w:fldSimple w:instr=" SEQ Figure \* ARABIC ">
                        <w:r>
                          <w:rPr>
                            <w:noProof/>
                          </w:rPr>
                          <w:t>46</w:t>
                        </w:r>
                      </w:fldSimple>
                      <w:r>
                        <w:t xml:space="preserve"> : </w:t>
                      </w:r>
                      <w:r w:rsidRPr="00BB1A9E">
                        <w:t xml:space="preserve">Users impression on </w:t>
                      </w:r>
                      <w:proofErr w:type="spellStart"/>
                      <w:r w:rsidRPr="00BB1A9E">
                        <w:t>MediCheck</w:t>
                      </w:r>
                      <w:proofErr w:type="spellEnd"/>
                      <w:r w:rsidRPr="00BB1A9E">
                        <w:t xml:space="preserve"> system</w:t>
                      </w:r>
                      <w:bookmarkEnd w:id="228"/>
                    </w:p>
                  </w:txbxContent>
                </v:textbox>
                <w10:wrap type="square"/>
              </v:shape>
            </w:pict>
          </mc:Fallback>
        </mc:AlternateContent>
      </w:r>
      <w:r w:rsidR="00E417E0" w:rsidRPr="009466BB">
        <w:rPr>
          <w:rFonts w:ascii="Avenir Roman" w:hAnsi="Avenir Roman"/>
          <w:noProof/>
        </w:rPr>
        <w:drawing>
          <wp:anchor distT="0" distB="0" distL="114300" distR="114300" simplePos="0" relativeHeight="251676672" behindDoc="0" locked="0" layoutInCell="1" allowOverlap="1" wp14:anchorId="2B731109" wp14:editId="78616068">
            <wp:simplePos x="0" y="0"/>
            <wp:positionH relativeFrom="column">
              <wp:posOffset>-669290</wp:posOffset>
            </wp:positionH>
            <wp:positionV relativeFrom="paragraph">
              <wp:posOffset>300355</wp:posOffset>
            </wp:positionV>
            <wp:extent cx="7205980" cy="3984625"/>
            <wp:effectExtent l="0" t="0" r="7620" b="15875"/>
            <wp:wrapSquare wrapText="bothSides"/>
            <wp:docPr id="51" name="Chart 51">
              <a:extLst xmlns:a="http://schemas.openxmlformats.org/drawingml/2006/main">
                <a:ext uri="{FF2B5EF4-FFF2-40B4-BE49-F238E27FC236}">
                  <a16:creationId xmlns:a16="http://schemas.microsoft.com/office/drawing/2014/main" id="{0E2D9D50-96F6-A145-A717-EACC7B4A3E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14:sizeRelH relativeFrom="page">
              <wp14:pctWidth>0</wp14:pctWidth>
            </wp14:sizeRelH>
            <wp14:sizeRelV relativeFrom="page">
              <wp14:pctHeight>0</wp14:pctHeight>
            </wp14:sizeRelV>
          </wp:anchor>
        </w:drawing>
      </w:r>
    </w:p>
    <w:p w14:paraId="656F7AB0" w14:textId="77777777" w:rsidR="00E417E0" w:rsidRPr="009466BB" w:rsidRDefault="00E417E0" w:rsidP="00E417E0">
      <w:pPr>
        <w:jc w:val="center"/>
        <w:rPr>
          <w:rFonts w:ascii="Avenir Roman" w:hAnsi="Avenir Roman"/>
          <w:i/>
          <w:iCs/>
          <w:color w:val="365F91" w:themeColor="accent1" w:themeShade="BF"/>
        </w:rPr>
      </w:pPr>
    </w:p>
    <w:p w14:paraId="440B90DC" w14:textId="77777777" w:rsidR="00E417E0" w:rsidRPr="009466BB" w:rsidRDefault="00E417E0" w:rsidP="00E417E0">
      <w:pPr>
        <w:pStyle w:val="ListParagraph"/>
        <w:ind w:left="360"/>
        <w:rPr>
          <w:rFonts w:ascii="Avenir Roman" w:hAnsi="Avenir Roman"/>
        </w:rPr>
      </w:pPr>
    </w:p>
    <w:p w14:paraId="0AC11FD1" w14:textId="77777777" w:rsidR="00E417E0" w:rsidRPr="009466BB" w:rsidRDefault="00E417E0" w:rsidP="00E417E0">
      <w:pPr>
        <w:pStyle w:val="ListParagraph"/>
        <w:ind w:left="360"/>
        <w:rPr>
          <w:rFonts w:ascii="Avenir Roman" w:hAnsi="Avenir Roman"/>
        </w:rPr>
      </w:pPr>
    </w:p>
    <w:p w14:paraId="2DEE5657" w14:textId="77777777" w:rsidR="00E417E0" w:rsidRPr="009466BB" w:rsidRDefault="00E417E0" w:rsidP="00E417E0">
      <w:pPr>
        <w:pStyle w:val="ListParagraph"/>
        <w:ind w:left="360"/>
        <w:rPr>
          <w:rFonts w:ascii="Avenir Roman" w:hAnsi="Avenir Roman"/>
        </w:rPr>
      </w:pPr>
    </w:p>
    <w:p w14:paraId="725B21B4" w14:textId="2E7A1A12" w:rsidR="005A1066" w:rsidRPr="009466BB" w:rsidRDefault="005A1066" w:rsidP="0039366C">
      <w:pPr>
        <w:rPr>
          <w:rFonts w:ascii="Avenir Roman" w:hAnsi="Avenir Roman"/>
          <w:highlight w:val="yellow"/>
        </w:rPr>
      </w:pPr>
    </w:p>
    <w:p w14:paraId="1D46F730" w14:textId="4685AD53" w:rsidR="008F4A5E" w:rsidRPr="009466BB" w:rsidRDefault="008F4A5E" w:rsidP="0039366C">
      <w:pPr>
        <w:rPr>
          <w:rFonts w:ascii="Avenir Roman" w:hAnsi="Avenir Roman"/>
          <w:highlight w:val="yellow"/>
        </w:rPr>
      </w:pPr>
    </w:p>
    <w:p w14:paraId="11572E89" w14:textId="58A0E807" w:rsidR="008F4A5E" w:rsidRPr="009466BB" w:rsidRDefault="008F4A5E" w:rsidP="0039366C">
      <w:pPr>
        <w:rPr>
          <w:rFonts w:ascii="Avenir Roman" w:hAnsi="Avenir Roman"/>
          <w:highlight w:val="yellow"/>
        </w:rPr>
      </w:pPr>
    </w:p>
    <w:p w14:paraId="2FF23F78" w14:textId="7B7999C9" w:rsidR="008F4A5E" w:rsidRPr="009466BB" w:rsidRDefault="008F4A5E" w:rsidP="0039366C">
      <w:pPr>
        <w:rPr>
          <w:rFonts w:ascii="Avenir Roman" w:hAnsi="Avenir Roman"/>
          <w:highlight w:val="yellow"/>
        </w:rPr>
      </w:pPr>
    </w:p>
    <w:p w14:paraId="030DA0E5" w14:textId="3CE221D2" w:rsidR="008F4A5E" w:rsidRPr="009466BB" w:rsidRDefault="008F4A5E" w:rsidP="0039366C">
      <w:pPr>
        <w:rPr>
          <w:rFonts w:ascii="Avenir Roman" w:hAnsi="Avenir Roman"/>
          <w:highlight w:val="yellow"/>
        </w:rPr>
      </w:pPr>
    </w:p>
    <w:p w14:paraId="4A384AB6" w14:textId="6C96F54A" w:rsidR="008F4A5E" w:rsidRPr="009466BB" w:rsidRDefault="008F4A5E" w:rsidP="0039366C">
      <w:pPr>
        <w:rPr>
          <w:rFonts w:ascii="Avenir Roman" w:hAnsi="Avenir Roman"/>
          <w:highlight w:val="yellow"/>
        </w:rPr>
      </w:pPr>
    </w:p>
    <w:p w14:paraId="08FAF334" w14:textId="01D3A1E9" w:rsidR="008F4A5E" w:rsidRPr="009466BB" w:rsidRDefault="008F4A5E" w:rsidP="0039366C">
      <w:pPr>
        <w:rPr>
          <w:rFonts w:ascii="Avenir Roman" w:hAnsi="Avenir Roman"/>
          <w:highlight w:val="yellow"/>
        </w:rPr>
      </w:pPr>
    </w:p>
    <w:p w14:paraId="0ED4FFAD" w14:textId="0E1C1A7D" w:rsidR="00E20D4E" w:rsidRPr="009466BB" w:rsidRDefault="00963CBF" w:rsidP="00DB1630">
      <w:pPr>
        <w:pStyle w:val="Heading2"/>
        <w:numPr>
          <w:ilvl w:val="1"/>
          <w:numId w:val="6"/>
        </w:numPr>
        <w:rPr>
          <w:rFonts w:ascii="Avenir Roman" w:hAnsi="Avenir Roman"/>
          <w:color w:val="365F91" w:themeColor="accent1" w:themeShade="BF"/>
        </w:rPr>
      </w:pPr>
      <w:bookmarkStart w:id="229" w:name="_Toc516596906"/>
      <w:r w:rsidRPr="009466BB">
        <w:rPr>
          <w:rFonts w:ascii="Avenir Roman" w:hAnsi="Avenir Roman"/>
          <w:color w:val="365F91" w:themeColor="accent1" w:themeShade="BF"/>
        </w:rPr>
        <w:t>Design constraints evaluation</w:t>
      </w:r>
      <w:bookmarkEnd w:id="229"/>
      <w:r w:rsidR="00807D41" w:rsidRPr="009466BB">
        <w:rPr>
          <w:rFonts w:ascii="Avenir Roman" w:hAnsi="Avenir Roman"/>
          <w:color w:val="365F91" w:themeColor="accent1" w:themeShade="BF"/>
        </w:rPr>
        <w:t xml:space="preserve"> </w:t>
      </w:r>
    </w:p>
    <w:p w14:paraId="7100A199" w14:textId="42CC90D6" w:rsidR="00807D41" w:rsidRPr="009466BB" w:rsidRDefault="00807D41" w:rsidP="00807D41">
      <w:pPr>
        <w:pStyle w:val="ListParagraph"/>
        <w:ind w:left="36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this section, we discuss our project design constraint evaluation which are: technical constraints and practical constraints. </w:t>
      </w:r>
    </w:p>
    <w:tbl>
      <w:tblPr>
        <w:tblStyle w:val="TableGrid"/>
        <w:tblW w:w="11070" w:type="dxa"/>
        <w:tblInd w:w="-635" w:type="dxa"/>
        <w:tblLook w:val="04A0" w:firstRow="1" w:lastRow="0" w:firstColumn="1" w:lastColumn="0" w:noHBand="0" w:noVBand="1"/>
      </w:tblPr>
      <w:tblGrid>
        <w:gridCol w:w="2463"/>
        <w:gridCol w:w="4258"/>
        <w:gridCol w:w="1156"/>
        <w:gridCol w:w="3193"/>
      </w:tblGrid>
      <w:tr w:rsidR="008F4A5E" w:rsidRPr="00A0446A" w14:paraId="41BC3AB0" w14:textId="77777777" w:rsidTr="00912718">
        <w:tc>
          <w:tcPr>
            <w:tcW w:w="2463" w:type="dxa"/>
          </w:tcPr>
          <w:p w14:paraId="7268D83A"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 xml:space="preserve">Name </w:t>
            </w:r>
          </w:p>
        </w:tc>
        <w:tc>
          <w:tcPr>
            <w:tcW w:w="4258" w:type="dxa"/>
          </w:tcPr>
          <w:p w14:paraId="3B3C0BFA" w14:textId="77777777" w:rsidR="008F4A5E" w:rsidRPr="00A0446A" w:rsidRDefault="008F4A5E" w:rsidP="00912718">
            <w:pPr>
              <w:rPr>
                <w:rFonts w:ascii="Avenir Roman" w:hAnsi="Avenir Roman"/>
                <w:sz w:val="22"/>
                <w:szCs w:val="22"/>
                <w:rtl/>
              </w:rPr>
            </w:pPr>
            <w:r w:rsidRPr="00A0446A">
              <w:rPr>
                <w:rFonts w:ascii="Avenir Roman" w:hAnsi="Avenir Roman"/>
                <w:sz w:val="22"/>
                <w:szCs w:val="22"/>
              </w:rPr>
              <w:t>Description</w:t>
            </w:r>
          </w:p>
        </w:tc>
        <w:tc>
          <w:tcPr>
            <w:tcW w:w="1156" w:type="dxa"/>
          </w:tcPr>
          <w:p w14:paraId="09A446AC"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Met/Not Met</w:t>
            </w:r>
          </w:p>
        </w:tc>
        <w:tc>
          <w:tcPr>
            <w:tcW w:w="3193" w:type="dxa"/>
          </w:tcPr>
          <w:p w14:paraId="7E37E795"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How the design was met?</w:t>
            </w:r>
          </w:p>
        </w:tc>
      </w:tr>
      <w:tr w:rsidR="008F4A5E" w:rsidRPr="00A0446A" w14:paraId="27330C7E" w14:textId="77777777" w:rsidTr="00912718">
        <w:tc>
          <w:tcPr>
            <w:tcW w:w="2463" w:type="dxa"/>
          </w:tcPr>
          <w:p w14:paraId="6D2439A4"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Availability</w:t>
            </w:r>
          </w:p>
        </w:tc>
        <w:tc>
          <w:tcPr>
            <w:tcW w:w="4258" w:type="dxa"/>
          </w:tcPr>
          <w:p w14:paraId="21C44244"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application will be available all the time and the sensor will be ON when the patient is using it.</w:t>
            </w:r>
          </w:p>
        </w:tc>
        <w:tc>
          <w:tcPr>
            <w:tcW w:w="1156" w:type="dxa"/>
          </w:tcPr>
          <w:p w14:paraId="012EDD95"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7DF75D6A" w14:textId="77777777" w:rsidR="008F4A5E" w:rsidRPr="00A0446A" w:rsidRDefault="008F4A5E" w:rsidP="00912718">
            <w:pPr>
              <w:tabs>
                <w:tab w:val="left" w:pos="1358"/>
              </w:tabs>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The android application can be available all time for doctors and patients, once is downloaded into the mobile devices at both ends. However, the system should be connected through the Internet, </w:t>
            </w:r>
            <w:proofErr w:type="gramStart"/>
            <w:r w:rsidRPr="00A0446A">
              <w:rPr>
                <w:rFonts w:ascii="Avenir Roman" w:hAnsi="Avenir Roman" w:cstheme="minorHAnsi"/>
                <w:color w:val="000000" w:themeColor="text1"/>
                <w:sz w:val="22"/>
                <w:szCs w:val="22"/>
              </w:rPr>
              <w:t>in order for</w:t>
            </w:r>
            <w:proofErr w:type="gramEnd"/>
            <w:r w:rsidRPr="00A0446A">
              <w:rPr>
                <w:rFonts w:ascii="Avenir Roman" w:hAnsi="Avenir Roman" w:cstheme="minorHAnsi"/>
                <w:color w:val="000000" w:themeColor="text1"/>
                <w:sz w:val="22"/>
                <w:szCs w:val="22"/>
              </w:rPr>
              <w:t xml:space="preserve"> </w:t>
            </w:r>
            <w:proofErr w:type="spellStart"/>
            <w:r w:rsidRPr="00A0446A">
              <w:rPr>
                <w:rFonts w:ascii="Avenir Roman" w:hAnsi="Avenir Roman" w:cstheme="minorHAnsi"/>
                <w:color w:val="000000" w:themeColor="text1"/>
                <w:sz w:val="22"/>
                <w:szCs w:val="22"/>
              </w:rPr>
              <w:t>NodeMCU</w:t>
            </w:r>
            <w:proofErr w:type="spellEnd"/>
            <w:r w:rsidRPr="00A0446A">
              <w:rPr>
                <w:rFonts w:ascii="Avenir Roman" w:hAnsi="Avenir Roman" w:cstheme="minorHAnsi"/>
                <w:color w:val="000000" w:themeColor="text1"/>
                <w:sz w:val="22"/>
                <w:szCs w:val="22"/>
              </w:rPr>
              <w:t xml:space="preserve">, </w:t>
            </w:r>
            <w:proofErr w:type="spellStart"/>
            <w:r w:rsidRPr="00A0446A">
              <w:rPr>
                <w:rFonts w:ascii="Avenir Roman" w:hAnsi="Avenir Roman" w:cstheme="minorHAnsi"/>
                <w:color w:val="000000" w:themeColor="text1"/>
                <w:sz w:val="22"/>
                <w:szCs w:val="22"/>
              </w:rPr>
              <w:t>Fiberbase</w:t>
            </w:r>
            <w:proofErr w:type="spellEnd"/>
            <w:r w:rsidRPr="00A0446A">
              <w:rPr>
                <w:rFonts w:ascii="Avenir Roman" w:hAnsi="Avenir Roman" w:cstheme="minorHAnsi"/>
                <w:color w:val="000000" w:themeColor="text1"/>
                <w:sz w:val="22"/>
                <w:szCs w:val="22"/>
              </w:rPr>
              <w:t>, and Android devices to be connected and communicate through.</w:t>
            </w:r>
          </w:p>
          <w:p w14:paraId="15C7A5DF" w14:textId="77777777" w:rsidR="008F4A5E" w:rsidRPr="00A0446A" w:rsidRDefault="008F4A5E" w:rsidP="00912718">
            <w:pPr>
              <w:rPr>
                <w:rFonts w:ascii="Avenir Roman" w:hAnsi="Avenir Roman"/>
                <w:sz w:val="22"/>
                <w:szCs w:val="22"/>
              </w:rPr>
            </w:pPr>
          </w:p>
        </w:tc>
      </w:tr>
      <w:tr w:rsidR="008F4A5E" w:rsidRPr="00A0446A" w14:paraId="6C64657A" w14:textId="77777777" w:rsidTr="00912718">
        <w:tc>
          <w:tcPr>
            <w:tcW w:w="2463" w:type="dxa"/>
          </w:tcPr>
          <w:p w14:paraId="6C730541"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Performance</w:t>
            </w:r>
          </w:p>
        </w:tc>
        <w:tc>
          <w:tcPr>
            <w:tcW w:w="4258" w:type="dxa"/>
          </w:tcPr>
          <w:p w14:paraId="139D7365"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 xml:space="preserve">Application performance must perform within a minimum response time, to meet the requirements of the QoS.  </w:t>
            </w:r>
          </w:p>
        </w:tc>
        <w:tc>
          <w:tcPr>
            <w:tcW w:w="1156" w:type="dxa"/>
          </w:tcPr>
          <w:p w14:paraId="1A60A902"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094077DD" w14:textId="77777777" w:rsidR="008F4A5E" w:rsidRPr="00A0446A" w:rsidRDefault="008F4A5E" w:rsidP="00912718">
            <w:pPr>
              <w:tabs>
                <w:tab w:val="left" w:pos="1700"/>
              </w:tabs>
              <w:spacing w:after="16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Even with this system prototype, the connection of the system parts together takes a short time. </w:t>
            </w:r>
          </w:p>
          <w:p w14:paraId="09430D5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With more proper sensors and system components, the performance time would not be an issue.</w:t>
            </w:r>
          </w:p>
        </w:tc>
      </w:tr>
      <w:tr w:rsidR="008F4A5E" w:rsidRPr="00A0446A" w14:paraId="6EFF08B9" w14:textId="77777777" w:rsidTr="00912718">
        <w:tc>
          <w:tcPr>
            <w:tcW w:w="2463" w:type="dxa"/>
          </w:tcPr>
          <w:p w14:paraId="6295D81A"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Reliability</w:t>
            </w:r>
          </w:p>
        </w:tc>
        <w:tc>
          <w:tcPr>
            <w:tcW w:w="4258" w:type="dxa"/>
          </w:tcPr>
          <w:p w14:paraId="2990551C"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No data loss is allowed as all the data will be saved and back up while the mobile is connected to the internet.</w:t>
            </w:r>
          </w:p>
        </w:tc>
        <w:tc>
          <w:tcPr>
            <w:tcW w:w="1156" w:type="dxa"/>
          </w:tcPr>
          <w:p w14:paraId="211DC9B9"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0ED07AA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vital measurements received correctly to the patient. In addition, the notifications massages received by the doctor and the patient are very clear way. For example, in case of abnormality the vital measurement values send with the exact result (exactly the abnormal measurement).</w:t>
            </w:r>
          </w:p>
        </w:tc>
      </w:tr>
      <w:tr w:rsidR="008F4A5E" w:rsidRPr="00A0446A" w14:paraId="789867E6" w14:textId="77777777" w:rsidTr="00912718">
        <w:tc>
          <w:tcPr>
            <w:tcW w:w="2463" w:type="dxa"/>
          </w:tcPr>
          <w:p w14:paraId="48FEA528" w14:textId="77777777" w:rsidR="008F4A5E" w:rsidRPr="00A0446A" w:rsidRDefault="008F4A5E" w:rsidP="00912718">
            <w:pPr>
              <w:tabs>
                <w:tab w:val="left" w:pos="1335"/>
              </w:tabs>
              <w:rPr>
                <w:rFonts w:ascii="Avenir Roman" w:hAnsi="Avenir Roman"/>
                <w:sz w:val="22"/>
                <w:szCs w:val="22"/>
              </w:rPr>
            </w:pPr>
            <w:r w:rsidRPr="00A0446A">
              <w:rPr>
                <w:rFonts w:ascii="Avenir Roman" w:hAnsi="Avenir Roman" w:cstheme="minorHAnsi"/>
                <w:color w:val="000000" w:themeColor="text1"/>
                <w:sz w:val="22"/>
                <w:szCs w:val="22"/>
              </w:rPr>
              <w:t>Connectivity</w:t>
            </w:r>
          </w:p>
        </w:tc>
        <w:tc>
          <w:tcPr>
            <w:tcW w:w="4258" w:type="dxa"/>
          </w:tcPr>
          <w:p w14:paraId="6C12C46C" w14:textId="77777777" w:rsidR="008F4A5E" w:rsidRPr="00A0446A" w:rsidRDefault="008F4A5E" w:rsidP="00912718">
            <w:pPr>
              <w:autoSpaceDE w:val="0"/>
              <w:autoSpaceDN w:val="0"/>
              <w:adjustRightInd w:val="0"/>
              <w:ind w:left="15"/>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While reading the data from the sensor the mobile application </w:t>
            </w:r>
            <w:proofErr w:type="gramStart"/>
            <w:r w:rsidRPr="00A0446A">
              <w:rPr>
                <w:rFonts w:ascii="Avenir Roman" w:hAnsi="Avenir Roman" w:cstheme="minorHAnsi"/>
                <w:color w:val="000000" w:themeColor="text1"/>
                <w:sz w:val="22"/>
                <w:szCs w:val="22"/>
              </w:rPr>
              <w:t>need</w:t>
            </w:r>
            <w:proofErr w:type="gramEnd"/>
            <w:r w:rsidRPr="00A0446A">
              <w:rPr>
                <w:rFonts w:ascii="Avenir Roman" w:hAnsi="Avenir Roman" w:cstheme="minorHAnsi"/>
                <w:color w:val="000000" w:themeColor="text1"/>
                <w:sz w:val="22"/>
                <w:szCs w:val="22"/>
              </w:rPr>
              <w:t xml:space="preserve"> to be connected to the internet.</w:t>
            </w:r>
          </w:p>
          <w:p w14:paraId="27065BB9"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Firebase database need to be connected all the time.</w:t>
            </w:r>
          </w:p>
        </w:tc>
        <w:tc>
          <w:tcPr>
            <w:tcW w:w="1156" w:type="dxa"/>
          </w:tcPr>
          <w:p w14:paraId="39F97EAE"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337DB513" w14:textId="77777777" w:rsidR="008F4A5E" w:rsidRPr="00A0446A" w:rsidRDefault="008F4A5E" w:rsidP="00912718">
            <w:pPr>
              <w:autoSpaceDE w:val="0"/>
              <w:autoSpaceDN w:val="0"/>
              <w:adjustRightInd w:val="0"/>
              <w:ind w:left="15"/>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Firebase database is connected to </w:t>
            </w:r>
            <w:proofErr w:type="spellStart"/>
            <w:r w:rsidRPr="00A0446A">
              <w:rPr>
                <w:rFonts w:ascii="Avenir Roman" w:hAnsi="Avenir Roman" w:cstheme="minorHAnsi"/>
                <w:color w:val="000000" w:themeColor="text1"/>
                <w:sz w:val="22"/>
                <w:szCs w:val="22"/>
              </w:rPr>
              <w:t>NodeMCU</w:t>
            </w:r>
            <w:proofErr w:type="spellEnd"/>
            <w:r w:rsidRPr="00A0446A">
              <w:rPr>
                <w:rFonts w:ascii="Avenir Roman" w:hAnsi="Avenir Roman" w:cstheme="minorHAnsi"/>
                <w:color w:val="000000" w:themeColor="text1"/>
                <w:sz w:val="22"/>
                <w:szCs w:val="22"/>
              </w:rPr>
              <w:t xml:space="preserve"> and android which are always connected to the internet.</w:t>
            </w:r>
          </w:p>
        </w:tc>
      </w:tr>
      <w:tr w:rsidR="008F4A5E" w:rsidRPr="00A0446A" w14:paraId="437C9424" w14:textId="77777777" w:rsidTr="00912718">
        <w:tc>
          <w:tcPr>
            <w:tcW w:w="2463" w:type="dxa"/>
          </w:tcPr>
          <w:p w14:paraId="09D6E622"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Efficiency</w:t>
            </w:r>
          </w:p>
        </w:tc>
        <w:tc>
          <w:tcPr>
            <w:tcW w:w="4258" w:type="dxa"/>
          </w:tcPr>
          <w:p w14:paraId="14475855" w14:textId="77777777" w:rsidR="008F4A5E" w:rsidRPr="00A0446A" w:rsidRDefault="008F4A5E" w:rsidP="00912718">
            <w:pPr>
              <w:pStyle w:val="Default"/>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Time taken to transfer the patient data to the firebase cloud must be as low as possible.</w:t>
            </w:r>
          </w:p>
          <w:p w14:paraId="10146E47"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Time taken to send notification for doctor in emergency case must be as low as possible</w:t>
            </w:r>
          </w:p>
        </w:tc>
        <w:tc>
          <w:tcPr>
            <w:tcW w:w="1156" w:type="dxa"/>
          </w:tcPr>
          <w:p w14:paraId="7AD75283"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318558B0" w14:textId="77777777" w:rsidR="008F4A5E" w:rsidRPr="00A0446A" w:rsidRDefault="008F4A5E" w:rsidP="00912718">
            <w:pPr>
              <w:pStyle w:val="Default"/>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The time taken for the patient data to be delivered to firebase takes in average 3 seconds. </w:t>
            </w:r>
          </w:p>
          <w:p w14:paraId="63A81D65"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notification takes less than 3 seconds to be sent to the doctor.</w:t>
            </w:r>
          </w:p>
        </w:tc>
      </w:tr>
      <w:tr w:rsidR="008F4A5E" w:rsidRPr="00A0446A" w14:paraId="094CD192" w14:textId="77777777" w:rsidTr="00912718">
        <w:trPr>
          <w:trHeight w:val="1745"/>
        </w:trPr>
        <w:tc>
          <w:tcPr>
            <w:tcW w:w="2463" w:type="dxa"/>
          </w:tcPr>
          <w:p w14:paraId="1D4C0AD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Scalability</w:t>
            </w:r>
          </w:p>
        </w:tc>
        <w:tc>
          <w:tcPr>
            <w:tcW w:w="4258" w:type="dxa"/>
          </w:tcPr>
          <w:p w14:paraId="09497557" w14:textId="77777777" w:rsidR="008F4A5E" w:rsidRPr="00A0446A" w:rsidRDefault="008F4A5E" w:rsidP="00912718">
            <w:pPr>
              <w:tabs>
                <w:tab w:val="left" w:pos="1335"/>
              </w:tabs>
              <w:rPr>
                <w:rFonts w:ascii="Avenir Roman" w:hAnsi="Avenir Roman"/>
                <w:sz w:val="22"/>
                <w:szCs w:val="22"/>
              </w:rPr>
            </w:pPr>
            <w:r w:rsidRPr="00A0446A">
              <w:rPr>
                <w:rFonts w:ascii="Avenir Roman" w:hAnsi="Avenir Roman"/>
                <w:sz w:val="22"/>
                <w:szCs w:val="22"/>
              </w:rPr>
              <w:tab/>
            </w:r>
            <w:r w:rsidRPr="00A0446A">
              <w:rPr>
                <w:rFonts w:ascii="Avenir Roman" w:hAnsi="Avenir Roman" w:cstheme="minorHAnsi"/>
                <w:color w:val="000000" w:themeColor="text1"/>
                <w:sz w:val="22"/>
                <w:szCs w:val="22"/>
              </w:rPr>
              <w:t xml:space="preserve">Our design will be </w:t>
            </w:r>
            <w:proofErr w:type="gramStart"/>
            <w:r w:rsidRPr="00A0446A">
              <w:rPr>
                <w:rFonts w:ascii="Avenir Roman" w:hAnsi="Avenir Roman" w:cstheme="minorHAnsi"/>
                <w:color w:val="000000" w:themeColor="text1"/>
                <w:sz w:val="22"/>
                <w:szCs w:val="22"/>
              </w:rPr>
              <w:t>handle</w:t>
            </w:r>
            <w:proofErr w:type="gramEnd"/>
            <w:r w:rsidRPr="00A0446A">
              <w:rPr>
                <w:rFonts w:ascii="Avenir Roman" w:hAnsi="Avenir Roman" w:cstheme="minorHAnsi"/>
                <w:color w:val="000000" w:themeColor="text1"/>
                <w:sz w:val="22"/>
                <w:szCs w:val="22"/>
              </w:rPr>
              <w:t xml:space="preserve"> more users in future and we can add more sensor and components to the device.</w:t>
            </w:r>
          </w:p>
        </w:tc>
        <w:tc>
          <w:tcPr>
            <w:tcW w:w="1156" w:type="dxa"/>
          </w:tcPr>
          <w:p w14:paraId="62272ECB"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143B17B0" w14:textId="77777777" w:rsidR="008F4A5E" w:rsidRPr="00A0446A" w:rsidRDefault="008F4A5E" w:rsidP="00912718">
            <w:pPr>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The system can handle large number of users just by increasing buffer size.</w:t>
            </w:r>
          </w:p>
          <w:p w14:paraId="3A086AAB" w14:textId="77777777" w:rsidR="008F4A5E" w:rsidRPr="00A0446A" w:rsidRDefault="008F4A5E" w:rsidP="00912718">
            <w:pPr>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The </w:t>
            </w:r>
            <w:proofErr w:type="spellStart"/>
            <w:r w:rsidRPr="00A0446A">
              <w:rPr>
                <w:rFonts w:ascii="Avenir Roman" w:hAnsi="Avenir Roman" w:cstheme="minorHAnsi"/>
                <w:color w:val="000000" w:themeColor="text1"/>
                <w:sz w:val="22"/>
                <w:szCs w:val="22"/>
              </w:rPr>
              <w:t>MySignals</w:t>
            </w:r>
            <w:proofErr w:type="spellEnd"/>
            <w:r w:rsidRPr="00A0446A">
              <w:rPr>
                <w:rFonts w:ascii="Avenir Roman" w:hAnsi="Avenir Roman" w:cstheme="minorHAnsi"/>
                <w:color w:val="000000" w:themeColor="text1"/>
                <w:sz w:val="22"/>
                <w:szCs w:val="22"/>
              </w:rPr>
              <w:t xml:space="preserve"> board </w:t>
            </w:r>
            <w:proofErr w:type="gramStart"/>
            <w:r w:rsidRPr="00A0446A">
              <w:rPr>
                <w:rFonts w:ascii="Avenir Roman" w:hAnsi="Avenir Roman" w:cstheme="minorHAnsi"/>
                <w:color w:val="000000" w:themeColor="text1"/>
                <w:sz w:val="22"/>
                <w:szCs w:val="22"/>
              </w:rPr>
              <w:t>is able to</w:t>
            </w:r>
            <w:proofErr w:type="gramEnd"/>
            <w:r w:rsidRPr="00A0446A">
              <w:rPr>
                <w:rFonts w:ascii="Avenir Roman" w:hAnsi="Avenir Roman" w:cstheme="minorHAnsi"/>
                <w:color w:val="000000" w:themeColor="text1"/>
                <w:sz w:val="22"/>
                <w:szCs w:val="22"/>
              </w:rPr>
              <w:t xml:space="preserve"> work with 11 sensors, which is more than the physician needs to know about their patients.  </w:t>
            </w:r>
          </w:p>
          <w:p w14:paraId="6FF0F0A5" w14:textId="77777777" w:rsidR="008F4A5E" w:rsidRPr="00A0446A" w:rsidRDefault="008F4A5E" w:rsidP="00912718">
            <w:pPr>
              <w:rPr>
                <w:rFonts w:ascii="Avenir Roman" w:hAnsi="Avenir Roman"/>
                <w:sz w:val="22"/>
                <w:szCs w:val="22"/>
              </w:rPr>
            </w:pPr>
          </w:p>
        </w:tc>
      </w:tr>
      <w:tr w:rsidR="008F4A5E" w:rsidRPr="00A0446A" w14:paraId="43450351" w14:textId="77777777" w:rsidTr="00912718">
        <w:tc>
          <w:tcPr>
            <w:tcW w:w="2463" w:type="dxa"/>
            <w:vMerge w:val="restart"/>
          </w:tcPr>
          <w:p w14:paraId="6310899B"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Usability</w:t>
            </w:r>
          </w:p>
        </w:tc>
        <w:tc>
          <w:tcPr>
            <w:tcW w:w="4258" w:type="dxa"/>
          </w:tcPr>
          <w:p w14:paraId="0C7BE8A9"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For the device, it must be design carefully to simplify the using of these sensors on the target patient.</w:t>
            </w:r>
          </w:p>
        </w:tc>
        <w:tc>
          <w:tcPr>
            <w:tcW w:w="1156" w:type="dxa"/>
          </w:tcPr>
          <w:p w14:paraId="08995DB6"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vMerge w:val="restart"/>
          </w:tcPr>
          <w:p w14:paraId="7EACB913"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hardware device is easy to use since with a user interface like LCD display being carefully designed and built. Also, patient and doctor application interface are clear and easy to be used. The usability for the application was tested (see the section on testing).</w:t>
            </w:r>
          </w:p>
        </w:tc>
      </w:tr>
      <w:tr w:rsidR="008F4A5E" w:rsidRPr="00A0446A" w14:paraId="191B0CD8" w14:textId="77777777" w:rsidTr="00912718">
        <w:tc>
          <w:tcPr>
            <w:tcW w:w="2463" w:type="dxa"/>
            <w:vMerge/>
          </w:tcPr>
          <w:p w14:paraId="499D062E" w14:textId="77777777" w:rsidR="008F4A5E" w:rsidRPr="00A0446A" w:rsidRDefault="008F4A5E" w:rsidP="00912718">
            <w:pPr>
              <w:rPr>
                <w:rFonts w:ascii="Avenir Roman" w:hAnsi="Avenir Roman"/>
                <w:sz w:val="22"/>
                <w:szCs w:val="22"/>
              </w:rPr>
            </w:pPr>
          </w:p>
        </w:tc>
        <w:tc>
          <w:tcPr>
            <w:tcW w:w="4258" w:type="dxa"/>
          </w:tcPr>
          <w:p w14:paraId="2802DEB1"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For the user interface, which is running on the mobile app must be user friendly and easy to use by any user.</w:t>
            </w:r>
          </w:p>
        </w:tc>
        <w:tc>
          <w:tcPr>
            <w:tcW w:w="1156" w:type="dxa"/>
          </w:tcPr>
          <w:p w14:paraId="1125E6D3"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vMerge/>
          </w:tcPr>
          <w:p w14:paraId="7614DACE" w14:textId="77777777" w:rsidR="008F4A5E" w:rsidRPr="00A0446A" w:rsidRDefault="008F4A5E" w:rsidP="00912718">
            <w:pPr>
              <w:rPr>
                <w:rFonts w:ascii="Avenir Roman" w:hAnsi="Avenir Roman"/>
                <w:sz w:val="22"/>
                <w:szCs w:val="22"/>
              </w:rPr>
            </w:pPr>
          </w:p>
        </w:tc>
      </w:tr>
      <w:tr w:rsidR="008F4A5E" w:rsidRPr="00A0446A" w14:paraId="4B5E0C7B" w14:textId="77777777" w:rsidTr="00912718">
        <w:tc>
          <w:tcPr>
            <w:tcW w:w="2463" w:type="dxa"/>
          </w:tcPr>
          <w:p w14:paraId="3DC8859F"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Portability</w:t>
            </w:r>
          </w:p>
        </w:tc>
        <w:tc>
          <w:tcPr>
            <w:tcW w:w="4258" w:type="dxa"/>
          </w:tcPr>
          <w:p w14:paraId="50BB05B8" w14:textId="77777777" w:rsidR="008F4A5E" w:rsidRPr="00A0446A" w:rsidRDefault="008F4A5E" w:rsidP="00912718">
            <w:pPr>
              <w:widowControl w:val="0"/>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The application can only work in android platform.</w:t>
            </w:r>
          </w:p>
          <w:p w14:paraId="31D73F55" w14:textId="77777777" w:rsidR="008F4A5E" w:rsidRPr="00A0446A" w:rsidRDefault="008F4A5E" w:rsidP="00912718">
            <w:pPr>
              <w:rPr>
                <w:rFonts w:ascii="Avenir Roman" w:hAnsi="Avenir Roman"/>
                <w:sz w:val="22"/>
                <w:szCs w:val="22"/>
              </w:rPr>
            </w:pPr>
          </w:p>
        </w:tc>
        <w:tc>
          <w:tcPr>
            <w:tcW w:w="1156" w:type="dxa"/>
          </w:tcPr>
          <w:p w14:paraId="29A57167"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4AFC47DF" w14:textId="77777777" w:rsidR="008F4A5E" w:rsidRPr="00A0446A" w:rsidRDefault="008F4A5E" w:rsidP="008165BE">
            <w:pPr>
              <w:keepNext/>
              <w:rPr>
                <w:rFonts w:ascii="Avenir Roman" w:hAnsi="Avenir Roman"/>
                <w:sz w:val="22"/>
                <w:szCs w:val="22"/>
              </w:rPr>
            </w:pPr>
            <w:r w:rsidRPr="00A0446A">
              <w:rPr>
                <w:rFonts w:ascii="Avenir Roman" w:hAnsi="Avenir Roman" w:cstheme="minorHAnsi"/>
                <w:color w:val="000000" w:themeColor="text1"/>
                <w:sz w:val="22"/>
                <w:szCs w:val="22"/>
              </w:rPr>
              <w:t xml:space="preserve">The application built using android studio which can only be downloaded on any android device, including </w:t>
            </w:r>
            <w:r w:rsidRPr="00A0446A">
              <w:rPr>
                <w:rFonts w:ascii="Avenir Roman" w:hAnsi="Avenir Roman"/>
                <w:sz w:val="22"/>
                <w:szCs w:val="22"/>
              </w:rPr>
              <w:t>phones, tablets, Laptops, etc..</w:t>
            </w:r>
          </w:p>
        </w:tc>
      </w:tr>
    </w:tbl>
    <w:p w14:paraId="4B576274" w14:textId="3B669E38" w:rsidR="008F4A5E" w:rsidRPr="009466BB" w:rsidRDefault="008165BE" w:rsidP="008165BE">
      <w:pPr>
        <w:pStyle w:val="Caption"/>
        <w:rPr>
          <w:rFonts w:ascii="Avenir Roman" w:hAnsi="Avenir Roman"/>
          <w:i w:val="0"/>
          <w:iCs w:val="0"/>
          <w:sz w:val="22"/>
          <w:szCs w:val="22"/>
        </w:rPr>
      </w:pPr>
      <w:bookmarkStart w:id="230" w:name="_Toc515984004"/>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15</w:t>
      </w:r>
      <w:r w:rsidR="00F7631C" w:rsidRPr="009466BB">
        <w:rPr>
          <w:rFonts w:ascii="Avenir Roman" w:hAnsi="Avenir Roman"/>
          <w:noProof/>
        </w:rPr>
        <w:fldChar w:fldCharType="end"/>
      </w:r>
      <w:r w:rsidRPr="009466BB">
        <w:rPr>
          <w:rFonts w:ascii="Avenir Roman" w:hAnsi="Avenir Roman"/>
        </w:rPr>
        <w:t>. Technical design constraints</w:t>
      </w:r>
      <w:bookmarkEnd w:id="230"/>
    </w:p>
    <w:p w14:paraId="3CDD2B3F" w14:textId="77777777" w:rsidR="00807D41" w:rsidRPr="009466BB" w:rsidRDefault="00807D41" w:rsidP="00807D41">
      <w:pPr>
        <w:pStyle w:val="ListParagraph"/>
        <w:ind w:left="360"/>
        <w:rPr>
          <w:rFonts w:ascii="Avenir Roman" w:eastAsiaTheme="minorEastAsia" w:hAnsi="Avenir Roman" w:cstheme="minorHAnsi"/>
          <w:color w:val="000000" w:themeColor="text1"/>
        </w:rPr>
      </w:pPr>
    </w:p>
    <w:p w14:paraId="1E82990F" w14:textId="77777777" w:rsidR="00807D41" w:rsidRPr="009466BB" w:rsidRDefault="00807D41" w:rsidP="00807D41">
      <w:pPr>
        <w:rPr>
          <w:rFonts w:ascii="Avenir Roman" w:hAnsi="Avenir Roman"/>
          <w:highlight w:val="lightGray"/>
        </w:rPr>
      </w:pPr>
    </w:p>
    <w:tbl>
      <w:tblPr>
        <w:tblStyle w:val="LightGrid-Accent11"/>
        <w:tblpPr w:leftFromText="180" w:rightFromText="180" w:vertAnchor="page" w:horzAnchor="margin" w:tblpY="2218"/>
        <w:tblW w:w="0" w:type="auto"/>
        <w:tblLook w:val="04A0" w:firstRow="1" w:lastRow="0" w:firstColumn="1" w:lastColumn="0" w:noHBand="0" w:noVBand="1"/>
      </w:tblPr>
      <w:tblGrid>
        <w:gridCol w:w="2030"/>
        <w:gridCol w:w="1542"/>
        <w:gridCol w:w="2109"/>
        <w:gridCol w:w="1657"/>
        <w:gridCol w:w="2002"/>
      </w:tblGrid>
      <w:tr w:rsidR="00807D41" w:rsidRPr="008F4DE7" w14:paraId="5F44ED67" w14:textId="77777777" w:rsidTr="00807D41">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hideMark/>
          </w:tcPr>
          <w:p w14:paraId="71A6158A"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Quality</w:t>
            </w:r>
          </w:p>
        </w:tc>
        <w:tc>
          <w:tcPr>
            <w:tcW w:w="1542" w:type="dxa"/>
            <w:hideMark/>
          </w:tcPr>
          <w:p w14:paraId="0B954C91"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Name </w:t>
            </w:r>
          </w:p>
        </w:tc>
        <w:tc>
          <w:tcPr>
            <w:tcW w:w="2109" w:type="dxa"/>
            <w:hideMark/>
          </w:tcPr>
          <w:p w14:paraId="79A70CD9"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Description </w:t>
            </w:r>
          </w:p>
        </w:tc>
        <w:tc>
          <w:tcPr>
            <w:tcW w:w="1657" w:type="dxa"/>
          </w:tcPr>
          <w:p w14:paraId="18A4C730"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Met/Not Met</w:t>
            </w:r>
          </w:p>
        </w:tc>
        <w:tc>
          <w:tcPr>
            <w:tcW w:w="2002" w:type="dxa"/>
          </w:tcPr>
          <w:p w14:paraId="047A34B6"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Verification</w:t>
            </w:r>
          </w:p>
        </w:tc>
      </w:tr>
      <w:tr w:rsidR="00807D41" w:rsidRPr="008F4DE7" w14:paraId="1FB04C6C" w14:textId="77777777" w:rsidTr="00807D41">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tcPr>
          <w:p w14:paraId="7254669A"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Economic</w:t>
            </w:r>
          </w:p>
        </w:tc>
        <w:tc>
          <w:tcPr>
            <w:tcW w:w="1542" w:type="dxa"/>
          </w:tcPr>
          <w:p w14:paraId="2AF10826"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Design Cost </w:t>
            </w:r>
          </w:p>
        </w:tc>
        <w:tc>
          <w:tcPr>
            <w:tcW w:w="2109" w:type="dxa"/>
          </w:tcPr>
          <w:p w14:paraId="7BD26A59"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Our system has multiple biomedical sensors that need to be precise in order to get precise data; where precise sensors cost higher prices than any other sensors. </w:t>
            </w:r>
          </w:p>
        </w:tc>
        <w:tc>
          <w:tcPr>
            <w:tcW w:w="1657" w:type="dxa"/>
          </w:tcPr>
          <w:p w14:paraId="5246E2A6"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tcPr>
          <w:p w14:paraId="0471E023"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The prototype system cost around </w:t>
            </w:r>
            <w:r w:rsidRPr="008F4DE7">
              <w:rPr>
                <w:rFonts w:ascii="Avenir Roman" w:hAnsi="Avenir Roman"/>
              </w:rPr>
              <w:t xml:space="preserve">3867 QR, which is less than the budget we received from university. </w:t>
            </w:r>
          </w:p>
        </w:tc>
      </w:tr>
      <w:tr w:rsidR="00807D41" w:rsidRPr="008F4DE7" w14:paraId="1D6394FF" w14:textId="77777777" w:rsidTr="00807D41">
        <w:trPr>
          <w:cnfStyle w:val="000000010000" w:firstRow="0" w:lastRow="0" w:firstColumn="0" w:lastColumn="0" w:oddVBand="0" w:evenVBand="0" w:oddHBand="0" w:evenHBand="1"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tcPr>
          <w:p w14:paraId="49709D6E"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Time</w:t>
            </w:r>
          </w:p>
        </w:tc>
        <w:tc>
          <w:tcPr>
            <w:tcW w:w="1542" w:type="dxa"/>
          </w:tcPr>
          <w:p w14:paraId="005468C5"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Development Schedule</w:t>
            </w:r>
          </w:p>
        </w:tc>
        <w:tc>
          <w:tcPr>
            <w:tcW w:w="2109" w:type="dxa"/>
          </w:tcPr>
          <w:p w14:paraId="4143FEF2"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Implement security if time allowed us. </w:t>
            </w:r>
            <w:r w:rsidRPr="008F4DE7">
              <w:rPr>
                <w:rFonts w:ascii="Avenir Roman" w:hAnsi="Avenir Roman" w:cstheme="minorHAnsi"/>
                <w:color w:val="000000" w:themeColor="text1"/>
              </w:rPr>
              <w:br/>
            </w:r>
          </w:p>
          <w:p w14:paraId="6898584A"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c>
          <w:tcPr>
            <w:tcW w:w="1657" w:type="dxa"/>
          </w:tcPr>
          <w:p w14:paraId="377FF6F6" w14:textId="77777777" w:rsidR="00807D41" w:rsidRPr="008F4DE7" w:rsidRDefault="00807D41" w:rsidP="00A819CE">
            <w:pPr>
              <w:tabs>
                <w:tab w:val="left" w:pos="1358"/>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X</w:t>
            </w:r>
          </w:p>
        </w:tc>
        <w:tc>
          <w:tcPr>
            <w:tcW w:w="2002" w:type="dxa"/>
          </w:tcPr>
          <w:p w14:paraId="4331FA4F"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The research team investigated methods for making the communication channels connected to the cloud more secured. These are discussed in the report, but due to the project time frame the security part was not implemented.</w:t>
            </w:r>
          </w:p>
          <w:p w14:paraId="6F5C725A"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p w14:paraId="489BD5BD"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r>
      <w:tr w:rsidR="00807D41" w:rsidRPr="008F4DE7" w14:paraId="0DE4D538" w14:textId="77777777" w:rsidTr="00807D4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030" w:type="dxa"/>
          </w:tcPr>
          <w:p w14:paraId="1057AC3E"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Environmental</w:t>
            </w:r>
          </w:p>
        </w:tc>
        <w:tc>
          <w:tcPr>
            <w:tcW w:w="1542" w:type="dxa"/>
          </w:tcPr>
          <w:p w14:paraId="0E77837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User need</w:t>
            </w:r>
          </w:p>
        </w:tc>
        <w:tc>
          <w:tcPr>
            <w:tcW w:w="2109" w:type="dxa"/>
          </w:tcPr>
          <w:p w14:paraId="19FA5361"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Patient should follow the set of instructions that is provided. It should also explain how to connect the sensors correctly.</w:t>
            </w:r>
          </w:p>
          <w:p w14:paraId="335D7519" w14:textId="77777777" w:rsidR="00807D41" w:rsidRPr="008F4DE7" w:rsidRDefault="00807D41" w:rsidP="00A819CE">
            <w:pPr>
              <w:tabs>
                <w:tab w:val="left" w:pos="560"/>
                <w:tab w:val="left" w:pos="1120"/>
                <w:tab w:val="left" w:pos="1358"/>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c>
          <w:tcPr>
            <w:tcW w:w="1657" w:type="dxa"/>
          </w:tcPr>
          <w:p w14:paraId="23621727"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tcPr>
          <w:p w14:paraId="051EE93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A set of guidelines for using the application given in a booklet, and the application homepage. These can be provided to both patients and physicians.</w:t>
            </w:r>
          </w:p>
        </w:tc>
      </w:tr>
      <w:tr w:rsidR="00807D41" w:rsidRPr="008F4DE7" w14:paraId="063AFB55" w14:textId="77777777" w:rsidTr="00807D41">
        <w:trPr>
          <w:cnfStyle w:val="000000010000" w:firstRow="0" w:lastRow="0" w:firstColumn="0" w:lastColumn="0" w:oddVBand="0" w:evenVBand="0" w:oddHBand="0" w:evenHBand="1"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030" w:type="dxa"/>
          </w:tcPr>
          <w:p w14:paraId="1ED485B6"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Social</w:t>
            </w:r>
          </w:p>
        </w:tc>
        <w:tc>
          <w:tcPr>
            <w:tcW w:w="1542" w:type="dxa"/>
          </w:tcPr>
          <w:p w14:paraId="5A1A4BB7"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Government codes </w:t>
            </w:r>
          </w:p>
        </w:tc>
        <w:tc>
          <w:tcPr>
            <w:tcW w:w="2109" w:type="dxa"/>
          </w:tcPr>
          <w:p w14:paraId="3DD798F3"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All the data of patients are secured and only viewable by their doctor. </w:t>
            </w:r>
          </w:p>
        </w:tc>
        <w:tc>
          <w:tcPr>
            <w:tcW w:w="1657" w:type="dxa"/>
            <w:vMerge w:val="restart"/>
          </w:tcPr>
          <w:p w14:paraId="13138A95"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vMerge w:val="restart"/>
          </w:tcPr>
          <w:p w14:paraId="6FB8239C"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Each doctor will have its own account, which will be used to view the patient’s data, so all the data will be viewed only by the doctor.</w:t>
            </w:r>
          </w:p>
        </w:tc>
      </w:tr>
      <w:tr w:rsidR="00807D41" w:rsidRPr="008F4DE7" w14:paraId="038F51FB" w14:textId="77777777" w:rsidTr="00807D41">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030" w:type="dxa"/>
          </w:tcPr>
          <w:p w14:paraId="1FC88F79"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Ethical</w:t>
            </w:r>
          </w:p>
        </w:tc>
        <w:tc>
          <w:tcPr>
            <w:tcW w:w="1542" w:type="dxa"/>
          </w:tcPr>
          <w:p w14:paraId="6C34D325"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Privacy</w:t>
            </w:r>
          </w:p>
        </w:tc>
        <w:tc>
          <w:tcPr>
            <w:tcW w:w="2109" w:type="dxa"/>
          </w:tcPr>
          <w:p w14:paraId="41952981"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All the data of patients are private from the public.</w:t>
            </w:r>
          </w:p>
        </w:tc>
        <w:tc>
          <w:tcPr>
            <w:tcW w:w="1657" w:type="dxa"/>
            <w:vMerge/>
          </w:tcPr>
          <w:p w14:paraId="12660578"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c>
          <w:tcPr>
            <w:tcW w:w="2002" w:type="dxa"/>
            <w:vMerge/>
          </w:tcPr>
          <w:p w14:paraId="6EEC8AA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r w:rsidR="00807D41" w:rsidRPr="008F4DE7" w14:paraId="682B27D6" w14:textId="77777777" w:rsidTr="00807D41">
        <w:trPr>
          <w:cnfStyle w:val="000000010000" w:firstRow="0" w:lastRow="0" w:firstColumn="0" w:lastColumn="0" w:oddVBand="0" w:evenVBand="0" w:oddHBand="0" w:evenHBand="1"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030" w:type="dxa"/>
          </w:tcPr>
          <w:p w14:paraId="2C48B7AB"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Manufacturability </w:t>
            </w:r>
          </w:p>
        </w:tc>
        <w:tc>
          <w:tcPr>
            <w:tcW w:w="1542" w:type="dxa"/>
          </w:tcPr>
          <w:p w14:paraId="7CBAD869"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Transport</w:t>
            </w:r>
          </w:p>
        </w:tc>
        <w:tc>
          <w:tcPr>
            <w:tcW w:w="2109" w:type="dxa"/>
          </w:tcPr>
          <w:p w14:paraId="270D2450"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The sensors and Arduino are organized and packaged in one box.</w:t>
            </w:r>
          </w:p>
        </w:tc>
        <w:tc>
          <w:tcPr>
            <w:tcW w:w="1657" w:type="dxa"/>
          </w:tcPr>
          <w:p w14:paraId="3E36E7C1"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tcPr>
          <w:p w14:paraId="5B65B705" w14:textId="77777777" w:rsidR="00807D41" w:rsidRPr="008F4DE7" w:rsidRDefault="00807D41" w:rsidP="008165BE">
            <w:pPr>
              <w:keepNext/>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The hardware components of the system are grouped and packed in a one box, which is easy to carry anywhere. </w:t>
            </w:r>
          </w:p>
        </w:tc>
      </w:tr>
    </w:tbl>
    <w:p w14:paraId="44002627" w14:textId="6AEC0F66" w:rsidR="00807D41" w:rsidRDefault="00807D41" w:rsidP="00807D41">
      <w:pPr>
        <w:rPr>
          <w:rFonts w:ascii="Avenir Roman" w:hAnsi="Avenir Roman"/>
          <w:highlight w:val="lightGray"/>
        </w:rPr>
      </w:pPr>
    </w:p>
    <w:p w14:paraId="7D17ADF1" w14:textId="426F6D20" w:rsidR="00C9303A" w:rsidRDefault="00C9303A" w:rsidP="00C9303A">
      <w:pPr>
        <w:pStyle w:val="Caption"/>
        <w:rPr>
          <w:rFonts w:ascii="Avenir Roman" w:hAnsi="Avenir Roman"/>
        </w:rPr>
      </w:pPr>
      <w:bookmarkStart w:id="231" w:name="_Toc515984005"/>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16</w:t>
      </w:r>
      <w:r w:rsidRPr="009466BB">
        <w:rPr>
          <w:rFonts w:ascii="Avenir Roman" w:hAnsi="Avenir Roman"/>
          <w:noProof/>
        </w:rPr>
        <w:fldChar w:fldCharType="end"/>
      </w:r>
      <w:r w:rsidRPr="009466BB">
        <w:rPr>
          <w:rFonts w:ascii="Avenir Roman" w:hAnsi="Avenir Roman"/>
        </w:rPr>
        <w:t>. Practical design constraints</w:t>
      </w:r>
      <w:bookmarkEnd w:id="231"/>
    </w:p>
    <w:p w14:paraId="79AD6707" w14:textId="0C5668FD" w:rsidR="00C9303A" w:rsidRDefault="00C9303A" w:rsidP="00C9303A"/>
    <w:p w14:paraId="6A0665AF" w14:textId="02BB4701" w:rsidR="00C9303A" w:rsidRDefault="00C9303A" w:rsidP="00C9303A"/>
    <w:p w14:paraId="659F9148" w14:textId="7DD1CC59" w:rsidR="00C9303A" w:rsidRDefault="00C9303A" w:rsidP="00C9303A"/>
    <w:p w14:paraId="74996BB7" w14:textId="0F69CADC" w:rsidR="00C9303A" w:rsidRDefault="00C9303A" w:rsidP="00C9303A"/>
    <w:p w14:paraId="6898218D" w14:textId="189D973C" w:rsidR="00C9303A" w:rsidRDefault="00C9303A" w:rsidP="00C9303A"/>
    <w:p w14:paraId="70BF9244" w14:textId="68B62D88" w:rsidR="00C9303A" w:rsidRDefault="00C9303A" w:rsidP="00C9303A"/>
    <w:p w14:paraId="2FFDA9E7" w14:textId="5FF2D0C5" w:rsidR="00C9303A" w:rsidRDefault="00C9303A" w:rsidP="00C9303A"/>
    <w:p w14:paraId="013FFF4B" w14:textId="22915A17" w:rsidR="00C9303A" w:rsidRDefault="00C9303A" w:rsidP="00C9303A"/>
    <w:p w14:paraId="3D39F8A6" w14:textId="0A92A9CC" w:rsidR="00815B81" w:rsidRDefault="00815B81" w:rsidP="00C9303A"/>
    <w:p w14:paraId="3788A0C5" w14:textId="4F153CA9" w:rsidR="00815B81" w:rsidRDefault="00815B81" w:rsidP="00C9303A"/>
    <w:p w14:paraId="7CC4F8C8" w14:textId="4F3F9E2D" w:rsidR="00815B81" w:rsidRDefault="00815B81" w:rsidP="00C9303A"/>
    <w:p w14:paraId="56A415DD" w14:textId="77777777" w:rsidR="00815B81" w:rsidRPr="00C9303A" w:rsidRDefault="00815B81" w:rsidP="00C9303A"/>
    <w:p w14:paraId="13143601" w14:textId="2D509DE2" w:rsidR="00344146" w:rsidRPr="009466BB" w:rsidRDefault="00344146" w:rsidP="00DB1630">
      <w:pPr>
        <w:pStyle w:val="Heading1"/>
        <w:numPr>
          <w:ilvl w:val="0"/>
          <w:numId w:val="6"/>
        </w:numPr>
        <w:spacing w:before="360" w:after="240"/>
        <w:rPr>
          <w:rFonts w:ascii="Avenir Roman" w:hAnsi="Avenir Roman"/>
          <w:b/>
          <w:bCs/>
        </w:rPr>
      </w:pPr>
      <w:bookmarkStart w:id="232" w:name="_Toc516596907"/>
      <w:r w:rsidRPr="009466BB">
        <w:rPr>
          <w:rFonts w:ascii="Avenir Roman" w:hAnsi="Avenir Roman"/>
          <w:b/>
          <w:bCs/>
        </w:rPr>
        <w:t>Evaluation of the impact of the engineered solution</w:t>
      </w:r>
      <w:bookmarkEnd w:id="125"/>
      <w:bookmarkEnd w:id="232"/>
    </w:p>
    <w:p w14:paraId="797618BA" w14:textId="116D1E66" w:rsidR="00504269" w:rsidRPr="009466BB" w:rsidRDefault="00504269" w:rsidP="0039366C">
      <w:pPr>
        <w:pStyle w:val="NormalWeb"/>
        <w:spacing w:line="276" w:lineRule="auto"/>
        <w:rPr>
          <w:rFonts w:ascii="Avenir Roman" w:hAnsi="Avenir Roman"/>
          <w:sz w:val="22"/>
          <w:szCs w:val="22"/>
        </w:rPr>
      </w:pPr>
      <w:proofErr w:type="spellStart"/>
      <w:r w:rsidRPr="009466BB">
        <w:rPr>
          <w:rFonts w:ascii="Avenir Roman" w:hAnsi="Avenir Roman"/>
          <w:sz w:val="22"/>
          <w:szCs w:val="22"/>
        </w:rPr>
        <w:t>MediCheck</w:t>
      </w:r>
      <w:proofErr w:type="spellEnd"/>
      <w:r w:rsidRPr="009466BB">
        <w:rPr>
          <w:rFonts w:ascii="Avenir Roman" w:hAnsi="Avenir Roman"/>
          <w:sz w:val="22"/>
          <w:szCs w:val="22"/>
        </w:rPr>
        <w:t xml:space="preserve"> health monitoring system was ultimately designed</w:t>
      </w:r>
      <w:r w:rsidR="00E614E5">
        <w:rPr>
          <w:rFonts w:ascii="Avenir Roman" w:hAnsi="Avenir Roman"/>
          <w:sz w:val="22"/>
          <w:szCs w:val="22"/>
        </w:rPr>
        <w:t xml:space="preserve"> for</w:t>
      </w:r>
      <w:r w:rsidRPr="009466BB">
        <w:rPr>
          <w:rFonts w:ascii="Avenir Roman" w:hAnsi="Avenir Roman"/>
          <w:sz w:val="22"/>
          <w:szCs w:val="22"/>
        </w:rPr>
        <w:t xml:space="preserve"> the purpose of impacting the lives of patients with cardiovascular disease</w:t>
      </w:r>
      <w:r w:rsidR="00E614E5">
        <w:rPr>
          <w:rFonts w:ascii="Avenir Roman" w:hAnsi="Avenir Roman"/>
          <w:sz w:val="22"/>
          <w:szCs w:val="22"/>
        </w:rPr>
        <w:t>s</w:t>
      </w:r>
      <w:r w:rsidRPr="009466BB">
        <w:rPr>
          <w:rFonts w:ascii="Avenir Roman" w:hAnsi="Avenir Roman"/>
          <w:sz w:val="22"/>
          <w:szCs w:val="22"/>
        </w:rPr>
        <w:t xml:space="preserve"> who are suffering from sudden heart attacks and high or low heart beat rates. By the help of the sensors connected to the device, patients’ vital data has been able to be read and saved in the database as a reference for the doctor. The aim of the system was to ensure that patients with cardiovascular disease have their vital data recorded to be analyzed within the system to look for abnormalities. Once an abnormality is found, the patient and doctor are notified about it, and the patient mobile number is added to the doctor side notification in case the doctor wants a direct contact with the patient.</w:t>
      </w:r>
      <w:r w:rsidRPr="009466BB">
        <w:rPr>
          <w:rFonts w:ascii="Avenir Roman" w:hAnsi="Avenir Roman"/>
          <w:sz w:val="22"/>
          <w:szCs w:val="22"/>
        </w:rPr>
        <w:br/>
        <w:t xml:space="preserve">Moreover, our system solution can be beneficial for other engineering solutions whether it is related to the medical field or any other field, since the integration between cloud and mobile application made a revolution on the communication tools, unlike the wireless where both devices should be connected into the same access point, by then the system cannot be used at home and telepathy of patients will not be achieved. Therefore, in order to evaluate the project, we should see whether this project was effective, achieved its goals and the results had any impacts in term of global, economic, environmental and societal impacts. The table below discusses the level of impact for specific contribution through the project. </w:t>
      </w:r>
    </w:p>
    <w:p w14:paraId="299B0536" w14:textId="6635A036" w:rsidR="00504269" w:rsidRPr="009466BB" w:rsidRDefault="00504269" w:rsidP="0039366C">
      <w:pPr>
        <w:rPr>
          <w:rFonts w:ascii="Avenir Roman" w:hAnsi="Avenir Roman"/>
          <w:i/>
          <w:iCs/>
          <w:color w:val="365F91" w:themeColor="accent1" w:themeShade="BF"/>
        </w:rPr>
      </w:pPr>
    </w:p>
    <w:tbl>
      <w:tblPr>
        <w:tblStyle w:val="GridTable4-Accent11"/>
        <w:tblpPr w:leftFromText="180" w:rightFromText="180" w:vertAnchor="page" w:horzAnchor="margin" w:tblpY="2549"/>
        <w:tblW w:w="9606" w:type="dxa"/>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Look w:val="04A0" w:firstRow="1" w:lastRow="0" w:firstColumn="1" w:lastColumn="0" w:noHBand="0" w:noVBand="1"/>
      </w:tblPr>
      <w:tblGrid>
        <w:gridCol w:w="526"/>
        <w:gridCol w:w="1643"/>
        <w:gridCol w:w="5738"/>
        <w:gridCol w:w="1699"/>
      </w:tblGrid>
      <w:tr w:rsidR="003313FA" w:rsidRPr="009466BB" w14:paraId="74B580F9" w14:textId="77777777" w:rsidTr="00537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Borders>
              <w:top w:val="none" w:sz="0" w:space="0" w:color="auto"/>
              <w:left w:val="none" w:sz="0" w:space="0" w:color="auto"/>
              <w:bottom w:val="none" w:sz="0" w:space="0" w:color="auto"/>
              <w:right w:val="none" w:sz="0" w:space="0" w:color="auto"/>
            </w:tcBorders>
          </w:tcPr>
          <w:p w14:paraId="31A512B2"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No</w:t>
            </w:r>
          </w:p>
        </w:tc>
        <w:tc>
          <w:tcPr>
            <w:tcW w:w="1643" w:type="dxa"/>
            <w:tcBorders>
              <w:top w:val="none" w:sz="0" w:space="0" w:color="auto"/>
              <w:left w:val="none" w:sz="0" w:space="0" w:color="auto"/>
              <w:bottom w:val="none" w:sz="0" w:space="0" w:color="auto"/>
              <w:right w:val="none" w:sz="0" w:space="0" w:color="auto"/>
            </w:tcBorders>
          </w:tcPr>
          <w:p w14:paraId="24CAF6F4"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Evaluation Context</w:t>
            </w:r>
          </w:p>
        </w:tc>
        <w:tc>
          <w:tcPr>
            <w:tcW w:w="5738" w:type="dxa"/>
            <w:tcBorders>
              <w:top w:val="none" w:sz="0" w:space="0" w:color="auto"/>
              <w:left w:val="none" w:sz="0" w:space="0" w:color="auto"/>
              <w:bottom w:val="none" w:sz="0" w:space="0" w:color="auto"/>
              <w:right w:val="none" w:sz="0" w:space="0" w:color="auto"/>
            </w:tcBorders>
          </w:tcPr>
          <w:p w14:paraId="1970C2A3"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Specific Contribution through the Project</w:t>
            </w:r>
          </w:p>
        </w:tc>
        <w:tc>
          <w:tcPr>
            <w:tcW w:w="1699" w:type="dxa"/>
            <w:tcBorders>
              <w:top w:val="none" w:sz="0" w:space="0" w:color="auto"/>
              <w:left w:val="none" w:sz="0" w:space="0" w:color="auto"/>
              <w:bottom w:val="none" w:sz="0" w:space="0" w:color="auto"/>
              <w:right w:val="none" w:sz="0" w:space="0" w:color="auto"/>
            </w:tcBorders>
          </w:tcPr>
          <w:p w14:paraId="15E7B272"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Level of impact</w:t>
            </w:r>
          </w:p>
        </w:tc>
      </w:tr>
      <w:tr w:rsidR="003313FA" w:rsidRPr="009466BB" w14:paraId="44A6EECA" w14:textId="77777777" w:rsidTr="00537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7221CE2F"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1</w:t>
            </w:r>
          </w:p>
        </w:tc>
        <w:tc>
          <w:tcPr>
            <w:tcW w:w="1643" w:type="dxa"/>
          </w:tcPr>
          <w:p w14:paraId="15EFD97D"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Global</w:t>
            </w:r>
          </w:p>
        </w:tc>
        <w:tc>
          <w:tcPr>
            <w:tcW w:w="5738" w:type="dxa"/>
          </w:tcPr>
          <w:p w14:paraId="2D773FFE" w14:textId="77777777" w:rsidR="003313FA" w:rsidRPr="009466BB" w:rsidRDefault="003313FA" w:rsidP="00537EAB">
            <w:pPr>
              <w:pStyle w:val="SubtitleItalic"/>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EastAsia" w:hAnsi="Avenir Roman" w:cstheme="minorBidi"/>
                <w:i w:val="0"/>
                <w:color w:val="auto"/>
                <w:spacing w:val="0"/>
                <w:kern w:val="0"/>
                <w:sz w:val="22"/>
                <w:szCs w:val="22"/>
              </w:rPr>
            </w:pPr>
            <w:r w:rsidRPr="009466BB">
              <w:rPr>
                <w:rFonts w:ascii="Avenir Roman" w:eastAsiaTheme="minorEastAsia" w:hAnsi="Avenir Roman" w:cstheme="minorBidi"/>
                <w:i w:val="0"/>
                <w:color w:val="auto"/>
                <w:spacing w:val="0"/>
                <w:kern w:val="0"/>
                <w:sz w:val="22"/>
                <w:szCs w:val="22"/>
              </w:rPr>
              <w:t xml:space="preserve">Our project can be useful globally. Cardiovascular diseases can be found anywhere. And since the system is primarily in English language, then it can be used in </w:t>
            </w:r>
            <w:proofErr w:type="gramStart"/>
            <w:r w:rsidRPr="009466BB">
              <w:rPr>
                <w:rFonts w:ascii="Avenir Roman" w:eastAsiaTheme="minorEastAsia" w:hAnsi="Avenir Roman" w:cstheme="minorBidi"/>
                <w:i w:val="0"/>
                <w:color w:val="auto"/>
                <w:spacing w:val="0"/>
                <w:kern w:val="0"/>
                <w:sz w:val="22"/>
                <w:szCs w:val="22"/>
              </w:rPr>
              <w:t>the majority of</w:t>
            </w:r>
            <w:proofErr w:type="gramEnd"/>
            <w:r w:rsidRPr="009466BB">
              <w:rPr>
                <w:rFonts w:ascii="Avenir Roman" w:eastAsiaTheme="minorEastAsia" w:hAnsi="Avenir Roman" w:cstheme="minorBidi"/>
                <w:i w:val="0"/>
                <w:color w:val="auto"/>
                <w:spacing w:val="0"/>
                <w:kern w:val="0"/>
                <w:sz w:val="22"/>
                <w:szCs w:val="22"/>
              </w:rPr>
              <w:t xml:space="preserve"> the countries. Arabic version of the Mobile application will be implemented as a future work. </w:t>
            </w:r>
          </w:p>
        </w:tc>
        <w:tc>
          <w:tcPr>
            <w:tcW w:w="1699" w:type="dxa"/>
          </w:tcPr>
          <w:p w14:paraId="52DEB3DC"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High</w:t>
            </w:r>
          </w:p>
        </w:tc>
      </w:tr>
      <w:tr w:rsidR="003313FA" w:rsidRPr="009466BB" w14:paraId="6FFCAC06" w14:textId="77777777" w:rsidTr="00537EAB">
        <w:tc>
          <w:tcPr>
            <w:cnfStyle w:val="001000000000" w:firstRow="0" w:lastRow="0" w:firstColumn="1" w:lastColumn="0" w:oddVBand="0" w:evenVBand="0" w:oddHBand="0" w:evenHBand="0" w:firstRowFirstColumn="0" w:firstRowLastColumn="0" w:lastRowFirstColumn="0" w:lastRowLastColumn="0"/>
            <w:tcW w:w="526" w:type="dxa"/>
          </w:tcPr>
          <w:p w14:paraId="53239C7D"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2</w:t>
            </w:r>
          </w:p>
        </w:tc>
        <w:tc>
          <w:tcPr>
            <w:tcW w:w="1643" w:type="dxa"/>
          </w:tcPr>
          <w:p w14:paraId="183750D6"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Economical</w:t>
            </w:r>
          </w:p>
        </w:tc>
        <w:tc>
          <w:tcPr>
            <w:tcW w:w="5738" w:type="dxa"/>
          </w:tcPr>
          <w:p w14:paraId="1D24EB06" w14:textId="77777777" w:rsidR="003313FA" w:rsidRPr="009466BB" w:rsidRDefault="003313FA" w:rsidP="00537EAB">
            <w:pPr>
              <w:pStyle w:val="SubtitleItalic"/>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heme="minorEastAsia" w:hAnsi="Avenir Roman" w:cstheme="minorBidi"/>
                <w:i w:val="0"/>
                <w:color w:val="auto"/>
                <w:spacing w:val="0"/>
                <w:kern w:val="0"/>
                <w:sz w:val="22"/>
                <w:szCs w:val="22"/>
              </w:rPr>
            </w:pPr>
            <w:r w:rsidRPr="009466BB">
              <w:rPr>
                <w:rFonts w:ascii="Avenir Roman" w:eastAsiaTheme="minorEastAsia" w:hAnsi="Avenir Roman" w:cstheme="minorBidi"/>
                <w:i w:val="0"/>
                <w:color w:val="auto"/>
                <w:spacing w:val="0"/>
                <w:kern w:val="0"/>
                <w:sz w:val="22"/>
                <w:szCs w:val="22"/>
              </w:rPr>
              <w:t xml:space="preserve">Our system is built with a moderate cost for hospitals to buy it and sell it with a low cost for patients. </w:t>
            </w:r>
            <w:r w:rsidRPr="009466BB">
              <w:rPr>
                <w:rFonts w:ascii="Avenir Roman" w:eastAsiaTheme="minorEastAsia" w:hAnsi="Avenir Roman" w:cstheme="minorBidi"/>
                <w:i w:val="0"/>
                <w:color w:val="auto"/>
                <w:spacing w:val="0"/>
                <w:kern w:val="0"/>
                <w:sz w:val="22"/>
                <w:szCs w:val="22"/>
              </w:rPr>
              <w:br/>
              <w:t xml:space="preserve">The cost of the device may vary according to the </w:t>
            </w:r>
            <w:proofErr w:type="gramStart"/>
            <w:r w:rsidRPr="009466BB">
              <w:rPr>
                <w:rFonts w:ascii="Avenir Roman" w:eastAsiaTheme="minorEastAsia" w:hAnsi="Avenir Roman" w:cstheme="minorBidi"/>
                <w:i w:val="0"/>
                <w:color w:val="auto"/>
                <w:spacing w:val="0"/>
                <w:kern w:val="0"/>
                <w:sz w:val="22"/>
                <w:szCs w:val="22"/>
              </w:rPr>
              <w:t>sensors</w:t>
            </w:r>
            <w:proofErr w:type="gramEnd"/>
            <w:r w:rsidRPr="009466BB">
              <w:rPr>
                <w:rFonts w:ascii="Avenir Roman" w:eastAsiaTheme="minorEastAsia" w:hAnsi="Avenir Roman" w:cstheme="minorBidi"/>
                <w:i w:val="0"/>
                <w:color w:val="auto"/>
                <w:spacing w:val="0"/>
                <w:kern w:val="0"/>
                <w:sz w:val="22"/>
                <w:szCs w:val="22"/>
              </w:rPr>
              <w:t xml:space="preserve"> quality. </w:t>
            </w:r>
          </w:p>
        </w:tc>
        <w:tc>
          <w:tcPr>
            <w:tcW w:w="1699" w:type="dxa"/>
          </w:tcPr>
          <w:p w14:paraId="2C591162"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Medium</w:t>
            </w:r>
          </w:p>
        </w:tc>
      </w:tr>
      <w:tr w:rsidR="003313FA" w:rsidRPr="009466BB" w14:paraId="05DFD3D4" w14:textId="77777777" w:rsidTr="00537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4B6050B3"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3</w:t>
            </w:r>
          </w:p>
        </w:tc>
        <w:tc>
          <w:tcPr>
            <w:tcW w:w="1643" w:type="dxa"/>
          </w:tcPr>
          <w:p w14:paraId="4904B9D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Environmental</w:t>
            </w:r>
          </w:p>
        </w:tc>
        <w:tc>
          <w:tcPr>
            <w:tcW w:w="5738" w:type="dxa"/>
          </w:tcPr>
          <w:p w14:paraId="555B677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All components used, such as sensors and controllers, have no negative effect on the environment.</w:t>
            </w:r>
          </w:p>
        </w:tc>
        <w:tc>
          <w:tcPr>
            <w:tcW w:w="1699" w:type="dxa"/>
          </w:tcPr>
          <w:p w14:paraId="2E9E318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Medium</w:t>
            </w:r>
          </w:p>
        </w:tc>
      </w:tr>
      <w:tr w:rsidR="003313FA" w:rsidRPr="009466BB" w14:paraId="7297C80F" w14:textId="77777777" w:rsidTr="00537EAB">
        <w:trPr>
          <w:trHeight w:val="233"/>
        </w:trPr>
        <w:tc>
          <w:tcPr>
            <w:cnfStyle w:val="001000000000" w:firstRow="0" w:lastRow="0" w:firstColumn="1" w:lastColumn="0" w:oddVBand="0" w:evenVBand="0" w:oddHBand="0" w:evenHBand="0" w:firstRowFirstColumn="0" w:firstRowLastColumn="0" w:lastRowFirstColumn="0" w:lastRowLastColumn="0"/>
            <w:tcW w:w="526" w:type="dxa"/>
          </w:tcPr>
          <w:p w14:paraId="76CE2B2D"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4</w:t>
            </w:r>
          </w:p>
        </w:tc>
        <w:tc>
          <w:tcPr>
            <w:tcW w:w="1643" w:type="dxa"/>
          </w:tcPr>
          <w:p w14:paraId="5E5B6245"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Societal</w:t>
            </w:r>
          </w:p>
        </w:tc>
        <w:tc>
          <w:tcPr>
            <w:tcW w:w="5738" w:type="dxa"/>
          </w:tcPr>
          <w:p w14:paraId="72D5D3E5" w14:textId="77777777" w:rsidR="003313FA" w:rsidRPr="009466BB" w:rsidRDefault="003313FA" w:rsidP="00537EAB">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lang w:bidi="ar-QA"/>
              </w:rPr>
            </w:pPr>
            <w:r w:rsidRPr="009466BB">
              <w:rPr>
                <w:rFonts w:ascii="Avenir Roman" w:hAnsi="Avenir Roman"/>
                <w:iCs/>
              </w:rPr>
              <w:t xml:space="preserve">Our health monitoring system is a good medical device that can be used for telepathy of cardiovascular disease patients. </w:t>
            </w:r>
            <w:r w:rsidRPr="009466BB">
              <w:rPr>
                <w:rFonts w:ascii="Avenir Roman" w:hAnsi="Avenir Roman"/>
                <w:iCs/>
              </w:rPr>
              <w:br/>
              <w:t xml:space="preserve">The user can use it at home and be notified if any abnormality occurred, as well as the doctor supervising the user is notified about the abnormality in order to take a quick action towards it.  </w:t>
            </w:r>
          </w:p>
        </w:tc>
        <w:tc>
          <w:tcPr>
            <w:tcW w:w="1699" w:type="dxa"/>
          </w:tcPr>
          <w:p w14:paraId="102EE870" w14:textId="77777777" w:rsidR="003313FA" w:rsidRPr="009466BB" w:rsidRDefault="003313FA" w:rsidP="00537EAB">
            <w:pPr>
              <w:keepNext/>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High</w:t>
            </w:r>
          </w:p>
        </w:tc>
      </w:tr>
    </w:tbl>
    <w:p w14:paraId="2E8F6C79" w14:textId="2A4D125C" w:rsidR="00A57832" w:rsidRPr="009466BB" w:rsidRDefault="00A57832" w:rsidP="0039366C">
      <w:pPr>
        <w:rPr>
          <w:rFonts w:ascii="Avenir Roman" w:eastAsia="Times New Roman" w:hAnsi="Avenir Roman" w:cs="Times New Roman"/>
          <w:sz w:val="24"/>
          <w:szCs w:val="24"/>
        </w:rPr>
      </w:pPr>
    </w:p>
    <w:p w14:paraId="05E0FBF4" w14:textId="77777777" w:rsidR="000602C7" w:rsidRPr="009466BB" w:rsidRDefault="000602C7" w:rsidP="000602C7">
      <w:pPr>
        <w:rPr>
          <w:rFonts w:ascii="Avenir Roman" w:hAnsi="Avenir Roman"/>
        </w:rPr>
      </w:pPr>
    </w:p>
    <w:p w14:paraId="5B7F7AB8" w14:textId="5F70CF7B" w:rsidR="00537EAB" w:rsidRPr="009466BB" w:rsidRDefault="00537EAB" w:rsidP="008979B2">
      <w:pPr>
        <w:pStyle w:val="Caption"/>
        <w:framePr w:hSpace="180" w:wrap="around" w:vAnchor="page" w:hAnchor="page" w:x="1410" w:y="10123"/>
        <w:rPr>
          <w:rFonts w:ascii="Avenir Roman" w:hAnsi="Avenir Roman"/>
        </w:rPr>
      </w:pPr>
      <w:bookmarkStart w:id="233" w:name="_Toc515984006"/>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17</w:t>
      </w:r>
      <w:r w:rsidR="00F7631C" w:rsidRPr="009466BB">
        <w:rPr>
          <w:rFonts w:ascii="Avenir Roman" w:hAnsi="Avenir Roman"/>
          <w:noProof/>
        </w:rPr>
        <w:fldChar w:fldCharType="end"/>
      </w:r>
      <w:r w:rsidRPr="009466BB">
        <w:rPr>
          <w:rFonts w:ascii="Avenir Roman" w:hAnsi="Avenir Roman"/>
        </w:rPr>
        <w:t>. Evaluation of Engineering Impact</w:t>
      </w:r>
      <w:bookmarkEnd w:id="233"/>
    </w:p>
    <w:p w14:paraId="28488F42" w14:textId="7A2E6C4F" w:rsidR="00702297" w:rsidRPr="009466BB" w:rsidRDefault="00702297" w:rsidP="0039366C">
      <w:pPr>
        <w:rPr>
          <w:rFonts w:ascii="Avenir Roman" w:hAnsi="Avenir Roman"/>
        </w:rPr>
      </w:pPr>
    </w:p>
    <w:p w14:paraId="61FE08DC" w14:textId="77777777" w:rsidR="008810BD" w:rsidRPr="009466BB" w:rsidRDefault="008810BD" w:rsidP="0039366C">
      <w:pPr>
        <w:rPr>
          <w:rFonts w:ascii="Avenir Roman" w:hAnsi="Avenir Roman"/>
        </w:rPr>
      </w:pPr>
    </w:p>
    <w:p w14:paraId="32CF18B7" w14:textId="4DF3F75A" w:rsidR="00702297" w:rsidRPr="009466BB" w:rsidRDefault="00702297" w:rsidP="0039366C">
      <w:pPr>
        <w:rPr>
          <w:rFonts w:ascii="Avenir Roman" w:hAnsi="Avenir Roman"/>
        </w:rPr>
      </w:pPr>
    </w:p>
    <w:p w14:paraId="2365247E" w14:textId="7A35C5B8" w:rsidR="00702297" w:rsidRPr="009466BB" w:rsidRDefault="00702297" w:rsidP="0039366C">
      <w:pPr>
        <w:rPr>
          <w:rFonts w:ascii="Avenir Roman" w:hAnsi="Avenir Roman"/>
        </w:rPr>
      </w:pPr>
    </w:p>
    <w:p w14:paraId="7BEF1CC6" w14:textId="32C481D0" w:rsidR="00702297" w:rsidRPr="009466BB" w:rsidRDefault="00702297" w:rsidP="0039366C">
      <w:pPr>
        <w:rPr>
          <w:rFonts w:ascii="Avenir Roman" w:hAnsi="Avenir Roman"/>
        </w:rPr>
      </w:pPr>
    </w:p>
    <w:p w14:paraId="37B4C63B" w14:textId="01FD2B9C" w:rsidR="003313FA" w:rsidRPr="009466BB" w:rsidRDefault="003313FA" w:rsidP="0039366C">
      <w:pPr>
        <w:rPr>
          <w:rFonts w:ascii="Avenir Roman" w:hAnsi="Avenir Roman"/>
        </w:rPr>
      </w:pPr>
    </w:p>
    <w:p w14:paraId="687EBE3C" w14:textId="2F2DD8EF" w:rsidR="003313FA" w:rsidRPr="009466BB" w:rsidRDefault="003313FA" w:rsidP="0039366C">
      <w:pPr>
        <w:rPr>
          <w:rFonts w:ascii="Avenir Roman" w:hAnsi="Avenir Roman"/>
        </w:rPr>
      </w:pPr>
    </w:p>
    <w:p w14:paraId="0CE815C7" w14:textId="04B2B7A7" w:rsidR="003313FA" w:rsidRPr="009466BB" w:rsidRDefault="003313FA" w:rsidP="0039366C">
      <w:pPr>
        <w:rPr>
          <w:rFonts w:ascii="Avenir Roman" w:hAnsi="Avenir Roman"/>
        </w:rPr>
      </w:pPr>
    </w:p>
    <w:p w14:paraId="5C239927" w14:textId="7FF5EE59" w:rsidR="003313FA" w:rsidRPr="009466BB" w:rsidRDefault="003313FA" w:rsidP="0039366C">
      <w:pPr>
        <w:rPr>
          <w:rFonts w:ascii="Avenir Roman" w:hAnsi="Avenir Roman"/>
        </w:rPr>
      </w:pPr>
    </w:p>
    <w:p w14:paraId="18C5CBDD" w14:textId="77777777" w:rsidR="003313FA" w:rsidRPr="009466BB" w:rsidRDefault="003313FA" w:rsidP="0039366C">
      <w:pPr>
        <w:rPr>
          <w:rFonts w:ascii="Avenir Roman" w:hAnsi="Avenir Roman"/>
        </w:rPr>
      </w:pPr>
    </w:p>
    <w:p w14:paraId="16CAEA66" w14:textId="5CEFE475" w:rsidR="00702297" w:rsidRPr="009466BB" w:rsidRDefault="00D2277D" w:rsidP="00DB1630">
      <w:pPr>
        <w:pStyle w:val="Heading1"/>
        <w:numPr>
          <w:ilvl w:val="0"/>
          <w:numId w:val="6"/>
        </w:numPr>
        <w:rPr>
          <w:rFonts w:ascii="Avenir Roman" w:hAnsi="Avenir Roman"/>
          <w:b/>
          <w:bCs/>
        </w:rPr>
      </w:pPr>
      <w:bookmarkStart w:id="234" w:name="_Toc516596908"/>
      <w:r w:rsidRPr="009466BB">
        <w:rPr>
          <w:rFonts w:ascii="Avenir Roman" w:hAnsi="Avenir Roman"/>
          <w:b/>
          <w:bCs/>
        </w:rPr>
        <w:t>Conclusion</w:t>
      </w:r>
      <w:bookmarkEnd w:id="234"/>
      <w:r w:rsidRPr="009466BB">
        <w:rPr>
          <w:rFonts w:ascii="Avenir Roman" w:hAnsi="Avenir Roman"/>
          <w:b/>
          <w:bCs/>
        </w:rPr>
        <w:t xml:space="preserve"> </w:t>
      </w:r>
    </w:p>
    <w:p w14:paraId="1F2FDEBA" w14:textId="23EC82BE" w:rsidR="00702297" w:rsidRPr="009466BB" w:rsidRDefault="00702297" w:rsidP="0039366C">
      <w:pPr>
        <w:pStyle w:val="NormalWeb"/>
        <w:spacing w:line="276" w:lineRule="auto"/>
        <w:rPr>
          <w:rFonts w:ascii="Avenir Roman" w:hAnsi="Avenir Roman"/>
          <w:sz w:val="22"/>
          <w:szCs w:val="22"/>
        </w:rPr>
      </w:pPr>
      <w:r w:rsidRPr="005B6C8F">
        <w:rPr>
          <w:rFonts w:ascii="Avenir Roman" w:hAnsi="Avenir Roman"/>
          <w:sz w:val="22"/>
          <w:szCs w:val="22"/>
          <w:highlight w:val="yellow"/>
          <w:rPrChange w:id="235" w:author="Alaa Mousa Mousa" w:date="2019-04-22T23:52:00Z">
            <w:rPr>
              <w:rFonts w:ascii="Avenir Roman" w:hAnsi="Avenir Roman"/>
              <w:sz w:val="22"/>
              <w:szCs w:val="22"/>
            </w:rPr>
          </w:rPrChange>
        </w:rPr>
        <w:t>It is concluded from the text above that the design of the project was achieved successfully with the help of using an IoT based application.</w:t>
      </w:r>
      <w:r w:rsidRPr="009466BB">
        <w:rPr>
          <w:rFonts w:ascii="Avenir Roman" w:hAnsi="Avenir Roman"/>
          <w:sz w:val="22"/>
          <w:szCs w:val="22"/>
        </w:rPr>
        <w:t xml:space="preserve"> </w:t>
      </w:r>
      <w:r w:rsidRPr="005B6C8F">
        <w:rPr>
          <w:rFonts w:ascii="Avenir Roman" w:hAnsi="Avenir Roman"/>
          <w:sz w:val="22"/>
          <w:szCs w:val="22"/>
          <w:highlight w:val="yellow"/>
          <w:rPrChange w:id="236" w:author="Alaa Mousa Mousa" w:date="2019-04-22T23:53:00Z">
            <w:rPr>
              <w:rFonts w:ascii="Avenir Roman" w:hAnsi="Avenir Roman"/>
              <w:sz w:val="22"/>
              <w:szCs w:val="22"/>
            </w:rPr>
          </w:rPrChange>
        </w:rPr>
        <w:t>In this project, we proposed an IoT solution, incorporating Firebase</w:t>
      </w:r>
      <w:r w:rsidRPr="009466BB">
        <w:rPr>
          <w:rFonts w:ascii="Avenir Roman" w:hAnsi="Avenir Roman"/>
          <w:sz w:val="22"/>
          <w:szCs w:val="22"/>
        </w:rPr>
        <w:t xml:space="preserve"> for cloud functions, analyzing the data and using its </w:t>
      </w:r>
      <w:ins w:id="237" w:author="Alaa Mousa Mousa" w:date="2019-04-22T23:53:00Z">
        <w:r w:rsidR="005B6C8F" w:rsidRPr="005B6C8F">
          <w:rPr>
            <w:rFonts w:ascii="Avenir Roman" w:hAnsi="Avenir Roman"/>
            <w:sz w:val="22"/>
            <w:szCs w:val="22"/>
            <w:highlight w:val="yellow"/>
            <w:rPrChange w:id="238" w:author="Alaa Mousa Mousa" w:date="2019-04-22T23:53:00Z">
              <w:rPr>
                <w:rFonts w:ascii="Avenir Roman" w:hAnsi="Avenir Roman"/>
                <w:sz w:val="22"/>
                <w:szCs w:val="22"/>
              </w:rPr>
            </w:rPrChange>
          </w:rPr>
          <w:t xml:space="preserve">as </w:t>
        </w:r>
      </w:ins>
      <w:r w:rsidRPr="005B6C8F">
        <w:rPr>
          <w:rFonts w:ascii="Avenir Roman" w:hAnsi="Avenir Roman"/>
          <w:sz w:val="22"/>
          <w:szCs w:val="22"/>
          <w:highlight w:val="yellow"/>
          <w:rPrChange w:id="239" w:author="Alaa Mousa Mousa" w:date="2019-04-22T23:53:00Z">
            <w:rPr>
              <w:rFonts w:ascii="Avenir Roman" w:hAnsi="Avenir Roman"/>
              <w:sz w:val="22"/>
              <w:szCs w:val="22"/>
            </w:rPr>
          </w:rPrChange>
        </w:rPr>
        <w:t>real-time database</w:t>
      </w:r>
      <w:r w:rsidRPr="005B6C8F">
        <w:rPr>
          <w:rFonts w:ascii="Avenir Roman" w:hAnsi="Avenir Roman"/>
          <w:sz w:val="22"/>
          <w:szCs w:val="22"/>
          <w:highlight w:val="yellow"/>
          <w:rPrChange w:id="240" w:author="Alaa Mousa Mousa" w:date="2019-04-22T23:54:00Z">
            <w:rPr>
              <w:rFonts w:ascii="Avenir Roman" w:hAnsi="Avenir Roman"/>
              <w:sz w:val="22"/>
              <w:szCs w:val="22"/>
            </w:rPr>
          </w:rPrChange>
        </w:rPr>
        <w:t xml:space="preserve">, Android Studio for mobile application development, </w:t>
      </w:r>
      <w:r w:rsidR="00A819CE" w:rsidRPr="005B6C8F">
        <w:rPr>
          <w:rFonts w:ascii="Avenir Roman" w:hAnsi="Avenir Roman"/>
          <w:sz w:val="22"/>
          <w:szCs w:val="22"/>
          <w:highlight w:val="yellow"/>
          <w:rPrChange w:id="241" w:author="Alaa Mousa Mousa" w:date="2019-04-22T23:54:00Z">
            <w:rPr>
              <w:rFonts w:ascii="Avenir Roman" w:hAnsi="Avenir Roman"/>
              <w:sz w:val="22"/>
              <w:szCs w:val="22"/>
            </w:rPr>
          </w:rPrChange>
        </w:rPr>
        <w:t>Arduino IDE</w:t>
      </w:r>
      <w:r w:rsidRPr="005B6C8F">
        <w:rPr>
          <w:rFonts w:ascii="Avenir Roman" w:hAnsi="Avenir Roman"/>
          <w:sz w:val="22"/>
          <w:szCs w:val="22"/>
          <w:highlight w:val="yellow"/>
          <w:rPrChange w:id="242" w:author="Alaa Mousa Mousa" w:date="2019-04-22T23:54:00Z">
            <w:rPr>
              <w:rFonts w:ascii="Avenir Roman" w:hAnsi="Avenir Roman"/>
              <w:sz w:val="22"/>
              <w:szCs w:val="22"/>
            </w:rPr>
          </w:rPrChange>
        </w:rPr>
        <w:t xml:space="preserve"> for sensors and microprocessor handling and</w:t>
      </w:r>
      <w:r w:rsidRPr="009466BB">
        <w:rPr>
          <w:rFonts w:ascii="Avenir Roman" w:hAnsi="Avenir Roman"/>
          <w:sz w:val="22"/>
          <w:szCs w:val="22"/>
        </w:rPr>
        <w:t xml:space="preserve"> the hardware device and sensors to read data and can be used easily at home. The implementation of the project’s solution started first by setting an area of focus, which was a system that can be useful in the medical field, where a device can help doctors be aware of the patient vital data which allows them to have a direct interfere once an abnormality is occurred. </w:t>
      </w:r>
      <w:r w:rsidRPr="005B6C8F">
        <w:rPr>
          <w:rFonts w:ascii="Avenir Roman" w:hAnsi="Avenir Roman"/>
          <w:sz w:val="22"/>
          <w:szCs w:val="22"/>
          <w:highlight w:val="yellow"/>
          <w:rPrChange w:id="243" w:author="Alaa Mousa Mousa" w:date="2019-04-22T23:55:00Z">
            <w:rPr>
              <w:rFonts w:ascii="Avenir Roman" w:hAnsi="Avenir Roman"/>
              <w:sz w:val="22"/>
              <w:szCs w:val="22"/>
            </w:rPr>
          </w:rPrChange>
        </w:rPr>
        <w:t>This was achieved through Firebase that provides an easy way to read and write data from sensors with the help of the mobile application</w:t>
      </w:r>
      <w:bookmarkStart w:id="244" w:name="_GoBack"/>
      <w:bookmarkEnd w:id="244"/>
      <w:r w:rsidRPr="009466BB">
        <w:rPr>
          <w:rFonts w:ascii="Avenir Roman" w:hAnsi="Avenir Roman"/>
          <w:sz w:val="22"/>
          <w:szCs w:val="22"/>
        </w:rPr>
        <w:t xml:space="preserve">. In this study, a comprehensive literature review was conducted, followed by an analysis of some applications in which similar ideas based on cloud communication and processing have been implemented. The knowledge gained from the literature reviews and study helped greatly in building the system. The project progressed through many steps including design, implementation and finally testing to ensure that the system met its requirements. Surely, many challenges were encountered during the implementation phase; however, the team was able to overcome them. The project was implemented successfully. Firebase is used to integrate the mobile application with the sensors that are attached to Arduino Uno that is in turn is attached to </w:t>
      </w:r>
      <w:proofErr w:type="spellStart"/>
      <w:r w:rsidRPr="009466BB">
        <w:rPr>
          <w:rFonts w:ascii="Avenir Roman" w:hAnsi="Avenir Roman"/>
          <w:sz w:val="22"/>
          <w:szCs w:val="22"/>
        </w:rPr>
        <w:t>WiFi</w:t>
      </w:r>
      <w:proofErr w:type="spellEnd"/>
      <w:r w:rsidRPr="009466BB">
        <w:rPr>
          <w:rFonts w:ascii="Avenir Roman" w:hAnsi="Avenir Roman"/>
          <w:sz w:val="22"/>
          <w:szCs w:val="22"/>
        </w:rPr>
        <w:t xml:space="preserve"> board </w:t>
      </w:r>
      <w:proofErr w:type="spellStart"/>
      <w:r w:rsidRPr="009466BB">
        <w:rPr>
          <w:rFonts w:ascii="Avenir Roman" w:hAnsi="Avenir Roman"/>
          <w:sz w:val="22"/>
          <w:szCs w:val="22"/>
        </w:rPr>
        <w:t>NodeMCU</w:t>
      </w:r>
      <w:proofErr w:type="spellEnd"/>
      <w:r w:rsidRPr="009466BB">
        <w:rPr>
          <w:rFonts w:ascii="Avenir Roman" w:hAnsi="Avenir Roman"/>
          <w:sz w:val="22"/>
          <w:szCs w:val="22"/>
        </w:rPr>
        <w:t xml:space="preserve">. Both, the patient and the doctor, will benefit from this application since the patient will play the vital role in the process of reading his/her vital data and the doctor will be the one who intervenes when the patient has an abnormal data. The timeline created was adhered to; all the parts were integrated and worked in a way that exceeded expectations; the team would have made improvements and added more features to the prototype if given more time, which will be further discussed in Section 9. </w:t>
      </w:r>
    </w:p>
    <w:p w14:paraId="6884D985" w14:textId="7648BF94" w:rsidR="00702297" w:rsidRPr="009466BB" w:rsidRDefault="00702297" w:rsidP="0039366C">
      <w:pPr>
        <w:rPr>
          <w:rFonts w:ascii="Avenir Roman" w:hAnsi="Avenir Roman"/>
          <w:highlight w:val="yellow"/>
        </w:rPr>
      </w:pPr>
    </w:p>
    <w:p w14:paraId="5FEA8B46" w14:textId="43EDD5AB" w:rsidR="00236582" w:rsidRPr="009466BB" w:rsidRDefault="00236582" w:rsidP="0039366C">
      <w:pPr>
        <w:rPr>
          <w:rFonts w:ascii="Avenir Roman" w:hAnsi="Avenir Roman"/>
          <w:highlight w:val="yellow"/>
        </w:rPr>
      </w:pPr>
    </w:p>
    <w:p w14:paraId="4D92582F" w14:textId="32179DAB" w:rsidR="00537EAB" w:rsidRPr="009466BB" w:rsidRDefault="00537EAB" w:rsidP="0039366C">
      <w:pPr>
        <w:rPr>
          <w:rFonts w:ascii="Avenir Roman" w:hAnsi="Avenir Roman"/>
          <w:highlight w:val="yellow"/>
        </w:rPr>
      </w:pPr>
    </w:p>
    <w:p w14:paraId="290A898C" w14:textId="77777777" w:rsidR="000602C7" w:rsidRPr="009466BB" w:rsidRDefault="000602C7" w:rsidP="0039366C">
      <w:pPr>
        <w:rPr>
          <w:rFonts w:ascii="Avenir Roman" w:hAnsi="Avenir Roman"/>
          <w:highlight w:val="yellow"/>
        </w:rPr>
      </w:pPr>
    </w:p>
    <w:p w14:paraId="2DCC8AFD" w14:textId="3728EAFC" w:rsidR="00344146" w:rsidRPr="009466BB" w:rsidRDefault="00344146" w:rsidP="00DB1630">
      <w:pPr>
        <w:pStyle w:val="Heading1"/>
        <w:numPr>
          <w:ilvl w:val="0"/>
          <w:numId w:val="6"/>
        </w:numPr>
        <w:rPr>
          <w:rFonts w:ascii="Avenir Roman" w:hAnsi="Avenir Roman"/>
          <w:b/>
          <w:bCs/>
        </w:rPr>
      </w:pPr>
      <w:bookmarkStart w:id="245" w:name="_Toc516596909"/>
      <w:r w:rsidRPr="009466BB">
        <w:rPr>
          <w:rFonts w:ascii="Avenir Roman" w:hAnsi="Avenir Roman"/>
          <w:b/>
          <w:bCs/>
        </w:rPr>
        <w:t>Future Work</w:t>
      </w:r>
      <w:bookmarkEnd w:id="245"/>
    </w:p>
    <w:p w14:paraId="453BAF8F" w14:textId="77777777" w:rsidR="00D05C97" w:rsidRPr="009466BB" w:rsidRDefault="00D05C97" w:rsidP="0039366C">
      <w:pPr>
        <w:rPr>
          <w:rFonts w:ascii="Avenir Roman" w:hAnsi="Avenir Roman"/>
        </w:rPr>
      </w:pPr>
      <w:r w:rsidRPr="009466BB">
        <w:rPr>
          <w:rFonts w:ascii="Avenir Roman" w:hAnsi="Avenir Roman"/>
        </w:rPr>
        <w:t xml:space="preserve">As the time was not </w:t>
      </w:r>
      <w:proofErr w:type="gramStart"/>
      <w:r w:rsidRPr="009466BB">
        <w:rPr>
          <w:rFonts w:ascii="Avenir Roman" w:hAnsi="Avenir Roman"/>
        </w:rPr>
        <w:t>sufficient</w:t>
      </w:r>
      <w:proofErr w:type="gramEnd"/>
      <w:r w:rsidRPr="009466BB">
        <w:rPr>
          <w:rFonts w:ascii="Avenir Roman" w:hAnsi="Avenir Roman"/>
        </w:rPr>
        <w:t xml:space="preserve"> for us to implement further improvement in </w:t>
      </w:r>
      <w:proofErr w:type="spellStart"/>
      <w:r w:rsidRPr="009466BB">
        <w:rPr>
          <w:rFonts w:ascii="Avenir Roman" w:hAnsi="Avenir Roman"/>
        </w:rPr>
        <w:t>MediCheck</w:t>
      </w:r>
      <w:proofErr w:type="spellEnd"/>
      <w:r w:rsidRPr="009466BB">
        <w:rPr>
          <w:rFonts w:ascii="Avenir Roman" w:hAnsi="Avenir Roman"/>
        </w:rPr>
        <w:t xml:space="preserve"> system, future work that can be done on this project are listed below:</w:t>
      </w:r>
    </w:p>
    <w:p w14:paraId="1DCAD9E4" w14:textId="77777777" w:rsidR="00D05C97" w:rsidRPr="009466BB" w:rsidRDefault="00D05C97" w:rsidP="00DB1630">
      <w:pPr>
        <w:pStyle w:val="ListParagraph"/>
        <w:numPr>
          <w:ilvl w:val="0"/>
          <w:numId w:val="30"/>
        </w:numPr>
        <w:rPr>
          <w:rFonts w:ascii="Avenir Roman" w:hAnsi="Avenir Roman"/>
        </w:rPr>
      </w:pPr>
      <w:r w:rsidRPr="009466BB">
        <w:rPr>
          <w:rFonts w:ascii="Avenir Roman" w:hAnsi="Avenir Roman"/>
        </w:rPr>
        <w:t>Secure the system from all perspectives. Securing the channels of communication as well as the database. As mentioned earlier, the system deals with confidential vital data, which needs to be protected from all unauthorized people.</w:t>
      </w:r>
    </w:p>
    <w:p w14:paraId="0A15CA9C" w14:textId="468FC111" w:rsidR="00D05C97" w:rsidRPr="009466BB" w:rsidRDefault="00D05C97" w:rsidP="0039366C">
      <w:pPr>
        <w:pStyle w:val="ListParagraph"/>
        <w:ind w:left="1440"/>
        <w:rPr>
          <w:rFonts w:ascii="Avenir Roman" w:hAnsi="Avenir Roman"/>
        </w:rPr>
      </w:pPr>
      <w:r w:rsidRPr="009466BB">
        <w:rPr>
          <w:rFonts w:ascii="Avenir Roman" w:hAnsi="Avenir Roman"/>
        </w:rPr>
        <w:t xml:space="preserve">Note: Dr. </w:t>
      </w:r>
      <w:proofErr w:type="spellStart"/>
      <w:r w:rsidRPr="009466BB">
        <w:rPr>
          <w:rFonts w:ascii="Avenir Roman" w:hAnsi="Avenir Roman"/>
        </w:rPr>
        <w:t>Unal</w:t>
      </w:r>
      <w:proofErr w:type="spellEnd"/>
      <w:r w:rsidRPr="009466BB">
        <w:rPr>
          <w:rFonts w:ascii="Avenir Roman" w:hAnsi="Avenir Roman"/>
        </w:rPr>
        <w:t xml:space="preserve"> who is a cyber security specialist working in KINDI in Qatar university, gave us some recommended solutions related to security. One of these recommendations is using Raspberry pi instead of Arduino Uno since it has more computation power </w:t>
      </w:r>
      <w:r w:rsidRPr="009466BB">
        <w:rPr>
          <w:rFonts w:ascii="Avenir Roman" w:hAnsi="Avenir Roman"/>
          <w:vertAlign w:val="superscript"/>
        </w:rPr>
        <w:t>[39]</w:t>
      </w:r>
      <w:r w:rsidRPr="009466BB">
        <w:rPr>
          <w:rFonts w:ascii="Avenir Roman" w:hAnsi="Avenir Roman"/>
        </w:rPr>
        <w:t xml:space="preserve">, which is needed for the encryption algorithm. </w:t>
      </w:r>
    </w:p>
    <w:p w14:paraId="010A80CB" w14:textId="7E60F090" w:rsidR="00D05C97" w:rsidRPr="009466BB" w:rsidRDefault="00D81E1E" w:rsidP="00DB1630">
      <w:pPr>
        <w:pStyle w:val="ListParagraph"/>
        <w:numPr>
          <w:ilvl w:val="0"/>
          <w:numId w:val="30"/>
        </w:numPr>
        <w:rPr>
          <w:rFonts w:ascii="Avenir Roman" w:hAnsi="Avenir Roman"/>
        </w:rPr>
      </w:pPr>
      <w:r w:rsidRPr="009466BB">
        <w:rPr>
          <w:rFonts w:ascii="Avenir Roman" w:hAnsi="Avenir Roman"/>
        </w:rPr>
        <w:t>Use</w:t>
      </w:r>
      <w:r w:rsidR="00D05C97" w:rsidRPr="009466BB">
        <w:rPr>
          <w:rFonts w:ascii="Avenir Roman" w:hAnsi="Avenir Roman"/>
        </w:rPr>
        <w:t xml:space="preserve"> more accurate sensors. And Adding Body Scale sensor, which is a parameter needed in our system.</w:t>
      </w:r>
    </w:p>
    <w:p w14:paraId="0AFB8F1E" w14:textId="77777777" w:rsidR="00D05C97" w:rsidRPr="009466BB" w:rsidRDefault="00D05C97" w:rsidP="00DB1630">
      <w:pPr>
        <w:pStyle w:val="ListParagraph"/>
        <w:numPr>
          <w:ilvl w:val="0"/>
          <w:numId w:val="30"/>
        </w:numPr>
        <w:rPr>
          <w:rFonts w:ascii="Avenir Roman" w:hAnsi="Avenir Roman"/>
        </w:rPr>
      </w:pPr>
      <w:r w:rsidRPr="009466BB">
        <w:rPr>
          <w:rFonts w:ascii="Avenir Roman" w:hAnsi="Avenir Roman"/>
        </w:rPr>
        <w:t>Provide GPS feature, to send patient’s location to the doctor in case of an emergency.</w:t>
      </w:r>
    </w:p>
    <w:p w14:paraId="6FAE1B2F" w14:textId="1573AD6C" w:rsidR="00D05C97" w:rsidRPr="009466BB" w:rsidRDefault="00733FBA" w:rsidP="00DB1630">
      <w:pPr>
        <w:pStyle w:val="ListParagraph"/>
        <w:numPr>
          <w:ilvl w:val="0"/>
          <w:numId w:val="30"/>
        </w:numPr>
        <w:rPr>
          <w:rFonts w:ascii="Avenir Roman" w:hAnsi="Avenir Roman"/>
        </w:rPr>
      </w:pPr>
      <w:r w:rsidRPr="009466BB">
        <w:rPr>
          <w:rFonts w:ascii="Avenir Roman" w:hAnsi="Avenir Roman"/>
        </w:rPr>
        <w:t>Develop</w:t>
      </w:r>
      <w:r w:rsidR="00D05C97" w:rsidRPr="009466BB">
        <w:rPr>
          <w:rFonts w:ascii="Avenir Roman" w:hAnsi="Avenir Roman"/>
        </w:rPr>
        <w:t xml:space="preserve"> an iOS application for iOS users. </w:t>
      </w:r>
    </w:p>
    <w:p w14:paraId="0555C2A4" w14:textId="25C09DB2" w:rsidR="00D05C97" w:rsidRPr="009466BB" w:rsidRDefault="00733FBA" w:rsidP="00DB1630">
      <w:pPr>
        <w:pStyle w:val="ListParagraph"/>
        <w:numPr>
          <w:ilvl w:val="0"/>
          <w:numId w:val="30"/>
        </w:numPr>
        <w:rPr>
          <w:rFonts w:ascii="Avenir Roman" w:hAnsi="Avenir Roman"/>
        </w:rPr>
      </w:pPr>
      <w:r w:rsidRPr="009466BB">
        <w:rPr>
          <w:rFonts w:ascii="Avenir Roman" w:hAnsi="Avenir Roman"/>
        </w:rPr>
        <w:t>Add</w:t>
      </w:r>
      <w:r w:rsidR="00D05C97" w:rsidRPr="009466BB">
        <w:rPr>
          <w:rFonts w:ascii="Avenir Roman" w:hAnsi="Avenir Roman"/>
        </w:rPr>
        <w:t xml:space="preserve"> other languages for the application, most importantly Arabic for elderly people to understand the application. </w:t>
      </w:r>
    </w:p>
    <w:p w14:paraId="4618C04E" w14:textId="4E9A4684" w:rsidR="00D05C97" w:rsidRPr="009466BB" w:rsidRDefault="006A5EF8" w:rsidP="00DB1630">
      <w:pPr>
        <w:pStyle w:val="ListParagraph"/>
        <w:numPr>
          <w:ilvl w:val="0"/>
          <w:numId w:val="30"/>
        </w:numPr>
        <w:rPr>
          <w:rFonts w:ascii="Avenir Roman" w:hAnsi="Avenir Roman"/>
        </w:rPr>
      </w:pPr>
      <w:r w:rsidRPr="009466BB">
        <w:rPr>
          <w:rFonts w:ascii="Avenir Roman" w:hAnsi="Avenir Roman"/>
        </w:rPr>
        <w:t xml:space="preserve">Change </w:t>
      </w:r>
      <w:r w:rsidR="00D05C97" w:rsidRPr="009466BB">
        <w:rPr>
          <w:rFonts w:ascii="Avenir Roman" w:hAnsi="Avenir Roman"/>
        </w:rPr>
        <w:t xml:space="preserve">some sensors in order the system to be applicable for patients with other diseases than cardiovascular. </w:t>
      </w:r>
    </w:p>
    <w:p w14:paraId="37CB993E" w14:textId="692601C1" w:rsidR="007A7540" w:rsidRPr="009466BB" w:rsidRDefault="007A7540" w:rsidP="0039366C">
      <w:pPr>
        <w:rPr>
          <w:rFonts w:ascii="Avenir Roman" w:hAnsi="Avenir Roman"/>
        </w:rPr>
      </w:pPr>
    </w:p>
    <w:p w14:paraId="721E49D6" w14:textId="0F039932" w:rsidR="00CE2B14" w:rsidRPr="009466BB" w:rsidRDefault="00CE2B14" w:rsidP="0039366C">
      <w:pPr>
        <w:rPr>
          <w:rFonts w:ascii="Avenir Roman" w:hAnsi="Avenir Roman"/>
        </w:rPr>
      </w:pPr>
    </w:p>
    <w:p w14:paraId="1818CFC9" w14:textId="4F087BB1" w:rsidR="00CE2B14" w:rsidRPr="009466BB" w:rsidRDefault="00CE2B14" w:rsidP="0039366C">
      <w:pPr>
        <w:rPr>
          <w:rFonts w:ascii="Avenir Roman" w:hAnsi="Avenir Roman"/>
        </w:rPr>
      </w:pPr>
    </w:p>
    <w:p w14:paraId="137E1596" w14:textId="670EDEA0" w:rsidR="008979B2" w:rsidRPr="009466BB" w:rsidRDefault="008979B2" w:rsidP="0039366C">
      <w:pPr>
        <w:rPr>
          <w:rFonts w:ascii="Avenir Roman" w:hAnsi="Avenir Roman"/>
        </w:rPr>
      </w:pPr>
    </w:p>
    <w:p w14:paraId="407F96BD" w14:textId="79C698BD" w:rsidR="008979B2" w:rsidRPr="009466BB" w:rsidRDefault="008979B2" w:rsidP="0039366C">
      <w:pPr>
        <w:rPr>
          <w:rFonts w:ascii="Avenir Roman" w:hAnsi="Avenir Roman"/>
        </w:rPr>
      </w:pPr>
    </w:p>
    <w:p w14:paraId="52DE80D2" w14:textId="3D00E35D" w:rsidR="008979B2" w:rsidRPr="009466BB" w:rsidRDefault="008979B2" w:rsidP="0039366C">
      <w:pPr>
        <w:rPr>
          <w:rFonts w:ascii="Avenir Roman" w:hAnsi="Avenir Roman"/>
        </w:rPr>
      </w:pPr>
    </w:p>
    <w:p w14:paraId="661F2FEA" w14:textId="77777777" w:rsidR="008979B2" w:rsidRPr="009466BB" w:rsidRDefault="008979B2" w:rsidP="0039366C">
      <w:pPr>
        <w:rPr>
          <w:rFonts w:ascii="Avenir Roman" w:hAnsi="Avenir Roman"/>
        </w:rPr>
      </w:pPr>
    </w:p>
    <w:p w14:paraId="0F1FF4E2" w14:textId="453A2A3C" w:rsidR="000602C7" w:rsidRPr="009466BB" w:rsidRDefault="000602C7" w:rsidP="0039366C">
      <w:pPr>
        <w:rPr>
          <w:rFonts w:ascii="Avenir Roman" w:hAnsi="Avenir Roman"/>
        </w:rPr>
      </w:pPr>
    </w:p>
    <w:p w14:paraId="257719A0" w14:textId="1AD24110" w:rsidR="00344146" w:rsidRPr="009466BB" w:rsidRDefault="00344146" w:rsidP="00DB1630">
      <w:pPr>
        <w:pStyle w:val="Heading1"/>
        <w:numPr>
          <w:ilvl w:val="0"/>
          <w:numId w:val="6"/>
        </w:numPr>
        <w:rPr>
          <w:rFonts w:ascii="Avenir Roman" w:hAnsi="Avenir Roman"/>
          <w:b/>
          <w:bCs/>
        </w:rPr>
      </w:pPr>
      <w:bookmarkStart w:id="246" w:name="_Toc516596910"/>
      <w:r w:rsidRPr="009466BB">
        <w:rPr>
          <w:rFonts w:ascii="Avenir Roman" w:hAnsi="Avenir Roman"/>
          <w:b/>
          <w:bCs/>
        </w:rPr>
        <w:t>Student reflections</w:t>
      </w:r>
      <w:bookmarkEnd w:id="246"/>
      <w:r w:rsidRPr="009466BB">
        <w:rPr>
          <w:rFonts w:ascii="Avenir Roman" w:hAnsi="Avenir Roman"/>
          <w:b/>
          <w:bCs/>
        </w:rPr>
        <w:t xml:space="preserve"> </w:t>
      </w:r>
    </w:p>
    <w:p w14:paraId="3FC7BF55" w14:textId="770B90D9" w:rsidR="00344146" w:rsidRPr="009466BB" w:rsidRDefault="0002499D" w:rsidP="00DB1630">
      <w:pPr>
        <w:pStyle w:val="Heading2"/>
        <w:numPr>
          <w:ilvl w:val="1"/>
          <w:numId w:val="6"/>
        </w:numPr>
        <w:rPr>
          <w:rFonts w:ascii="Avenir Roman" w:hAnsi="Avenir Roman"/>
          <w:color w:val="365F91" w:themeColor="accent1" w:themeShade="BF"/>
        </w:rPr>
      </w:pPr>
      <w:bookmarkStart w:id="247" w:name="_Toc516596911"/>
      <w:proofErr w:type="spellStart"/>
      <w:r>
        <w:rPr>
          <w:rFonts w:ascii="Avenir Roman" w:hAnsi="Avenir Roman"/>
          <w:color w:val="365F91" w:themeColor="accent1" w:themeShade="BF"/>
        </w:rPr>
        <w:t>Diae</w:t>
      </w:r>
      <w:r w:rsidR="00344146" w:rsidRPr="009466BB">
        <w:rPr>
          <w:rFonts w:ascii="Avenir Roman" w:hAnsi="Avenir Roman"/>
          <w:color w:val="365F91" w:themeColor="accent1" w:themeShade="BF"/>
        </w:rPr>
        <w:t>’s</w:t>
      </w:r>
      <w:proofErr w:type="spellEnd"/>
      <w:r w:rsidR="00344146" w:rsidRPr="009466BB">
        <w:rPr>
          <w:rFonts w:ascii="Avenir Roman" w:hAnsi="Avenir Roman"/>
          <w:color w:val="365F91" w:themeColor="accent1" w:themeShade="BF"/>
        </w:rPr>
        <w:t xml:space="preserve"> </w:t>
      </w:r>
      <w:r w:rsidR="003B044C" w:rsidRPr="009466BB">
        <w:rPr>
          <w:rFonts w:ascii="Avenir Roman" w:hAnsi="Avenir Roman"/>
          <w:color w:val="365F91" w:themeColor="accent1" w:themeShade="BF"/>
        </w:rPr>
        <w:t>r</w:t>
      </w:r>
      <w:r w:rsidR="00344146" w:rsidRPr="009466BB">
        <w:rPr>
          <w:rFonts w:ascii="Avenir Roman" w:hAnsi="Avenir Roman"/>
          <w:color w:val="365F91" w:themeColor="accent1" w:themeShade="BF"/>
        </w:rPr>
        <w:t>eflection:</w:t>
      </w:r>
      <w:bookmarkEnd w:id="247"/>
    </w:p>
    <w:p w14:paraId="140DF3A5" w14:textId="52BD48C4" w:rsidR="00236582" w:rsidRPr="009466BB" w:rsidRDefault="00236582" w:rsidP="0039366C">
      <w:pPr>
        <w:rPr>
          <w:rFonts w:ascii="Avenir Roman" w:hAnsi="Avenir Roman"/>
        </w:rPr>
      </w:pPr>
      <w:r w:rsidRPr="009466BB">
        <w:rPr>
          <w:rFonts w:ascii="Avenir Roman" w:hAnsi="Avenir Roman"/>
        </w:rPr>
        <w:t xml:space="preserve">They have always said that the best thing that a student will always remember after graduation is the senior project. I strongly believe that I will always be proud of the project that we have accomplished. Though I completed an Android application and development course, the skills and knowledge </w:t>
      </w:r>
      <w:r w:rsidR="009578B1" w:rsidRPr="009466BB">
        <w:rPr>
          <w:rFonts w:ascii="Avenir Roman" w:hAnsi="Avenir Roman"/>
        </w:rPr>
        <w:t>learnt in this year was further</w:t>
      </w:r>
      <w:r w:rsidRPr="009466BB">
        <w:rPr>
          <w:rFonts w:ascii="Avenir Roman" w:hAnsi="Avenir Roman"/>
        </w:rPr>
        <w:t xml:space="preserve">more than what I have learned in the past. </w:t>
      </w:r>
      <w:r w:rsidR="009578B1" w:rsidRPr="009466BB">
        <w:rPr>
          <w:rFonts w:ascii="Avenir Roman" w:hAnsi="Avenir Roman"/>
        </w:rPr>
        <w:t>Dealing with an external, cloud-</w:t>
      </w:r>
      <w:r w:rsidRPr="009466BB">
        <w:rPr>
          <w:rFonts w:ascii="Avenir Roman" w:hAnsi="Avenir Roman"/>
        </w:rPr>
        <w:t xml:space="preserve">based database, the communication with two software to be integrated in the same system and applying authentication for the purpose of having different users to ensure </w:t>
      </w:r>
      <w:proofErr w:type="gramStart"/>
      <w:r w:rsidRPr="009466BB">
        <w:rPr>
          <w:rFonts w:ascii="Avenir Roman" w:hAnsi="Avenir Roman"/>
        </w:rPr>
        <w:t>some kind of privacy</w:t>
      </w:r>
      <w:proofErr w:type="gramEnd"/>
      <w:r w:rsidRPr="009466BB">
        <w:rPr>
          <w:rFonts w:ascii="Avenir Roman" w:hAnsi="Avenir Roman"/>
        </w:rPr>
        <w:t xml:space="preserve"> in our application were all challenges that I overcame </w:t>
      </w:r>
      <w:r w:rsidR="009578B1" w:rsidRPr="009466BB">
        <w:rPr>
          <w:rFonts w:ascii="Avenir Roman" w:hAnsi="Avenir Roman"/>
        </w:rPr>
        <w:t xml:space="preserve">during the process of implementation of </w:t>
      </w:r>
      <w:proofErr w:type="spellStart"/>
      <w:r w:rsidR="009578B1" w:rsidRPr="009466BB">
        <w:rPr>
          <w:rFonts w:ascii="Avenir Roman" w:hAnsi="Avenir Roman"/>
        </w:rPr>
        <w:t>MediCheck</w:t>
      </w:r>
      <w:proofErr w:type="spellEnd"/>
      <w:r w:rsidR="009578B1" w:rsidRPr="009466BB">
        <w:rPr>
          <w:rFonts w:ascii="Avenir Roman" w:hAnsi="Avenir Roman"/>
        </w:rPr>
        <w:t xml:space="preserve"> system. But nothing seems to be </w:t>
      </w:r>
      <w:proofErr w:type="gramStart"/>
      <w:r w:rsidR="009578B1" w:rsidRPr="009466BB">
        <w:rPr>
          <w:rFonts w:ascii="Avenir Roman" w:hAnsi="Avenir Roman"/>
        </w:rPr>
        <w:t>easy</w:t>
      </w:r>
      <w:proofErr w:type="gramEnd"/>
      <w:r w:rsidR="009578B1" w:rsidRPr="009466BB">
        <w:rPr>
          <w:rFonts w:ascii="Avenir Roman" w:hAnsi="Avenir Roman"/>
        </w:rPr>
        <w:t xml:space="preserve"> done if you do not find someone to support you and motivate you throughout the whole process. Our supervisor was and still our motivator. He gave us a lot of confidence in order to proceed working and learning in order to complete the project successfully. </w:t>
      </w:r>
      <w:r w:rsidR="00B64E00" w:rsidRPr="009466BB">
        <w:rPr>
          <w:rFonts w:ascii="Avenir Roman" w:hAnsi="Avenir Roman"/>
        </w:rPr>
        <w:t xml:space="preserve">And not to forget my amazing brilliant colleagues who were consistent and hardworking to overcome any obstacle faced in the process of implementing the system. This project is a big accomplishment in my life, and I am </w:t>
      </w:r>
      <w:proofErr w:type="gramStart"/>
      <w:r w:rsidR="00B64E00" w:rsidRPr="009466BB">
        <w:rPr>
          <w:rFonts w:ascii="Avenir Roman" w:hAnsi="Avenir Roman"/>
        </w:rPr>
        <w:t>definitely thinking</w:t>
      </w:r>
      <w:proofErr w:type="gramEnd"/>
      <w:r w:rsidR="00B64E00" w:rsidRPr="009466BB">
        <w:rPr>
          <w:rFonts w:ascii="Avenir Roman" w:hAnsi="Avenir Roman"/>
        </w:rPr>
        <w:t xml:space="preserve"> about continuing on enhancing the system and having more features to be more powerful. </w:t>
      </w:r>
    </w:p>
    <w:p w14:paraId="41E0542F" w14:textId="62DE06C9" w:rsidR="00344146" w:rsidRPr="009466BB" w:rsidRDefault="003B044C" w:rsidP="00DB1630">
      <w:pPr>
        <w:pStyle w:val="Heading2"/>
        <w:numPr>
          <w:ilvl w:val="1"/>
          <w:numId w:val="6"/>
        </w:numPr>
        <w:rPr>
          <w:rFonts w:ascii="Avenir Roman" w:hAnsi="Avenir Roman"/>
          <w:color w:val="365F91" w:themeColor="accent1" w:themeShade="BF"/>
        </w:rPr>
      </w:pPr>
      <w:bookmarkStart w:id="248" w:name="_Toc516596912"/>
      <w:r w:rsidRPr="009466BB">
        <w:rPr>
          <w:rFonts w:ascii="Avenir Roman" w:hAnsi="Avenir Roman"/>
          <w:color w:val="365F91" w:themeColor="accent1" w:themeShade="BF"/>
        </w:rPr>
        <w:t>Reem’s reflection:</w:t>
      </w:r>
      <w:bookmarkEnd w:id="248"/>
    </w:p>
    <w:p w14:paraId="49D84DCB" w14:textId="77777777" w:rsidR="00FE2325" w:rsidRPr="009466BB" w:rsidRDefault="00FE2325" w:rsidP="00FE2325">
      <w:pPr>
        <w:rPr>
          <w:rFonts w:ascii="Avenir Roman" w:hAnsi="Avenir Roman"/>
        </w:rPr>
      </w:pPr>
    </w:p>
    <w:p w14:paraId="7B9AD79B" w14:textId="41380D27" w:rsidR="00FE2325" w:rsidRPr="009466BB" w:rsidRDefault="00FE2325" w:rsidP="00FE2325">
      <w:pPr>
        <w:rPr>
          <w:rFonts w:ascii="Avenir Roman" w:hAnsi="Avenir Roman"/>
        </w:rPr>
      </w:pPr>
      <w:r w:rsidRPr="009466BB">
        <w:rPr>
          <w:rFonts w:ascii="Avenir Roman" w:hAnsi="Avenir Roman"/>
        </w:rPr>
        <w:t>This senior project was the most effective project I have done during my journey in Qatar University. It combines all the principles, rules, and engineering skills that we got from all the courses. It gives me a clear idea of what might be the project in future and how we can start step by step to achieve our goal. The essential point is the new concepts I learnt as most of my work was self-learned which</w:t>
      </w:r>
      <w:r w:rsidR="00441F9E" w:rsidRPr="009466BB">
        <w:rPr>
          <w:rFonts w:ascii="Avenir Roman" w:hAnsi="Avenir Roman"/>
        </w:rPr>
        <w:t xml:space="preserve"> enhanced and qualified me to develop many skills in programming</w:t>
      </w:r>
      <w:r w:rsidRPr="009466BB">
        <w:rPr>
          <w:rFonts w:ascii="Avenir Roman" w:hAnsi="Avenir Roman"/>
        </w:rPr>
        <w:t xml:space="preserve">. The difficult I found was in managing my time </w:t>
      </w:r>
      <w:r w:rsidRPr="009466BB">
        <w:rPr>
          <w:rFonts w:ascii="Avenir Roman" w:hAnsi="Avenir Roman" w:cs="Calibri"/>
          <w:color w:val="000000"/>
        </w:rPr>
        <w:t xml:space="preserve">in addition to the frustration that may happened due to all the stress and unexpected results after long time of working, searching and asking but thanks to my team work who always helped me and found a way to get all the work done well and on time. After a one year working in the </w:t>
      </w:r>
      <w:proofErr w:type="gramStart"/>
      <w:r w:rsidRPr="009466BB">
        <w:rPr>
          <w:rFonts w:ascii="Avenir Roman" w:hAnsi="Avenir Roman" w:cs="Calibri"/>
          <w:color w:val="000000"/>
        </w:rPr>
        <w:t>project</w:t>
      </w:r>
      <w:proofErr w:type="gramEnd"/>
      <w:r w:rsidRPr="009466BB">
        <w:rPr>
          <w:rFonts w:ascii="Avenir Roman" w:hAnsi="Avenir Roman" w:cs="Calibri"/>
          <w:color w:val="000000"/>
        </w:rPr>
        <w:t xml:space="preserve"> I can say that I have learned many new skills which can help me in the future.</w:t>
      </w:r>
    </w:p>
    <w:p w14:paraId="29DD21FD" w14:textId="236DA4E1" w:rsidR="00470478" w:rsidRPr="009466BB" w:rsidRDefault="00470478" w:rsidP="0039366C">
      <w:pPr>
        <w:rPr>
          <w:rFonts w:ascii="Avenir Roman" w:hAnsi="Avenir Roman"/>
          <w:highlight w:val="yellow"/>
        </w:rPr>
      </w:pPr>
    </w:p>
    <w:p w14:paraId="405B0788" w14:textId="7F3CC44B" w:rsidR="00470478" w:rsidRPr="009466BB" w:rsidRDefault="00470478" w:rsidP="0039366C">
      <w:pPr>
        <w:rPr>
          <w:rFonts w:ascii="Avenir Roman" w:hAnsi="Avenir Roman"/>
          <w:highlight w:val="yellow"/>
        </w:rPr>
      </w:pPr>
    </w:p>
    <w:p w14:paraId="3F8D7757" w14:textId="23ACA183" w:rsidR="00C61868" w:rsidRPr="009466BB" w:rsidRDefault="00C61868" w:rsidP="0039366C">
      <w:pPr>
        <w:rPr>
          <w:rFonts w:ascii="Avenir Roman" w:hAnsi="Avenir Roman"/>
          <w:highlight w:val="yellow"/>
        </w:rPr>
      </w:pPr>
    </w:p>
    <w:p w14:paraId="26658A10" w14:textId="424C85AB" w:rsidR="00344146" w:rsidRPr="009466BB" w:rsidRDefault="003B044C" w:rsidP="00DB1630">
      <w:pPr>
        <w:pStyle w:val="Heading2"/>
        <w:numPr>
          <w:ilvl w:val="1"/>
          <w:numId w:val="6"/>
        </w:numPr>
        <w:rPr>
          <w:rFonts w:ascii="Avenir Roman" w:hAnsi="Avenir Roman"/>
          <w:color w:val="365F91" w:themeColor="accent1" w:themeShade="BF"/>
        </w:rPr>
      </w:pPr>
      <w:bookmarkStart w:id="249" w:name="_Toc516596913"/>
      <w:r w:rsidRPr="009466BB">
        <w:rPr>
          <w:rFonts w:ascii="Avenir Roman" w:hAnsi="Avenir Roman"/>
          <w:color w:val="365F91" w:themeColor="accent1" w:themeShade="BF"/>
        </w:rPr>
        <w:t>Hajar’s reflection:</w:t>
      </w:r>
      <w:bookmarkEnd w:id="249"/>
    </w:p>
    <w:p w14:paraId="0CB0C006" w14:textId="77777777" w:rsidR="00470478" w:rsidRPr="009466BB" w:rsidRDefault="00470478" w:rsidP="0039366C">
      <w:pPr>
        <w:rPr>
          <w:rFonts w:ascii="Avenir Roman" w:hAnsi="Avenir Roman"/>
          <w:highlight w:val="yellow"/>
        </w:rPr>
      </w:pPr>
    </w:p>
    <w:p w14:paraId="0F616918" w14:textId="77777777" w:rsidR="00470478" w:rsidRPr="009466BB" w:rsidRDefault="00470478"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Having a senior graduation project is not something easy as some people might think. The project needs a lot of skills and previous knowledge which we covered in many computer engineering and science courses. This project was of huge value in my experience as a student. During this project I learnt many skills like ability of working as a team, as well as managing the project tasks, collaborating with other team members, and dividing the work to complete the whole project are very important skills that I learned. Hearing about IOT applications for the first time to implementing an IOT application was a great challenge and big</w:t>
      </w:r>
      <w:r w:rsidRPr="009466BB">
        <w:rPr>
          <w:rFonts w:ascii="Avenir Roman" w:eastAsia="Times New Roman" w:hAnsi="Avenir Roman" w:cs="Times New Roman"/>
          <w:color w:val="000000"/>
          <w:rtl/>
        </w:rPr>
        <w:t xml:space="preserve"> </w:t>
      </w:r>
      <w:r w:rsidRPr="009466BB">
        <w:rPr>
          <w:rFonts w:ascii="Avenir Roman" w:eastAsia="Times New Roman" w:hAnsi="Avenir Roman" w:cs="Times New Roman"/>
          <w:color w:val="000000"/>
        </w:rPr>
        <w:t xml:space="preserve">achievement. I have gained a lot of knowledge that I did not had before through implementing this project. The most difficult part that I faced is dealing with firebase cloud functions. Start writing these functions was difficult since it uses JavaScript programming language which I did not use before. But after some </w:t>
      </w:r>
      <w:proofErr w:type="gramStart"/>
      <w:r w:rsidRPr="009466BB">
        <w:rPr>
          <w:rFonts w:ascii="Avenir Roman" w:eastAsia="Times New Roman" w:hAnsi="Avenir Roman" w:cs="Times New Roman"/>
          <w:color w:val="000000"/>
        </w:rPr>
        <w:t>struggling</w:t>
      </w:r>
      <w:proofErr w:type="gramEnd"/>
      <w:r w:rsidRPr="009466BB">
        <w:rPr>
          <w:rFonts w:ascii="Avenir Roman" w:eastAsia="Times New Roman" w:hAnsi="Avenir Roman" w:cs="Times New Roman"/>
          <w:color w:val="000000"/>
        </w:rPr>
        <w:t xml:space="preserve"> I was able to deploy the first firebase function. And after seeing many examples on JavaScript I proudly managed to program some functions and finish the processing part in the cloud. At the end I am sure that all the skills and knowledge I have gained will be helpful for me in the future as an engineer.</w:t>
      </w:r>
    </w:p>
    <w:p w14:paraId="48C38210" w14:textId="77777777" w:rsidR="00470478" w:rsidRPr="009466BB" w:rsidRDefault="00470478" w:rsidP="0039366C">
      <w:pPr>
        <w:rPr>
          <w:rFonts w:ascii="Avenir Roman" w:hAnsi="Avenir Roman"/>
          <w:highlight w:val="yellow"/>
        </w:rPr>
      </w:pPr>
    </w:p>
    <w:p w14:paraId="75D8FFDB" w14:textId="4D623106" w:rsidR="00344146" w:rsidRPr="009466BB" w:rsidRDefault="003B044C" w:rsidP="00DB1630">
      <w:pPr>
        <w:pStyle w:val="Heading2"/>
        <w:numPr>
          <w:ilvl w:val="1"/>
          <w:numId w:val="6"/>
        </w:numPr>
        <w:rPr>
          <w:rFonts w:ascii="Avenir Roman" w:hAnsi="Avenir Roman"/>
          <w:color w:val="365F91" w:themeColor="accent1" w:themeShade="BF"/>
        </w:rPr>
      </w:pPr>
      <w:bookmarkStart w:id="250" w:name="_Toc516596914"/>
      <w:r w:rsidRPr="009466BB">
        <w:rPr>
          <w:rFonts w:ascii="Avenir Roman" w:hAnsi="Avenir Roman"/>
          <w:color w:val="365F91" w:themeColor="accent1" w:themeShade="BF"/>
        </w:rPr>
        <w:t>Maryam’s reflection:</w:t>
      </w:r>
      <w:bookmarkEnd w:id="250"/>
    </w:p>
    <w:p w14:paraId="4AFF7F88" w14:textId="3262A6C9" w:rsidR="008023ED" w:rsidRPr="009466BB" w:rsidRDefault="008023ED" w:rsidP="0039366C">
      <w:pPr>
        <w:rPr>
          <w:rFonts w:ascii="Avenir Roman" w:hAnsi="Avenir Roman"/>
          <w:highlight w:val="yellow"/>
        </w:rPr>
      </w:pPr>
    </w:p>
    <w:p w14:paraId="592B32FB" w14:textId="6D94EE2E" w:rsidR="008023ED" w:rsidRPr="009466BB" w:rsidRDefault="008023ED"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Working in this project taught me many new things like cloud functions, and Arduino software IDE. In this project I have applied most of what I have learned in my computer engineering and science courses. The senior project made me aware of what a computer engineer could have tasks in the workplace and how to organize the required time to deliver the requirements of the project on-time. We faced many problems during the design and development stage</w:t>
      </w:r>
      <w:r w:rsidR="005C2787" w:rsidRPr="009466BB">
        <w:rPr>
          <w:rFonts w:ascii="Avenir Roman" w:eastAsia="Times New Roman" w:hAnsi="Avenir Roman" w:cs="Times New Roman"/>
          <w:color w:val="000000"/>
        </w:rPr>
        <w:t>,</w:t>
      </w:r>
      <w:r w:rsidRPr="009466BB">
        <w:rPr>
          <w:rFonts w:ascii="Avenir Roman" w:eastAsia="Times New Roman" w:hAnsi="Avenir Roman" w:cs="Times New Roman"/>
          <w:color w:val="000000"/>
        </w:rPr>
        <w:t xml:space="preserve"> and it was quite hard to solve these problems without being as a group team, each member brought her own ideas on solving problems. The challenging part for me was writing a firebase cloud </w:t>
      </w:r>
      <w:proofErr w:type="gramStart"/>
      <w:r w:rsidRPr="009466BB">
        <w:rPr>
          <w:rFonts w:ascii="Avenir Roman" w:eastAsia="Times New Roman" w:hAnsi="Avenir Roman" w:cs="Times New Roman"/>
          <w:color w:val="000000"/>
        </w:rPr>
        <w:t>functions</w:t>
      </w:r>
      <w:proofErr w:type="gramEnd"/>
      <w:r w:rsidRPr="009466BB">
        <w:rPr>
          <w:rFonts w:ascii="Avenir Roman" w:eastAsia="Times New Roman" w:hAnsi="Avenir Roman" w:cs="Times New Roman"/>
          <w:color w:val="000000"/>
        </w:rPr>
        <w:t>. As a conclusion, it was a good experience that I work on this project, it was tiring but fun and educational at the same time.</w:t>
      </w:r>
    </w:p>
    <w:p w14:paraId="0DA528AA" w14:textId="58023FFE" w:rsidR="008023ED" w:rsidRPr="009466BB" w:rsidRDefault="008023ED" w:rsidP="0039366C">
      <w:pPr>
        <w:rPr>
          <w:rFonts w:ascii="Avenir Roman" w:hAnsi="Avenir Roman"/>
          <w:highlight w:val="yellow"/>
        </w:rPr>
      </w:pPr>
    </w:p>
    <w:p w14:paraId="695DCE75" w14:textId="5D0CDFCA" w:rsidR="000602C7" w:rsidRDefault="000602C7" w:rsidP="0039366C">
      <w:pPr>
        <w:rPr>
          <w:rFonts w:ascii="Avenir Roman" w:hAnsi="Avenir Roman"/>
          <w:highlight w:val="yellow"/>
        </w:rPr>
      </w:pPr>
    </w:p>
    <w:p w14:paraId="51F23C39" w14:textId="160685E9" w:rsidR="00582A1E" w:rsidRDefault="00582A1E" w:rsidP="0039366C">
      <w:pPr>
        <w:rPr>
          <w:rFonts w:ascii="Avenir Roman" w:hAnsi="Avenir Roman"/>
          <w:highlight w:val="yellow"/>
        </w:rPr>
      </w:pPr>
    </w:p>
    <w:p w14:paraId="134C03F4" w14:textId="25718AFB" w:rsidR="00582A1E" w:rsidRDefault="00582A1E" w:rsidP="0039366C">
      <w:pPr>
        <w:rPr>
          <w:rFonts w:ascii="Avenir Roman" w:hAnsi="Avenir Roman"/>
          <w:highlight w:val="yellow"/>
        </w:rPr>
      </w:pPr>
    </w:p>
    <w:p w14:paraId="0FED7343" w14:textId="08EC0CE6" w:rsidR="00582A1E" w:rsidRDefault="00582A1E" w:rsidP="0039366C">
      <w:pPr>
        <w:rPr>
          <w:rFonts w:ascii="Avenir Roman" w:hAnsi="Avenir Roman"/>
          <w:highlight w:val="yellow"/>
        </w:rPr>
      </w:pPr>
    </w:p>
    <w:p w14:paraId="62B79411" w14:textId="1CBF34B7" w:rsidR="00582A1E" w:rsidRDefault="00582A1E" w:rsidP="0039366C">
      <w:pPr>
        <w:rPr>
          <w:rFonts w:ascii="Avenir Roman" w:hAnsi="Avenir Roman"/>
          <w:highlight w:val="yellow"/>
        </w:rPr>
      </w:pPr>
    </w:p>
    <w:p w14:paraId="6E560AB2" w14:textId="5A109C10" w:rsidR="00582A1E" w:rsidRDefault="00582A1E" w:rsidP="0039366C">
      <w:pPr>
        <w:rPr>
          <w:rFonts w:ascii="Avenir Roman" w:hAnsi="Avenir Roman"/>
          <w:highlight w:val="yellow"/>
        </w:rPr>
      </w:pPr>
    </w:p>
    <w:p w14:paraId="4A4009D9" w14:textId="19E03223" w:rsidR="00582A1E" w:rsidRDefault="00582A1E" w:rsidP="0039366C">
      <w:pPr>
        <w:rPr>
          <w:rFonts w:ascii="Avenir Roman" w:hAnsi="Avenir Roman"/>
          <w:highlight w:val="yellow"/>
        </w:rPr>
      </w:pPr>
    </w:p>
    <w:p w14:paraId="48F01D77" w14:textId="7ED38CA7" w:rsidR="00582A1E" w:rsidRDefault="00582A1E" w:rsidP="0039366C">
      <w:pPr>
        <w:rPr>
          <w:rFonts w:ascii="Avenir Roman" w:hAnsi="Avenir Roman"/>
          <w:highlight w:val="yellow"/>
        </w:rPr>
      </w:pPr>
    </w:p>
    <w:p w14:paraId="14C7D323" w14:textId="50FBB1EB" w:rsidR="00582A1E" w:rsidRDefault="00582A1E" w:rsidP="0039366C">
      <w:pPr>
        <w:rPr>
          <w:rFonts w:ascii="Avenir Roman" w:hAnsi="Avenir Roman"/>
          <w:highlight w:val="yellow"/>
        </w:rPr>
      </w:pPr>
    </w:p>
    <w:p w14:paraId="62E553CB" w14:textId="17589C1F" w:rsidR="00582A1E" w:rsidRDefault="00582A1E" w:rsidP="0039366C">
      <w:pPr>
        <w:rPr>
          <w:rFonts w:ascii="Avenir Roman" w:hAnsi="Avenir Roman"/>
          <w:highlight w:val="yellow"/>
        </w:rPr>
      </w:pPr>
    </w:p>
    <w:p w14:paraId="3D6A02A4" w14:textId="0B9F2096" w:rsidR="00582A1E" w:rsidRDefault="00582A1E" w:rsidP="0039366C">
      <w:pPr>
        <w:rPr>
          <w:rFonts w:ascii="Avenir Roman" w:hAnsi="Avenir Roman"/>
          <w:highlight w:val="yellow"/>
        </w:rPr>
      </w:pPr>
    </w:p>
    <w:p w14:paraId="72B1C6C6" w14:textId="2923812F" w:rsidR="00582A1E" w:rsidRDefault="00582A1E" w:rsidP="0039366C">
      <w:pPr>
        <w:rPr>
          <w:rFonts w:ascii="Avenir Roman" w:hAnsi="Avenir Roman"/>
          <w:highlight w:val="yellow"/>
        </w:rPr>
      </w:pPr>
    </w:p>
    <w:p w14:paraId="521FA73D" w14:textId="3A79D3E1" w:rsidR="00582A1E" w:rsidRDefault="00582A1E" w:rsidP="0039366C">
      <w:pPr>
        <w:rPr>
          <w:rFonts w:ascii="Avenir Roman" w:hAnsi="Avenir Roman"/>
          <w:highlight w:val="yellow"/>
        </w:rPr>
      </w:pPr>
    </w:p>
    <w:p w14:paraId="6EC23AE6" w14:textId="17F63F42" w:rsidR="00582A1E" w:rsidRDefault="00582A1E" w:rsidP="0039366C">
      <w:pPr>
        <w:rPr>
          <w:rFonts w:ascii="Avenir Roman" w:hAnsi="Avenir Roman"/>
          <w:highlight w:val="yellow"/>
        </w:rPr>
      </w:pPr>
    </w:p>
    <w:p w14:paraId="5CE588B0" w14:textId="511281CC" w:rsidR="00582A1E" w:rsidRDefault="00582A1E" w:rsidP="0039366C">
      <w:pPr>
        <w:rPr>
          <w:rFonts w:ascii="Avenir Roman" w:hAnsi="Avenir Roman"/>
          <w:highlight w:val="yellow"/>
        </w:rPr>
      </w:pPr>
    </w:p>
    <w:p w14:paraId="369C94D2" w14:textId="110899EA" w:rsidR="00582A1E" w:rsidRPr="009466BB" w:rsidRDefault="00582A1E" w:rsidP="0039366C">
      <w:pPr>
        <w:rPr>
          <w:rFonts w:ascii="Avenir Roman" w:hAnsi="Avenir Roman"/>
          <w:highlight w:val="yellow"/>
        </w:rPr>
      </w:pPr>
    </w:p>
    <w:p w14:paraId="47A7E91C" w14:textId="3C28C4C9" w:rsidR="000602C7" w:rsidRPr="009466BB" w:rsidRDefault="000602C7" w:rsidP="0039366C">
      <w:pPr>
        <w:rPr>
          <w:rFonts w:ascii="Avenir Roman" w:hAnsi="Avenir Roman"/>
          <w:highlight w:val="yellow"/>
        </w:rPr>
      </w:pPr>
    </w:p>
    <w:p w14:paraId="780A15A8" w14:textId="1E6FF89C" w:rsidR="00344146" w:rsidRPr="009466BB" w:rsidRDefault="00344146" w:rsidP="0039366C">
      <w:pPr>
        <w:pStyle w:val="Heading1"/>
        <w:spacing w:after="240"/>
        <w:rPr>
          <w:rFonts w:ascii="Avenir Roman" w:hAnsi="Avenir Roman"/>
          <w:b/>
          <w:bCs/>
        </w:rPr>
      </w:pPr>
      <w:bookmarkStart w:id="251" w:name="_Toc516596915"/>
      <w:r w:rsidRPr="009466BB">
        <w:rPr>
          <w:rFonts w:ascii="Avenir Roman" w:hAnsi="Avenir Roman"/>
          <w:b/>
          <w:bCs/>
        </w:rPr>
        <w:t>References</w:t>
      </w:r>
      <w:bookmarkEnd w:id="251"/>
      <w:r w:rsidR="00A76A4D" w:rsidRPr="009466BB">
        <w:rPr>
          <w:rFonts w:ascii="Avenir Roman" w:hAnsi="Avenir Roman"/>
          <w:b/>
          <w:bCs/>
        </w:rPr>
        <w:t xml:space="preserve"> </w:t>
      </w:r>
    </w:p>
    <w:p w14:paraId="29401378" w14:textId="0525B95D" w:rsidR="000F22F3" w:rsidRPr="000F22F3" w:rsidRDefault="000F22F3" w:rsidP="00DB1630">
      <w:pPr>
        <w:pStyle w:val="ListParagraph"/>
        <w:numPr>
          <w:ilvl w:val="0"/>
          <w:numId w:val="23"/>
        </w:numPr>
        <w:rPr>
          <w:rFonts w:ascii="Avenir Roman" w:eastAsiaTheme="minorEastAsia" w:hAnsi="Avenir Roman" w:cstheme="minorHAnsi"/>
          <w:rtl/>
        </w:rPr>
      </w:pPr>
      <w:r w:rsidRPr="009466BB">
        <w:rPr>
          <w:rFonts w:ascii="Avenir Roman" w:eastAsiaTheme="minorEastAsia" w:hAnsi="Avenir Roman" w:cstheme="minorHAnsi"/>
        </w:rPr>
        <w:t xml:space="preserve">World Health Organization, “Cardiovascular diseases (CVDs), Fact sheet N°317,” March 2013. [Online]. Available: http://www.who.int/mediacentre/factsheets/fs317/en/. [Accessed 20 December 2017]. </w:t>
      </w:r>
    </w:p>
    <w:p w14:paraId="171B77C4" w14:textId="77777777" w:rsidR="000F22F3" w:rsidRPr="009466BB" w:rsidRDefault="000F22F3"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5" w:history="1">
        <w:r w:rsidRPr="009466BB">
          <w:rPr>
            <w:rFonts w:ascii="Avenir Roman" w:eastAsiaTheme="minorEastAsia" w:hAnsi="Avenir Roman" w:cstheme="minorHAnsi"/>
          </w:rPr>
          <w:t>http://www.ece.usu.edu/ece_store/spec/lm35dt-3p.pdf</w:t>
        </w:r>
      </w:hyperlink>
      <w:r w:rsidRPr="009466BB">
        <w:rPr>
          <w:rFonts w:ascii="Avenir Roman" w:eastAsiaTheme="minorEastAsia" w:hAnsi="Avenir Roman" w:cstheme="minorHAnsi"/>
        </w:rPr>
        <w:t>. Last access: October18, 2017.</w:t>
      </w:r>
    </w:p>
    <w:p w14:paraId="35EDC79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r w:rsidRPr="009466BB">
        <w:rPr>
          <w:rFonts w:ascii="Avenir Roman" w:hAnsi="Avenir Roman"/>
        </w:rPr>
        <w:t>https://store.fut-electronics.com/products/nodemcu-esp8266-programming-and-development-kit</w:t>
      </w:r>
      <w:r w:rsidRPr="009466BB">
        <w:rPr>
          <w:rFonts w:ascii="Avenir Roman" w:eastAsiaTheme="minorEastAsia" w:hAnsi="Avenir Roman" w:cstheme="minorHAnsi"/>
        </w:rPr>
        <w:t>. Last access:  April 10, 2018.</w:t>
      </w:r>
    </w:p>
    <w:p w14:paraId="7E0DD12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6" w:history="1">
        <w:r w:rsidRPr="009466BB">
          <w:rPr>
            <w:rFonts w:ascii="Avenir Roman" w:eastAsiaTheme="minorEastAsia" w:hAnsi="Avenir Roman" w:cstheme="minorHAnsi"/>
          </w:rPr>
          <w:t>https://media.digikey.com/pdf/Data%20Sheets/Pulse%20PDFs/PulseSensorAmpedGettingStartedGuide.pdf</w:t>
        </w:r>
      </w:hyperlink>
      <w:r w:rsidRPr="009466BB">
        <w:rPr>
          <w:rFonts w:ascii="Avenir Roman" w:eastAsiaTheme="minorEastAsia" w:hAnsi="Avenir Roman" w:cstheme="minorHAnsi"/>
        </w:rPr>
        <w:t>. Last access:  October18, 2017.</w:t>
      </w:r>
    </w:p>
    <w:p w14:paraId="731CB57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7" w:history="1">
        <w:r w:rsidRPr="009466BB">
          <w:rPr>
            <w:rFonts w:ascii="Avenir Roman" w:eastAsiaTheme="minorEastAsia" w:hAnsi="Avenir Roman" w:cstheme="minorHAnsi"/>
          </w:rPr>
          <w:t>https://www.cooking-hacks.com/documentation/tutorials/ehealth-biometric-sensor-platform-arduino-raspberry-pi-medical/</w:t>
        </w:r>
      </w:hyperlink>
      <w:r w:rsidRPr="009466BB">
        <w:rPr>
          <w:rFonts w:ascii="Avenir Roman" w:eastAsiaTheme="minorEastAsia" w:hAnsi="Avenir Roman" w:cstheme="minorHAnsi"/>
        </w:rPr>
        <w:t>. Last access:  October18, 2017.</w:t>
      </w:r>
    </w:p>
    <w:p w14:paraId="2F6A14A9"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8" w:history="1">
        <w:r w:rsidRPr="009466BB">
          <w:rPr>
            <w:rFonts w:ascii="Avenir Roman" w:eastAsiaTheme="minorEastAsia" w:hAnsi="Avenir Roman" w:cstheme="minorHAnsi"/>
          </w:rPr>
          <w:t>https://aws.amazon.com/what-is-aws/</w:t>
        </w:r>
      </w:hyperlink>
      <w:r w:rsidRPr="009466BB">
        <w:rPr>
          <w:rFonts w:ascii="Avenir Roman" w:eastAsiaTheme="minorEastAsia" w:hAnsi="Avenir Roman" w:cstheme="minorHAnsi"/>
        </w:rPr>
        <w:t>. Last access:  October 30, 2017.</w:t>
      </w:r>
    </w:p>
    <w:p w14:paraId="13A7521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9" w:history="1">
        <w:r w:rsidRPr="009466BB">
          <w:rPr>
            <w:rFonts w:ascii="Avenir Roman" w:eastAsiaTheme="minorEastAsia" w:hAnsi="Avenir Roman" w:cstheme="minorHAnsi"/>
          </w:rPr>
          <w:t>https://docs.microsoft.com/en-us/azure/iot-suite/iot-suite-overview</w:t>
        </w:r>
      </w:hyperlink>
      <w:r w:rsidRPr="009466BB">
        <w:rPr>
          <w:rFonts w:ascii="Avenir Roman" w:eastAsiaTheme="minorEastAsia" w:hAnsi="Avenir Roman" w:cstheme="minorHAnsi"/>
        </w:rPr>
        <w:t>. Last access:  October 30, 2017.</w:t>
      </w:r>
    </w:p>
    <w:p w14:paraId="15041245"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0" w:history="1">
        <w:r w:rsidRPr="009466BB">
          <w:rPr>
            <w:rFonts w:ascii="Avenir Roman" w:eastAsiaTheme="minorEastAsia" w:hAnsi="Avenir Roman" w:cstheme="minorHAnsi"/>
          </w:rPr>
          <w:t>http://cloudino.io/</w:t>
        </w:r>
      </w:hyperlink>
      <w:r w:rsidRPr="009466BB">
        <w:rPr>
          <w:rFonts w:ascii="Avenir Roman" w:eastAsiaTheme="minorEastAsia" w:hAnsi="Avenir Roman" w:cstheme="minorHAnsi"/>
        </w:rPr>
        <w:t>. Last access:  October 31, 2017.</w:t>
      </w:r>
    </w:p>
    <w:p w14:paraId="583DAE77"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B. P. (n.d.). Mobile and Wireless Communications Security. </w:t>
      </w:r>
    </w:p>
    <w:p w14:paraId="515AFD6C"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Retrieved from: https://www.wi-fi.org/discover-wi-fi/security. Last access: November 27, 2017.</w:t>
      </w:r>
    </w:p>
    <w:p w14:paraId="2AB8EB2E"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Bhardwaj, A. (2016). Security Algorithms for Cloud Computing, 535-542.</w:t>
      </w:r>
    </w:p>
    <w:p w14:paraId="1323207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Hameed, R. T., Mohamad, O. A., Hamid, O. T., &amp; </w:t>
      </w:r>
      <w:proofErr w:type="spellStart"/>
      <w:r w:rsidRPr="009466BB">
        <w:rPr>
          <w:rFonts w:ascii="Avenir Roman" w:eastAsiaTheme="minorEastAsia" w:hAnsi="Avenir Roman" w:cstheme="minorHAnsi"/>
        </w:rPr>
        <w:t>Ţăpuş</w:t>
      </w:r>
      <w:proofErr w:type="spellEnd"/>
      <w:r w:rsidRPr="009466BB">
        <w:rPr>
          <w:rFonts w:ascii="Avenir Roman" w:eastAsiaTheme="minorEastAsia" w:hAnsi="Avenir Roman" w:cstheme="minorHAnsi"/>
        </w:rPr>
        <w:t>, N. (2016, June). Patient monitoring system based on e-health sensors and web services. In Electronics, Computers and Artificial Intelligence (ECAI), 2016 8th International Conference on (pp. 1-6). IEEE.</w:t>
      </w:r>
    </w:p>
    <w:p w14:paraId="45A196DA"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Kakria</w:t>
      </w:r>
      <w:proofErr w:type="spellEnd"/>
      <w:r w:rsidRPr="009466BB">
        <w:rPr>
          <w:rFonts w:ascii="Avenir Roman" w:eastAsiaTheme="minorEastAsia" w:hAnsi="Avenir Roman" w:cstheme="minorHAnsi"/>
        </w:rPr>
        <w:t xml:space="preserve">, P., Tripathi, N. K., &amp; </w:t>
      </w:r>
      <w:proofErr w:type="spellStart"/>
      <w:r w:rsidRPr="009466BB">
        <w:rPr>
          <w:rFonts w:ascii="Avenir Roman" w:eastAsiaTheme="minorEastAsia" w:hAnsi="Avenir Roman" w:cstheme="minorHAnsi"/>
        </w:rPr>
        <w:t>Kitipawang</w:t>
      </w:r>
      <w:proofErr w:type="spellEnd"/>
      <w:r w:rsidRPr="009466BB">
        <w:rPr>
          <w:rFonts w:ascii="Avenir Roman" w:eastAsiaTheme="minorEastAsia" w:hAnsi="Avenir Roman" w:cstheme="minorHAnsi"/>
        </w:rPr>
        <w:t>, P. (2015). A real-time health monitoring system for remote cardiac patients using smartphone and wearable sensors. International journal of telemedicine and applications, 2015, 8.</w:t>
      </w:r>
    </w:p>
    <w:p w14:paraId="6324FB51"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Gope</w:t>
      </w:r>
      <w:proofErr w:type="spellEnd"/>
      <w:r w:rsidRPr="009466BB">
        <w:rPr>
          <w:rFonts w:ascii="Avenir Roman" w:eastAsiaTheme="minorEastAsia" w:hAnsi="Avenir Roman" w:cstheme="minorHAnsi"/>
        </w:rPr>
        <w:t>, P., &amp; Hwang, T. (2016). BSN-Care: A Secure IoT-Based Modern Healthcare System Using Body Sensor Network. IEEE Sensors Journal,16(5), 1368-1376. doi:10.1109/jsen.2015.2502401</w:t>
      </w:r>
    </w:p>
    <w:p w14:paraId="1CCA2F44"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Doukas</w:t>
      </w:r>
      <w:proofErr w:type="spellEnd"/>
      <w:r w:rsidRPr="009466BB">
        <w:rPr>
          <w:rFonts w:ascii="Avenir Roman" w:eastAsiaTheme="minorEastAsia" w:hAnsi="Avenir Roman" w:cstheme="minorHAnsi"/>
        </w:rPr>
        <w:t xml:space="preserve">, C., &amp; </w:t>
      </w:r>
      <w:proofErr w:type="spellStart"/>
      <w:r w:rsidRPr="009466BB">
        <w:rPr>
          <w:rFonts w:ascii="Avenir Roman" w:eastAsiaTheme="minorEastAsia" w:hAnsi="Avenir Roman" w:cstheme="minorHAnsi"/>
        </w:rPr>
        <w:t>Maglogiannis</w:t>
      </w:r>
      <w:proofErr w:type="spellEnd"/>
      <w:r w:rsidRPr="009466BB">
        <w:rPr>
          <w:rFonts w:ascii="Avenir Roman" w:eastAsiaTheme="minorEastAsia" w:hAnsi="Avenir Roman" w:cstheme="minorHAnsi"/>
        </w:rPr>
        <w:t>, I. (2012). Bringing IoT and Cloud Computing towards Pervasive Healthcare. 2012 Sixth International Conference on Innovative Mobile and Internet Services in Ubiquitous Computing. doi:10.1109/imis.2012.26</w:t>
      </w:r>
    </w:p>
    <w:p w14:paraId="1383F93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Securing the E-Health Cloud, Conference Paper · January 2010, by Marcel </w:t>
      </w:r>
      <w:proofErr w:type="spellStart"/>
      <w:r w:rsidRPr="009466BB">
        <w:rPr>
          <w:rFonts w:ascii="Avenir Roman" w:eastAsiaTheme="minorEastAsia" w:hAnsi="Avenir Roman" w:cstheme="minorHAnsi"/>
        </w:rPr>
        <w:t>Winandy</w:t>
      </w:r>
      <w:proofErr w:type="spellEnd"/>
      <w:r w:rsidRPr="009466BB">
        <w:rPr>
          <w:rFonts w:ascii="Avenir Roman" w:eastAsiaTheme="minorEastAsia" w:hAnsi="Avenir Roman" w:cstheme="minorHAnsi"/>
        </w:rPr>
        <w:t>.</w:t>
      </w:r>
    </w:p>
    <w:p w14:paraId="48FC0DE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Thomas, S., Saraswat, A., </w:t>
      </w:r>
      <w:proofErr w:type="spellStart"/>
      <w:r w:rsidRPr="009466BB">
        <w:rPr>
          <w:rFonts w:ascii="Avenir Roman" w:eastAsiaTheme="minorEastAsia" w:hAnsi="Avenir Roman" w:cstheme="minorHAnsi"/>
        </w:rPr>
        <w:t>Shashwat</w:t>
      </w:r>
      <w:proofErr w:type="spellEnd"/>
      <w:r w:rsidRPr="009466BB">
        <w:rPr>
          <w:rFonts w:ascii="Avenir Roman" w:eastAsiaTheme="minorEastAsia" w:hAnsi="Avenir Roman" w:cstheme="minorHAnsi"/>
        </w:rPr>
        <w:t>, A., &amp; Bharti, V. (n.d.). Sensing Heart beat and Body Temperature Digitally using Arduino. Retrieved October 26, 2017.</w:t>
      </w:r>
    </w:p>
    <w:p w14:paraId="08ADC10B"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Aleksandar </w:t>
      </w:r>
      <w:proofErr w:type="spellStart"/>
      <w:r w:rsidRPr="009466BB">
        <w:rPr>
          <w:rFonts w:ascii="Avenir Roman" w:eastAsiaTheme="minorEastAsia" w:hAnsi="Avenir Roman" w:cstheme="minorHAnsi"/>
        </w:rPr>
        <w:t>Milenkovic</w:t>
      </w:r>
      <w:proofErr w:type="spellEnd"/>
      <w:r w:rsidRPr="009466BB">
        <w:rPr>
          <w:rFonts w:ascii="Avenir Roman" w:eastAsiaTheme="minorEastAsia" w:hAnsi="Avenir Roman" w:cstheme="minorHAnsi"/>
        </w:rPr>
        <w:t xml:space="preserve">´ *, Chris Otto, Emil </w:t>
      </w:r>
      <w:proofErr w:type="spellStart"/>
      <w:r w:rsidRPr="009466BB">
        <w:rPr>
          <w:rFonts w:ascii="Avenir Roman" w:eastAsiaTheme="minorEastAsia" w:hAnsi="Avenir Roman" w:cstheme="minorHAnsi"/>
        </w:rPr>
        <w:t>Jovanov</w:t>
      </w:r>
      <w:proofErr w:type="spellEnd"/>
      <w:r w:rsidRPr="009466BB">
        <w:rPr>
          <w:rFonts w:ascii="Avenir Roman" w:eastAsiaTheme="minorEastAsia" w:hAnsi="Avenir Roman" w:cstheme="minorHAnsi"/>
        </w:rPr>
        <w:t>. Wireless sensor networks for personal health monitoring: Issues and an implementation</w:t>
      </w:r>
    </w:p>
    <w:p w14:paraId="0CD374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Ahmed </w:t>
      </w:r>
      <w:proofErr w:type="spellStart"/>
      <w:r w:rsidRPr="009466BB">
        <w:rPr>
          <w:rFonts w:ascii="Avenir Roman" w:eastAsiaTheme="minorEastAsia" w:hAnsi="Avenir Roman" w:cstheme="minorHAnsi"/>
        </w:rPr>
        <w:t>Lounis</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Abdelkrim</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Hadjidj</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Abdelmadjid</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Bouabdallah</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Yacine</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Challal</w:t>
      </w:r>
      <w:proofErr w:type="spellEnd"/>
      <w:r w:rsidRPr="009466BB">
        <w:rPr>
          <w:rFonts w:ascii="Avenir Roman" w:eastAsiaTheme="minorEastAsia" w:hAnsi="Avenir Roman" w:cstheme="minorHAnsi"/>
        </w:rPr>
        <w:t>. Secure and Scalable Cloud-based Architecture for e-Health Wireless Sensor Networks. International</w:t>
      </w:r>
    </w:p>
    <w:p w14:paraId="273B5438"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Conference on Computer Communication Networks (ICCCN), Jul 2012, Munich, Germany. pp.1,2012.</w:t>
      </w:r>
    </w:p>
    <w:p w14:paraId="2A1AA11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1" w:history="1">
        <w:r w:rsidRPr="009466BB">
          <w:rPr>
            <w:rFonts w:ascii="Avenir Roman" w:eastAsiaTheme="minorEastAsia" w:hAnsi="Avenir Roman" w:cstheme="minorHAnsi"/>
          </w:rPr>
          <w:t>https://www.cisco.com/c/en/us/tech/lan-switching/ethernet/index.html</w:t>
        </w:r>
      </w:hyperlink>
      <w:r w:rsidRPr="009466BB">
        <w:rPr>
          <w:rFonts w:ascii="Avenir Roman" w:eastAsiaTheme="minorEastAsia" w:hAnsi="Avenir Roman" w:cstheme="minorHAnsi"/>
        </w:rPr>
        <w:t>. Last access: December 1, 2017.</w:t>
      </w:r>
    </w:p>
    <w:p w14:paraId="5AA1CFE8"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2" w:history="1">
        <w:r w:rsidRPr="009466BB">
          <w:rPr>
            <w:rFonts w:ascii="Avenir Roman" w:eastAsiaTheme="minorEastAsia" w:hAnsi="Avenir Roman" w:cstheme="minorHAnsi"/>
          </w:rPr>
          <w:t>https://www.arduino.cc/</w:t>
        </w:r>
      </w:hyperlink>
      <w:r w:rsidRPr="009466BB">
        <w:rPr>
          <w:rFonts w:ascii="Avenir Roman" w:eastAsiaTheme="minorEastAsia" w:hAnsi="Avenir Roman" w:cstheme="minorHAnsi"/>
        </w:rPr>
        <w:t xml:space="preserve"> WHAT IS ARDUINO? (n.d.). Last access: November 25, 2017.  </w:t>
      </w:r>
    </w:p>
    <w:p w14:paraId="0CB1E31B"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3" w:history="1">
        <w:r w:rsidRPr="009466BB">
          <w:rPr>
            <w:rFonts w:ascii="Avenir Roman" w:eastAsiaTheme="minorEastAsia" w:hAnsi="Avenir Roman" w:cstheme="minorHAnsi"/>
          </w:rPr>
          <w:t>https://www.ieee.org/about/corporate/governance/p7-8.html</w:t>
        </w:r>
      </w:hyperlink>
      <w:r w:rsidRPr="009466BB">
        <w:rPr>
          <w:rFonts w:ascii="Avenir Roman" w:eastAsiaTheme="minorEastAsia" w:hAnsi="Avenir Roman" w:cstheme="minorHAnsi"/>
        </w:rPr>
        <w:t>. Last access December 17, 2017.</w:t>
      </w:r>
    </w:p>
    <w:p w14:paraId="1F6244E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4" w:history="1">
        <w:r w:rsidRPr="009466BB">
          <w:rPr>
            <w:rFonts w:ascii="Avenir Roman" w:eastAsiaTheme="minorEastAsia" w:hAnsi="Avenir Roman" w:cstheme="minorHAnsi"/>
          </w:rPr>
          <w:t>https://www.acm.org/about-acm/acm-code-of-ethics-and-professional-conduct</w:t>
        </w:r>
      </w:hyperlink>
      <w:r w:rsidRPr="009466BB">
        <w:rPr>
          <w:rFonts w:ascii="Avenir Roman" w:eastAsiaTheme="minorEastAsia" w:hAnsi="Avenir Roman" w:cstheme="minorHAnsi"/>
        </w:rPr>
        <w:t>. Last access: December 17, 2017.</w:t>
      </w:r>
    </w:p>
    <w:p w14:paraId="17F9E6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5" w:history="1">
        <w:r w:rsidRPr="009466BB">
          <w:rPr>
            <w:rFonts w:ascii="Avenir Roman" w:eastAsiaTheme="minorEastAsia" w:hAnsi="Avenir Roman" w:cstheme="minorHAnsi"/>
          </w:rPr>
          <w:t>https://www.arduino.cc/en/Guide/Introduction</w:t>
        </w:r>
      </w:hyperlink>
      <w:r w:rsidRPr="009466BB">
        <w:rPr>
          <w:rFonts w:ascii="Avenir Roman" w:eastAsiaTheme="minorEastAsia" w:hAnsi="Avenir Roman" w:cstheme="minorHAnsi"/>
        </w:rPr>
        <w:t>. Last access: October18, 2017.</w:t>
      </w:r>
    </w:p>
    <w:p w14:paraId="691EB9DE"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6" w:history="1">
        <w:r w:rsidRPr="009466BB">
          <w:rPr>
            <w:rFonts w:ascii="Avenir Roman" w:eastAsiaTheme="minorEastAsia" w:hAnsi="Avenir Roman" w:cstheme="minorHAnsi"/>
          </w:rPr>
          <w:t>https://www.raspberrypi.org/help/what-%20is-a-raspberry-pi/</w:t>
        </w:r>
      </w:hyperlink>
      <w:r w:rsidRPr="009466BB">
        <w:rPr>
          <w:rFonts w:ascii="Avenir Roman" w:eastAsiaTheme="minorEastAsia" w:hAnsi="Avenir Roman" w:cstheme="minorHAnsi"/>
        </w:rPr>
        <w:t>. Last access: October18, 2017.</w:t>
      </w:r>
    </w:p>
    <w:p w14:paraId="5ACD6A9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Rouse, M. (2016, July). Internet of Things (IoT). Retrieved October 25, 2017, from </w:t>
      </w:r>
      <w:hyperlink r:id="rId107" w:history="1">
        <w:r w:rsidRPr="009466BB">
          <w:rPr>
            <w:rFonts w:ascii="Avenir Roman" w:eastAsiaTheme="minorEastAsia" w:hAnsi="Avenir Roman" w:cstheme="minorHAnsi"/>
          </w:rPr>
          <w:t>http://internetofthingsagenda.techtarget.com/definition/Internet-of-Things-IoT</w:t>
        </w:r>
      </w:hyperlink>
    </w:p>
    <w:p w14:paraId="157E0C41"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Olafare</w:t>
      </w:r>
      <w:proofErr w:type="spellEnd"/>
      <w:r w:rsidRPr="009466BB">
        <w:rPr>
          <w:rFonts w:ascii="Avenir Roman" w:eastAsiaTheme="minorEastAsia" w:hAnsi="Avenir Roman" w:cstheme="minorHAnsi"/>
        </w:rPr>
        <w:t xml:space="preserve">, O., </w:t>
      </w:r>
      <w:proofErr w:type="spellStart"/>
      <w:r w:rsidRPr="009466BB">
        <w:rPr>
          <w:rFonts w:ascii="Avenir Roman" w:eastAsiaTheme="minorEastAsia" w:hAnsi="Avenir Roman" w:cstheme="minorHAnsi"/>
        </w:rPr>
        <w:t>Parhizkar</w:t>
      </w:r>
      <w:proofErr w:type="spellEnd"/>
      <w:r w:rsidRPr="009466BB">
        <w:rPr>
          <w:rFonts w:ascii="Avenir Roman" w:eastAsiaTheme="minorEastAsia" w:hAnsi="Avenir Roman" w:cstheme="minorHAnsi"/>
        </w:rPr>
        <w:t xml:space="preserve">, H., &amp; </w:t>
      </w:r>
      <w:proofErr w:type="spellStart"/>
      <w:r w:rsidRPr="009466BB">
        <w:rPr>
          <w:rFonts w:ascii="Avenir Roman" w:eastAsiaTheme="minorEastAsia" w:hAnsi="Avenir Roman" w:cstheme="minorHAnsi"/>
        </w:rPr>
        <w:t>Vem</w:t>
      </w:r>
      <w:proofErr w:type="spellEnd"/>
      <w:r w:rsidRPr="009466BB">
        <w:rPr>
          <w:rFonts w:ascii="Avenir Roman" w:eastAsiaTheme="minorEastAsia" w:hAnsi="Avenir Roman" w:cstheme="minorHAnsi"/>
        </w:rPr>
        <w:t>, S. (</w:t>
      </w:r>
      <w:proofErr w:type="gramStart"/>
      <w:r w:rsidRPr="009466BB">
        <w:rPr>
          <w:rFonts w:ascii="Avenir Roman" w:eastAsiaTheme="minorEastAsia" w:hAnsi="Avenir Roman" w:cstheme="minorHAnsi"/>
        </w:rPr>
        <w:t>march</w:t>
      </w:r>
      <w:proofErr w:type="gramEnd"/>
      <w:r w:rsidRPr="009466BB">
        <w:rPr>
          <w:rFonts w:ascii="Avenir Roman" w:eastAsiaTheme="minorEastAsia" w:hAnsi="Avenir Roman" w:cstheme="minorHAnsi"/>
        </w:rPr>
        <w:t xml:space="preserve"> 2015). A New Secure Mobile Cloud </w:t>
      </w:r>
      <w:proofErr w:type="gramStart"/>
      <w:r w:rsidRPr="009466BB">
        <w:rPr>
          <w:rFonts w:ascii="Avenir Roman" w:eastAsiaTheme="minorEastAsia" w:hAnsi="Avenir Roman" w:cstheme="minorHAnsi"/>
        </w:rPr>
        <w:t>Architecture .International</w:t>
      </w:r>
      <w:proofErr w:type="gramEnd"/>
      <w:r w:rsidRPr="009466BB">
        <w:rPr>
          <w:rFonts w:ascii="Avenir Roman" w:eastAsiaTheme="minorEastAsia" w:hAnsi="Avenir Roman" w:cstheme="minorHAnsi"/>
        </w:rPr>
        <w:t xml:space="preserve"> Journal of Computer Science, 12( 2). Retrieved from https://arxiv.org/ftp/arxiv/papers/1504/1504.07563.pdf</w:t>
      </w:r>
    </w:p>
    <w:p w14:paraId="1FA8C958"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Mollah</w:t>
      </w:r>
      <w:proofErr w:type="spellEnd"/>
      <w:r w:rsidRPr="009466BB">
        <w:rPr>
          <w:rFonts w:ascii="Avenir Roman" w:eastAsiaTheme="minorEastAsia" w:hAnsi="Avenir Roman" w:cstheme="minorHAnsi"/>
        </w:rPr>
        <w:t xml:space="preserve">, M., Azad, A., &amp; </w:t>
      </w:r>
      <w:proofErr w:type="spellStart"/>
      <w:r w:rsidRPr="009466BB">
        <w:rPr>
          <w:rFonts w:ascii="Avenir Roman" w:eastAsiaTheme="minorEastAsia" w:hAnsi="Avenir Roman" w:cstheme="minorHAnsi"/>
        </w:rPr>
        <w:t>Vasilakosb</w:t>
      </w:r>
      <w:proofErr w:type="spellEnd"/>
      <w:r w:rsidRPr="009466BB">
        <w:rPr>
          <w:rFonts w:ascii="Avenir Roman" w:eastAsiaTheme="minorEastAsia" w:hAnsi="Avenir Roman" w:cstheme="minorHAnsi"/>
        </w:rPr>
        <w:t xml:space="preserve">, A. (2017). Security and privacy challenges in mobile cloud computing: Survey and way ahead. Journal of Network and Computer Applications. Retrieved November 27, 2017, from </w:t>
      </w:r>
      <w:hyperlink r:id="rId108" w:history="1">
        <w:r w:rsidRPr="009466BB">
          <w:rPr>
            <w:rFonts w:ascii="Avenir Roman" w:eastAsiaTheme="minorEastAsia" w:hAnsi="Avenir Roman" w:cstheme="minorHAnsi"/>
          </w:rPr>
          <w:t>http://www.sciencedirect.com/science/article/pii/S1084804517300632</w:t>
        </w:r>
      </w:hyperlink>
    </w:p>
    <w:p w14:paraId="2941037F"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9" w:history="1">
        <w:r w:rsidRPr="009466BB">
          <w:rPr>
            <w:rFonts w:ascii="Avenir Roman" w:eastAsiaTheme="minorEastAsia" w:hAnsi="Avenir Roman" w:cstheme="minorHAnsi"/>
          </w:rPr>
          <w:t>https://www.farnell.com/datasheets/1682209.pdf</w:t>
        </w:r>
      </w:hyperlink>
      <w:r w:rsidRPr="009466BB">
        <w:rPr>
          <w:rFonts w:ascii="Avenir Roman" w:eastAsiaTheme="minorEastAsia" w:hAnsi="Avenir Roman" w:cstheme="minorHAnsi"/>
        </w:rPr>
        <w:t>. Last access: October18, 2017.</w:t>
      </w:r>
    </w:p>
    <w:p w14:paraId="3E2FE06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0" w:history="1">
        <w:r w:rsidRPr="009466BB">
          <w:rPr>
            <w:rFonts w:ascii="Avenir Roman" w:eastAsiaTheme="minorEastAsia" w:hAnsi="Avenir Roman" w:cstheme="minorHAnsi"/>
          </w:rPr>
          <w:t>https://www.raspberrypi.org/documentation/hardware/computemodule/RPI-CM-DATASHEET-V1_0.pdf</w:t>
        </w:r>
      </w:hyperlink>
      <w:r w:rsidRPr="009466BB">
        <w:rPr>
          <w:rFonts w:ascii="Avenir Roman" w:eastAsiaTheme="minorEastAsia" w:hAnsi="Avenir Roman" w:cstheme="minorHAnsi"/>
        </w:rPr>
        <w:t>. Last access: October18, 2017.</w:t>
      </w:r>
    </w:p>
    <w:p w14:paraId="6E9DEF0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1" w:history="1">
        <w:r w:rsidRPr="009466BB">
          <w:rPr>
            <w:rFonts w:ascii="Avenir Roman" w:eastAsiaTheme="minorEastAsia" w:hAnsi="Avenir Roman" w:cstheme="minorHAnsi"/>
          </w:rPr>
          <w:t>https://docs.microsoft.com/en-us/azure/iot-suite/iot-suite-what-is-azure-iot</w:t>
        </w:r>
      </w:hyperlink>
      <w:r w:rsidRPr="009466BB">
        <w:rPr>
          <w:rFonts w:ascii="Avenir Roman" w:eastAsiaTheme="minorEastAsia" w:hAnsi="Avenir Roman" w:cstheme="minorHAnsi"/>
        </w:rPr>
        <w:t>. Last access: October 15, 2017.</w:t>
      </w:r>
    </w:p>
    <w:p w14:paraId="3BE7A5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Hamad Medical Corporation, “HMC Annual Health Report 2011,” HMC, Doha, 2012.</w:t>
      </w:r>
    </w:p>
    <w:p w14:paraId="40D737C5"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2" w:tgtFrame="_blank" w:history="1">
        <w:r w:rsidRPr="009466BB">
          <w:rPr>
            <w:rFonts w:ascii="Avenir Roman" w:eastAsiaTheme="minorEastAsia" w:hAnsi="Avenir Roman" w:cstheme="minorHAnsi"/>
          </w:rPr>
          <w:t>https://aws.amazon.com/elasticbeanstalk/</w:t>
        </w:r>
      </w:hyperlink>
      <w:r w:rsidRPr="009466BB">
        <w:rPr>
          <w:rFonts w:ascii="Avenir Roman" w:eastAsiaTheme="minorEastAsia" w:hAnsi="Avenir Roman" w:cstheme="minorHAnsi"/>
        </w:rPr>
        <w:t>. Last access:  December 19, 2017.</w:t>
      </w:r>
    </w:p>
    <w:p w14:paraId="1B83532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3" w:tgtFrame="_blank" w:history="1">
        <w:r w:rsidRPr="009466BB">
          <w:rPr>
            <w:rFonts w:ascii="Avenir Roman" w:eastAsiaTheme="minorEastAsia" w:hAnsi="Avenir Roman" w:cstheme="minorHAnsi"/>
          </w:rPr>
          <w:t>https://azure.microsoft.com/en-us/services/app-service/web/</w:t>
        </w:r>
      </w:hyperlink>
      <w:r w:rsidRPr="009466BB">
        <w:rPr>
          <w:rFonts w:ascii="Avenir Roman" w:eastAsiaTheme="minorEastAsia" w:hAnsi="Avenir Roman" w:cstheme="minorHAnsi"/>
        </w:rPr>
        <w:t>. Last access:  December 19, 2017.</w:t>
      </w:r>
    </w:p>
    <w:p w14:paraId="1819460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4" w:history="1">
        <w:r w:rsidRPr="009466BB">
          <w:rPr>
            <w:rFonts w:ascii="Avenir Roman" w:eastAsiaTheme="minorEastAsia" w:hAnsi="Avenir Roman" w:cstheme="minorHAnsi"/>
          </w:rPr>
          <w:t>https://www.diffen.com/difference/Bluetooth_vs_Wifi</w:t>
        </w:r>
      </w:hyperlink>
      <w:r w:rsidRPr="009466BB">
        <w:rPr>
          <w:rFonts w:ascii="Avenir Roman" w:eastAsiaTheme="minorEastAsia" w:hAnsi="Avenir Roman" w:cstheme="minorHAnsi"/>
        </w:rPr>
        <w:t>. Last access: December 20, 2017</w:t>
      </w:r>
    </w:p>
    <w:p w14:paraId="6618A1A1" w14:textId="77777777" w:rsidR="00EE3A3E" w:rsidRPr="009466BB" w:rsidRDefault="00EE3A3E" w:rsidP="00DB1630">
      <w:pPr>
        <w:pStyle w:val="ListParagraph"/>
        <w:numPr>
          <w:ilvl w:val="0"/>
          <w:numId w:val="23"/>
        </w:numPr>
        <w:spacing w:after="0"/>
        <w:rPr>
          <w:rFonts w:ascii="Avenir Roman" w:hAnsi="Avenir Roman"/>
        </w:rPr>
      </w:pPr>
      <w:r w:rsidRPr="009466BB">
        <w:rPr>
          <w:rFonts w:ascii="Avenir Roman" w:hAnsi="Avenir Roman"/>
        </w:rPr>
        <w:t xml:space="preserve">Operating System Market Share Worldwide. (n.d.). Retrieved from </w:t>
      </w:r>
      <w:hyperlink r:id="rId115" w:history="1">
        <w:r w:rsidRPr="009466BB">
          <w:rPr>
            <w:rFonts w:ascii="Avenir Roman" w:hAnsi="Avenir Roman"/>
          </w:rPr>
          <w:t>http://gs.statcounter.com/os-market-share</w:t>
        </w:r>
      </w:hyperlink>
    </w:p>
    <w:p w14:paraId="6F07FE75" w14:textId="13EE9454" w:rsidR="00EE3A3E" w:rsidRPr="009466BB" w:rsidRDefault="00EE3A3E" w:rsidP="00DB1630">
      <w:pPr>
        <w:pStyle w:val="ListParagraph"/>
        <w:numPr>
          <w:ilvl w:val="0"/>
          <w:numId w:val="23"/>
        </w:numPr>
        <w:spacing w:after="0"/>
        <w:rPr>
          <w:rFonts w:ascii="Avenir Roman" w:hAnsi="Avenir Roman"/>
        </w:rPr>
      </w:pPr>
      <w:r w:rsidRPr="009466BB">
        <w:rPr>
          <w:rFonts w:ascii="Avenir Roman" w:hAnsi="Avenir Roman"/>
        </w:rPr>
        <w:t xml:space="preserve">Operating System Market Share Qatar. (n.d.). Retrieved from </w:t>
      </w:r>
      <w:hyperlink r:id="rId116" w:history="1">
        <w:r w:rsidRPr="009466BB">
          <w:rPr>
            <w:rFonts w:ascii="Avenir Roman" w:hAnsi="Avenir Roman"/>
          </w:rPr>
          <w:t>http://gs.statcounter.com/os-market-share/all/qatar</w:t>
        </w:r>
      </w:hyperlink>
    </w:p>
    <w:p w14:paraId="36594985" w14:textId="54E3F925" w:rsidR="00D05C97" w:rsidRPr="009466BB" w:rsidRDefault="00D05C97" w:rsidP="00DB1630">
      <w:pPr>
        <w:pStyle w:val="ListParagraph"/>
        <w:numPr>
          <w:ilvl w:val="0"/>
          <w:numId w:val="23"/>
        </w:numPr>
        <w:rPr>
          <w:rFonts w:ascii="Avenir Roman" w:hAnsi="Avenir Roman"/>
        </w:rPr>
      </w:pPr>
      <w:r w:rsidRPr="009466BB">
        <w:rPr>
          <w:rFonts w:ascii="Avenir Roman" w:hAnsi="Avenir Roman"/>
        </w:rPr>
        <w:t>https://openhomeautomation.net/arduino-vs-raspberry-pi-which-platform-is-the-best-for-home-automation</w:t>
      </w:r>
    </w:p>
    <w:p w14:paraId="1EB10C7D" w14:textId="05AA80AF" w:rsidR="00C93C9F" w:rsidRPr="009466BB" w:rsidRDefault="00C93C9F" w:rsidP="00DB1630">
      <w:pPr>
        <w:pStyle w:val="ListParagraph"/>
        <w:numPr>
          <w:ilvl w:val="0"/>
          <w:numId w:val="23"/>
        </w:numPr>
        <w:rPr>
          <w:rFonts w:ascii="Avenir Roman" w:hAnsi="Avenir Roman"/>
        </w:rPr>
      </w:pPr>
      <w:r w:rsidRPr="009466BB">
        <w:rPr>
          <w:rFonts w:ascii="Avenir Roman" w:eastAsiaTheme="minorEastAsia" w:hAnsi="Avenir Roman" w:cstheme="minorHAnsi"/>
        </w:rPr>
        <w:t xml:space="preserve">Retrieved from: </w:t>
      </w:r>
      <w:r w:rsidRPr="009466BB">
        <w:rPr>
          <w:rFonts w:ascii="Avenir Roman" w:hAnsi="Avenir Roman"/>
        </w:rPr>
        <w:t>https://firebase.google.com/docs/functions/?gclid=CjwKCAjw_47YBRBxEiwAYuKdw7nJ6zaEC61by3sxOJbxO6JNmt_jOofRpyqKvNRLyZsaUufD0IFLexoCUEgQAvD_BwE.</w:t>
      </w:r>
      <w:r w:rsidRPr="009466BB">
        <w:rPr>
          <w:rFonts w:ascii="Avenir Roman" w:eastAsiaTheme="minorEastAsia" w:hAnsi="Avenir Roman" w:cstheme="minorHAnsi"/>
        </w:rPr>
        <w:t xml:space="preserve"> Last access: May 20, 2018</w:t>
      </w:r>
    </w:p>
    <w:p w14:paraId="42BD0440" w14:textId="77777777" w:rsidR="00D05C97" w:rsidRPr="009466BB" w:rsidRDefault="00D05C97" w:rsidP="00C93C9F">
      <w:pPr>
        <w:spacing w:after="0"/>
        <w:ind w:left="720"/>
        <w:rPr>
          <w:rFonts w:ascii="Avenir Roman" w:hAnsi="Avenir Roman"/>
        </w:rPr>
      </w:pPr>
    </w:p>
    <w:p w14:paraId="0CB8AD84" w14:textId="77777777" w:rsidR="006E1E3D" w:rsidRPr="009466BB" w:rsidRDefault="006E1E3D" w:rsidP="0039366C">
      <w:pPr>
        <w:pStyle w:val="ListParagraph"/>
        <w:ind w:left="1080"/>
        <w:rPr>
          <w:rFonts w:ascii="Avenir Roman" w:eastAsiaTheme="minorEastAsia" w:hAnsi="Avenir Roman" w:cstheme="minorHAnsi"/>
        </w:rPr>
      </w:pPr>
    </w:p>
    <w:p w14:paraId="222CDBF7" w14:textId="77777777" w:rsidR="00344146" w:rsidRPr="009466BB" w:rsidRDefault="00344146" w:rsidP="0039366C">
      <w:pPr>
        <w:pStyle w:val="ListParagraph"/>
        <w:ind w:left="1080"/>
        <w:rPr>
          <w:rFonts w:ascii="Avenir Roman" w:hAnsi="Avenir Roman"/>
        </w:rPr>
      </w:pPr>
    </w:p>
    <w:p w14:paraId="2DFF5AD0" w14:textId="77777777" w:rsidR="00344146" w:rsidRPr="009466BB" w:rsidRDefault="00344146" w:rsidP="0039366C">
      <w:pPr>
        <w:rPr>
          <w:rFonts w:ascii="Avenir Roman" w:hAnsi="Avenir Roman"/>
        </w:rPr>
      </w:pPr>
    </w:p>
    <w:p w14:paraId="384BAD5D" w14:textId="55179CC2" w:rsidR="00344146" w:rsidRDefault="00344146" w:rsidP="0039366C">
      <w:pPr>
        <w:rPr>
          <w:rFonts w:ascii="Avenir Roman" w:hAnsi="Avenir Roman"/>
        </w:rPr>
      </w:pPr>
    </w:p>
    <w:p w14:paraId="05E59339" w14:textId="41CD587C" w:rsidR="00582A1E" w:rsidRDefault="00582A1E" w:rsidP="0039366C">
      <w:pPr>
        <w:rPr>
          <w:rFonts w:ascii="Avenir Roman" w:hAnsi="Avenir Roman"/>
        </w:rPr>
      </w:pPr>
    </w:p>
    <w:p w14:paraId="7DC8751E" w14:textId="4CD6495A" w:rsidR="00582A1E" w:rsidRDefault="00582A1E" w:rsidP="0039366C">
      <w:pPr>
        <w:rPr>
          <w:rFonts w:ascii="Avenir Roman" w:hAnsi="Avenir Roman"/>
        </w:rPr>
      </w:pPr>
    </w:p>
    <w:p w14:paraId="53C8E101" w14:textId="6376066C" w:rsidR="00582A1E" w:rsidRDefault="00582A1E" w:rsidP="0039366C">
      <w:pPr>
        <w:rPr>
          <w:rFonts w:ascii="Avenir Roman" w:hAnsi="Avenir Roman"/>
        </w:rPr>
      </w:pPr>
    </w:p>
    <w:p w14:paraId="41E14011" w14:textId="43C7F05C" w:rsidR="00582A1E" w:rsidRDefault="00582A1E" w:rsidP="0039366C">
      <w:pPr>
        <w:rPr>
          <w:rFonts w:ascii="Avenir Roman" w:hAnsi="Avenir Roman"/>
        </w:rPr>
      </w:pPr>
    </w:p>
    <w:p w14:paraId="685CCD7D" w14:textId="78BD115A" w:rsidR="00582A1E" w:rsidRDefault="00582A1E" w:rsidP="0039366C">
      <w:pPr>
        <w:rPr>
          <w:rFonts w:ascii="Avenir Roman" w:hAnsi="Avenir Roman"/>
        </w:rPr>
      </w:pPr>
    </w:p>
    <w:p w14:paraId="084F9EA9" w14:textId="1B73CE0D" w:rsidR="00582A1E" w:rsidRDefault="00582A1E" w:rsidP="0039366C">
      <w:pPr>
        <w:rPr>
          <w:rFonts w:ascii="Avenir Roman" w:hAnsi="Avenir Roman"/>
        </w:rPr>
      </w:pPr>
    </w:p>
    <w:p w14:paraId="44B49AD8" w14:textId="38B0836C" w:rsidR="00582A1E" w:rsidRDefault="00582A1E" w:rsidP="0039366C">
      <w:pPr>
        <w:rPr>
          <w:rFonts w:ascii="Avenir Roman" w:hAnsi="Avenir Roman"/>
        </w:rPr>
      </w:pPr>
    </w:p>
    <w:p w14:paraId="66AE95CE" w14:textId="19F90770" w:rsidR="00582A1E" w:rsidRDefault="00582A1E" w:rsidP="0039366C">
      <w:pPr>
        <w:rPr>
          <w:rFonts w:ascii="Avenir Roman" w:hAnsi="Avenir Roman"/>
        </w:rPr>
      </w:pPr>
    </w:p>
    <w:p w14:paraId="019F24D7" w14:textId="6A79C8AE" w:rsidR="00582A1E" w:rsidRDefault="00582A1E" w:rsidP="0039366C">
      <w:pPr>
        <w:rPr>
          <w:rFonts w:ascii="Avenir Roman" w:hAnsi="Avenir Roman"/>
        </w:rPr>
      </w:pPr>
    </w:p>
    <w:p w14:paraId="5D14996F" w14:textId="7A4F0DCA" w:rsidR="00582A1E" w:rsidRDefault="00582A1E" w:rsidP="0039366C">
      <w:pPr>
        <w:rPr>
          <w:rFonts w:ascii="Avenir Roman" w:hAnsi="Avenir Roman"/>
        </w:rPr>
      </w:pPr>
    </w:p>
    <w:p w14:paraId="45D0EFC0" w14:textId="0A26D728" w:rsidR="00582A1E" w:rsidRDefault="00582A1E" w:rsidP="0039366C">
      <w:pPr>
        <w:rPr>
          <w:rFonts w:ascii="Avenir Roman" w:hAnsi="Avenir Roman"/>
        </w:rPr>
      </w:pPr>
    </w:p>
    <w:p w14:paraId="280D40E5" w14:textId="4A71F06A" w:rsidR="00582A1E" w:rsidRPr="009466BB" w:rsidRDefault="00582A1E" w:rsidP="0039366C">
      <w:pPr>
        <w:rPr>
          <w:rFonts w:ascii="Avenir Roman" w:hAnsi="Avenir Roman"/>
        </w:rPr>
      </w:pPr>
    </w:p>
    <w:p w14:paraId="4A468D6B" w14:textId="77777777" w:rsidR="00344146" w:rsidRPr="009466BB" w:rsidRDefault="00344146" w:rsidP="0039366C">
      <w:pPr>
        <w:rPr>
          <w:rFonts w:ascii="Avenir Roman" w:hAnsi="Avenir Roman"/>
        </w:rPr>
      </w:pPr>
    </w:p>
    <w:p w14:paraId="0FAC2A66" w14:textId="77777777" w:rsidR="00344146" w:rsidRPr="009466BB" w:rsidRDefault="00344146" w:rsidP="0039366C">
      <w:pPr>
        <w:rPr>
          <w:rFonts w:ascii="Avenir Roman" w:hAnsi="Avenir Roman"/>
        </w:rPr>
      </w:pPr>
    </w:p>
    <w:p w14:paraId="5AE34D71" w14:textId="0FA6AB52" w:rsidR="00344146" w:rsidRPr="009466BB" w:rsidRDefault="00344146" w:rsidP="0039366C">
      <w:pPr>
        <w:rPr>
          <w:rFonts w:ascii="Avenir Roman" w:hAnsi="Avenir Roman"/>
        </w:rPr>
      </w:pPr>
    </w:p>
    <w:p w14:paraId="08071B98" w14:textId="13BA4F8B" w:rsidR="000602C7" w:rsidRPr="009466BB" w:rsidRDefault="000602C7" w:rsidP="0039366C">
      <w:pPr>
        <w:rPr>
          <w:rFonts w:ascii="Avenir Roman" w:hAnsi="Avenir Roman"/>
        </w:rPr>
      </w:pPr>
    </w:p>
    <w:p w14:paraId="7ED57A77" w14:textId="7E8397E8" w:rsidR="003D6C13" w:rsidRPr="009466BB" w:rsidRDefault="003D6C13" w:rsidP="0039366C">
      <w:pPr>
        <w:rPr>
          <w:rFonts w:ascii="Avenir Roman" w:hAnsi="Avenir Roman"/>
        </w:rPr>
      </w:pPr>
    </w:p>
    <w:p w14:paraId="479248E2" w14:textId="77777777" w:rsidR="004025B2" w:rsidRPr="009466BB" w:rsidRDefault="00344146" w:rsidP="0039366C">
      <w:pPr>
        <w:pStyle w:val="Heading1"/>
        <w:rPr>
          <w:rFonts w:ascii="Avenir Roman" w:hAnsi="Avenir Roman"/>
          <w:b/>
          <w:bCs/>
        </w:rPr>
      </w:pPr>
      <w:bookmarkStart w:id="252" w:name="_Toc516596916"/>
      <w:r w:rsidRPr="009466BB">
        <w:rPr>
          <w:rFonts w:ascii="Avenir Roman" w:hAnsi="Avenir Roman"/>
          <w:b/>
          <w:bCs/>
        </w:rPr>
        <w:t xml:space="preserve">Appendix A - </w:t>
      </w:r>
      <w:r w:rsidR="004025B2" w:rsidRPr="009466BB">
        <w:rPr>
          <w:rFonts w:ascii="Avenir Roman" w:hAnsi="Avenir Roman"/>
          <w:b/>
          <w:bCs/>
        </w:rPr>
        <w:t>Project plan</w:t>
      </w:r>
      <w:bookmarkEnd w:id="252"/>
      <w:r w:rsidRPr="009466BB">
        <w:rPr>
          <w:rFonts w:ascii="Avenir Roman" w:hAnsi="Avenir Roman"/>
          <w:b/>
          <w:bCs/>
        </w:rPr>
        <w:t xml:space="preserve"> </w:t>
      </w:r>
    </w:p>
    <w:p w14:paraId="2F0B793B" w14:textId="76E8D7D8" w:rsidR="007F42CC" w:rsidRDefault="00344146" w:rsidP="008979B2">
      <w:pPr>
        <w:pStyle w:val="Heading2"/>
        <w:spacing w:before="240" w:after="240"/>
        <w:ind w:left="810"/>
        <w:rPr>
          <w:rFonts w:ascii="Avenir Roman" w:hAnsi="Avenir Roman"/>
          <w:color w:val="365F91" w:themeColor="accent1" w:themeShade="BF"/>
        </w:rPr>
      </w:pPr>
      <w:bookmarkStart w:id="253" w:name="_Toc274166458"/>
      <w:bookmarkStart w:id="254" w:name="_Toc516596917"/>
      <w:r w:rsidRPr="009466BB">
        <w:rPr>
          <w:rFonts w:ascii="Avenir Roman" w:hAnsi="Avenir Roman"/>
          <w:color w:val="365F91" w:themeColor="accent1" w:themeShade="BF"/>
        </w:rPr>
        <w:t xml:space="preserve">A.1. </w:t>
      </w:r>
      <w:r w:rsidR="004025B2" w:rsidRPr="009466BB">
        <w:rPr>
          <w:rFonts w:ascii="Avenir Roman" w:hAnsi="Avenir Roman"/>
          <w:color w:val="365F91" w:themeColor="accent1" w:themeShade="BF"/>
        </w:rPr>
        <w:t>Project milestones</w:t>
      </w:r>
      <w:bookmarkEnd w:id="253"/>
      <w:bookmarkEnd w:id="254"/>
      <w:r w:rsidR="004025B2" w:rsidRPr="009466BB">
        <w:rPr>
          <w:rFonts w:ascii="Avenir Roman" w:hAnsi="Avenir Roman"/>
          <w:color w:val="365F91" w:themeColor="accent1" w:themeShade="BF"/>
        </w:rPr>
        <w:t xml:space="preserve"> </w:t>
      </w:r>
    </w:p>
    <w:tbl>
      <w:tblPr>
        <w:tblStyle w:val="LightGrid-Accent11"/>
        <w:tblpPr w:leftFromText="180" w:rightFromText="180" w:vertAnchor="page" w:horzAnchor="page" w:tblpX="904" w:tblpY="3197"/>
        <w:tblW w:w="10820" w:type="dxa"/>
        <w:tblLook w:val="04A0" w:firstRow="1" w:lastRow="0" w:firstColumn="1" w:lastColumn="0" w:noHBand="0" w:noVBand="1"/>
      </w:tblPr>
      <w:tblGrid>
        <w:gridCol w:w="2180"/>
        <w:gridCol w:w="960"/>
        <w:gridCol w:w="960"/>
        <w:gridCol w:w="960"/>
        <w:gridCol w:w="960"/>
        <w:gridCol w:w="960"/>
        <w:gridCol w:w="960"/>
        <w:gridCol w:w="960"/>
        <w:gridCol w:w="960"/>
        <w:gridCol w:w="960"/>
      </w:tblGrid>
      <w:tr w:rsidR="00582A1E" w:rsidRPr="009466BB" w14:paraId="4EA48D26" w14:textId="77777777" w:rsidTr="00241214">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9E125BE" w14:textId="77777777" w:rsidR="00582A1E" w:rsidRPr="009466BB" w:rsidRDefault="00582A1E" w:rsidP="00241214">
            <w:pPr>
              <w:spacing w:line="276" w:lineRule="auto"/>
              <w:rPr>
                <w:rFonts w:ascii="Avenir Roman" w:eastAsia="Times New Roman" w:hAnsi="Avenir Roman" w:cs="Calibri"/>
                <w:color w:val="000000"/>
              </w:rPr>
            </w:pPr>
            <w:r w:rsidRPr="009466BB">
              <w:rPr>
                <w:rFonts w:ascii="Avenir Roman" w:eastAsia="Times New Roman" w:hAnsi="Avenir Roman" w:cs="Calibri"/>
                <w:color w:val="000000"/>
              </w:rPr>
              <w:t>Task</w:t>
            </w:r>
          </w:p>
        </w:tc>
        <w:tc>
          <w:tcPr>
            <w:tcW w:w="960" w:type="dxa"/>
            <w:noWrap/>
            <w:hideMark/>
          </w:tcPr>
          <w:p w14:paraId="5D71CECD"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Sep</w:t>
            </w:r>
          </w:p>
        </w:tc>
        <w:tc>
          <w:tcPr>
            <w:tcW w:w="960" w:type="dxa"/>
            <w:noWrap/>
            <w:hideMark/>
          </w:tcPr>
          <w:p w14:paraId="72177413"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Oct</w:t>
            </w:r>
          </w:p>
        </w:tc>
        <w:tc>
          <w:tcPr>
            <w:tcW w:w="960" w:type="dxa"/>
            <w:noWrap/>
            <w:hideMark/>
          </w:tcPr>
          <w:p w14:paraId="08CCE26F"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Nov</w:t>
            </w:r>
          </w:p>
        </w:tc>
        <w:tc>
          <w:tcPr>
            <w:tcW w:w="960" w:type="dxa"/>
            <w:noWrap/>
            <w:hideMark/>
          </w:tcPr>
          <w:p w14:paraId="37177499"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Dec</w:t>
            </w:r>
          </w:p>
        </w:tc>
        <w:tc>
          <w:tcPr>
            <w:tcW w:w="960" w:type="dxa"/>
            <w:noWrap/>
            <w:hideMark/>
          </w:tcPr>
          <w:p w14:paraId="19E0D4DF"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Jan</w:t>
            </w:r>
          </w:p>
        </w:tc>
        <w:tc>
          <w:tcPr>
            <w:tcW w:w="960" w:type="dxa"/>
            <w:noWrap/>
            <w:hideMark/>
          </w:tcPr>
          <w:p w14:paraId="615326D5"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Feb</w:t>
            </w:r>
          </w:p>
        </w:tc>
        <w:tc>
          <w:tcPr>
            <w:tcW w:w="960" w:type="dxa"/>
            <w:noWrap/>
            <w:hideMark/>
          </w:tcPr>
          <w:p w14:paraId="4E059F95"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Mar</w:t>
            </w:r>
          </w:p>
        </w:tc>
        <w:tc>
          <w:tcPr>
            <w:tcW w:w="960" w:type="dxa"/>
            <w:noWrap/>
            <w:hideMark/>
          </w:tcPr>
          <w:p w14:paraId="48C7E7AD"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Apr</w:t>
            </w:r>
          </w:p>
        </w:tc>
        <w:tc>
          <w:tcPr>
            <w:tcW w:w="960" w:type="dxa"/>
            <w:noWrap/>
            <w:hideMark/>
          </w:tcPr>
          <w:p w14:paraId="380FBBCE"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May</w:t>
            </w:r>
          </w:p>
        </w:tc>
      </w:tr>
      <w:tr w:rsidR="00582A1E" w:rsidRPr="009466BB" w14:paraId="6525240A"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9C7D74E"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1. Literature Review:  project description and related work</w:t>
            </w:r>
          </w:p>
        </w:tc>
        <w:tc>
          <w:tcPr>
            <w:tcW w:w="960" w:type="dxa"/>
            <w:shd w:val="clear" w:color="auto" w:fill="1F497D" w:themeFill="text2"/>
            <w:noWrap/>
            <w:hideMark/>
          </w:tcPr>
          <w:p w14:paraId="229B7F6A"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273C233"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DEDFD4F"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E1BB749"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8534176"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D0332D1"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EC16BC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D512BD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E0C339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1FB05A61" w14:textId="77777777" w:rsidTr="00241214">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CE48659"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2. Analysis: collecting information related to the project objectives and significance.</w:t>
            </w:r>
          </w:p>
        </w:tc>
        <w:tc>
          <w:tcPr>
            <w:tcW w:w="960" w:type="dxa"/>
            <w:noWrap/>
            <w:hideMark/>
          </w:tcPr>
          <w:p w14:paraId="4602E1B1"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7992993"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9DCEA48"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B14ABFD"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316EEF7"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1DA3C58"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C49C1CD"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49CBA66"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BA7CEA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6E39971C"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B87F036"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3. System requirement and Design: describe and document the functional and nonfunctional requirements, design constraint, design standards and the Assumption.</w:t>
            </w:r>
          </w:p>
        </w:tc>
        <w:tc>
          <w:tcPr>
            <w:tcW w:w="960" w:type="dxa"/>
            <w:noWrap/>
            <w:hideMark/>
          </w:tcPr>
          <w:p w14:paraId="39173191"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9D55B5F"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91F213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5A4AA67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CE1928C"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4C00B34"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67ABDF5"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DD6216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ACCCF4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05423412" w14:textId="77777777" w:rsidTr="00241214">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3266FAB8"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4. High level solution: describe solution overview, design high level architecture</w:t>
            </w:r>
          </w:p>
        </w:tc>
        <w:tc>
          <w:tcPr>
            <w:tcW w:w="960" w:type="dxa"/>
            <w:noWrap/>
            <w:hideMark/>
          </w:tcPr>
          <w:p w14:paraId="33AD2DE6"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5C6AE38"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2164FC6"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CFEFF9A"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DA071EA"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F3F0CF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0E1AD09"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CB8006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9F4F405"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57147610"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7D43841"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5. Detailed solution: completing the system design and implementation</w:t>
            </w:r>
          </w:p>
        </w:tc>
        <w:tc>
          <w:tcPr>
            <w:tcW w:w="960" w:type="dxa"/>
            <w:noWrap/>
            <w:hideMark/>
          </w:tcPr>
          <w:p w14:paraId="037F0BC7"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BF395E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ACB8DA0"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E04F583"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F4B79E1"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6D8F9E07"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39AE64F6"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263F2ED"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F6B6BD3"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0B382482" w14:textId="77777777" w:rsidTr="00241214">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70219C1"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6. Testing and Error debugging</w:t>
            </w:r>
          </w:p>
        </w:tc>
        <w:tc>
          <w:tcPr>
            <w:tcW w:w="960" w:type="dxa"/>
            <w:noWrap/>
            <w:hideMark/>
          </w:tcPr>
          <w:p w14:paraId="36A2E811"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2AD9DAF"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986FD51"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AB0F5D9"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1D4758E"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EAE7564"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5DA6F00"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7E10C2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0F9CBE2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43672559"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3DD3B23"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7. Delivery of final report and the oral presentation</w:t>
            </w:r>
          </w:p>
        </w:tc>
        <w:tc>
          <w:tcPr>
            <w:tcW w:w="960" w:type="dxa"/>
            <w:noWrap/>
            <w:hideMark/>
          </w:tcPr>
          <w:p w14:paraId="59327220"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F51093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2DC84A2"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0D93775"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8315FF7"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93B661D"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6C94925"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307C56A"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0C2D5D76" w14:textId="77777777" w:rsidR="00582A1E" w:rsidRPr="009466BB" w:rsidRDefault="00582A1E" w:rsidP="00241214">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bl>
    <w:p w14:paraId="5DAD8416" w14:textId="77777777" w:rsidR="00582A1E" w:rsidRPr="00582A1E" w:rsidRDefault="00582A1E" w:rsidP="00582A1E"/>
    <w:p w14:paraId="1D016AF0" w14:textId="6A92CBF8" w:rsidR="006154A8" w:rsidRPr="009466BB" w:rsidRDefault="006154A8" w:rsidP="0039366C">
      <w:pPr>
        <w:rPr>
          <w:rFonts w:ascii="Avenir Roman" w:hAnsi="Avenir Roman"/>
        </w:rPr>
      </w:pPr>
    </w:p>
    <w:p w14:paraId="6C470CF9" w14:textId="69BEBF59" w:rsidR="008979B2" w:rsidRPr="009466BB" w:rsidRDefault="008979B2" w:rsidP="008979B2">
      <w:pPr>
        <w:pStyle w:val="Caption"/>
        <w:rPr>
          <w:rFonts w:ascii="Avenir Roman" w:hAnsi="Avenir Roman"/>
        </w:rPr>
      </w:pPr>
      <w:bookmarkStart w:id="255" w:name="_Toc515984007"/>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18</w:t>
      </w:r>
      <w:r w:rsidRPr="009466BB">
        <w:rPr>
          <w:rFonts w:ascii="Avenir Roman" w:hAnsi="Avenir Roman"/>
          <w:noProof/>
        </w:rPr>
        <w:fldChar w:fldCharType="end"/>
      </w:r>
      <w:r w:rsidRPr="009466BB">
        <w:rPr>
          <w:rFonts w:ascii="Avenir Roman" w:hAnsi="Avenir Roman"/>
        </w:rPr>
        <w:t>. Project milestones</w:t>
      </w:r>
      <w:bookmarkEnd w:id="255"/>
    </w:p>
    <w:p w14:paraId="1CA7CBED" w14:textId="77777777" w:rsidR="008979B2" w:rsidRPr="009466BB" w:rsidRDefault="008979B2" w:rsidP="0039366C">
      <w:pPr>
        <w:rPr>
          <w:rFonts w:ascii="Avenir Roman" w:hAnsi="Avenir Roman"/>
        </w:rPr>
      </w:pPr>
    </w:p>
    <w:p w14:paraId="02E21251" w14:textId="09217EB1" w:rsidR="004025B2" w:rsidRPr="009466BB" w:rsidRDefault="00344146" w:rsidP="0039366C">
      <w:pPr>
        <w:pStyle w:val="Heading2"/>
        <w:spacing w:before="240" w:after="240"/>
        <w:ind w:left="810"/>
        <w:rPr>
          <w:rFonts w:ascii="Avenir Roman" w:hAnsi="Avenir Roman"/>
          <w:color w:val="365F91" w:themeColor="accent1" w:themeShade="BF"/>
        </w:rPr>
      </w:pPr>
      <w:bookmarkStart w:id="256" w:name="_Toc274166459"/>
      <w:bookmarkStart w:id="257" w:name="_Toc516596918"/>
      <w:r w:rsidRPr="009466BB">
        <w:rPr>
          <w:rFonts w:ascii="Avenir Roman" w:hAnsi="Avenir Roman"/>
          <w:color w:val="365F91" w:themeColor="accent1" w:themeShade="BF"/>
        </w:rPr>
        <w:t xml:space="preserve">A.2. </w:t>
      </w:r>
      <w:r w:rsidR="004025B2" w:rsidRPr="009466BB">
        <w:rPr>
          <w:rFonts w:ascii="Avenir Roman" w:hAnsi="Avenir Roman"/>
          <w:color w:val="365F91" w:themeColor="accent1" w:themeShade="BF"/>
        </w:rPr>
        <w:t>Project timeline</w:t>
      </w:r>
      <w:bookmarkEnd w:id="256"/>
      <w:bookmarkEnd w:id="257"/>
      <w:r w:rsidR="004025B2" w:rsidRPr="009466BB">
        <w:rPr>
          <w:rFonts w:ascii="Avenir Roman" w:hAnsi="Avenir Roman"/>
          <w:color w:val="365F91" w:themeColor="accent1" w:themeShade="BF"/>
        </w:rPr>
        <w:t xml:space="preserve"> </w:t>
      </w:r>
    </w:p>
    <w:p w14:paraId="32D8D6CE" w14:textId="7F6ADD31" w:rsidR="007F42CC" w:rsidRPr="009466BB" w:rsidRDefault="007F42CC" w:rsidP="0039366C">
      <w:pPr>
        <w:pStyle w:val="Caption"/>
        <w:keepNext/>
        <w:spacing w:line="276" w:lineRule="auto"/>
        <w:rPr>
          <w:rFonts w:ascii="Avenir Roman" w:hAnsi="Avenir Roman"/>
        </w:rPr>
      </w:pPr>
    </w:p>
    <w:tbl>
      <w:tblPr>
        <w:tblStyle w:val="LightGrid-Accent11"/>
        <w:tblpPr w:leftFromText="180" w:rightFromText="180" w:vertAnchor="text" w:horzAnchor="page" w:tblpX="1535" w:tblpY="138"/>
        <w:tblW w:w="9503" w:type="dxa"/>
        <w:tblLook w:val="04A0" w:firstRow="1" w:lastRow="0" w:firstColumn="1" w:lastColumn="0" w:noHBand="0" w:noVBand="1"/>
      </w:tblPr>
      <w:tblGrid>
        <w:gridCol w:w="3345"/>
        <w:gridCol w:w="791"/>
        <w:gridCol w:w="663"/>
        <w:gridCol w:w="664"/>
        <w:gridCol w:w="664"/>
        <w:gridCol w:w="664"/>
        <w:gridCol w:w="663"/>
        <w:gridCol w:w="678"/>
        <w:gridCol w:w="650"/>
        <w:gridCol w:w="721"/>
      </w:tblGrid>
      <w:tr w:rsidR="00262B0E" w:rsidRPr="009466BB" w14:paraId="41D62C14" w14:textId="77777777" w:rsidTr="005B03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389742A"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Tasks</w:t>
            </w:r>
          </w:p>
        </w:tc>
        <w:tc>
          <w:tcPr>
            <w:tcW w:w="791" w:type="dxa"/>
          </w:tcPr>
          <w:p w14:paraId="1B3A1879"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Sep</w:t>
            </w:r>
          </w:p>
        </w:tc>
        <w:tc>
          <w:tcPr>
            <w:tcW w:w="663" w:type="dxa"/>
          </w:tcPr>
          <w:p w14:paraId="1EC989B0"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Oct</w:t>
            </w:r>
          </w:p>
        </w:tc>
        <w:tc>
          <w:tcPr>
            <w:tcW w:w="664" w:type="dxa"/>
          </w:tcPr>
          <w:p w14:paraId="34B3F377"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Nov</w:t>
            </w:r>
          </w:p>
        </w:tc>
        <w:tc>
          <w:tcPr>
            <w:tcW w:w="664" w:type="dxa"/>
          </w:tcPr>
          <w:p w14:paraId="768FDD7D"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Dec</w:t>
            </w:r>
          </w:p>
        </w:tc>
        <w:tc>
          <w:tcPr>
            <w:tcW w:w="664" w:type="dxa"/>
          </w:tcPr>
          <w:p w14:paraId="08310CA2"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Jan</w:t>
            </w:r>
          </w:p>
        </w:tc>
        <w:tc>
          <w:tcPr>
            <w:tcW w:w="663" w:type="dxa"/>
          </w:tcPr>
          <w:p w14:paraId="5CBE5F04"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Feb</w:t>
            </w:r>
          </w:p>
        </w:tc>
        <w:tc>
          <w:tcPr>
            <w:tcW w:w="678" w:type="dxa"/>
          </w:tcPr>
          <w:p w14:paraId="0E501730"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Mar</w:t>
            </w:r>
          </w:p>
        </w:tc>
        <w:tc>
          <w:tcPr>
            <w:tcW w:w="650" w:type="dxa"/>
          </w:tcPr>
          <w:p w14:paraId="31965425"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Apr</w:t>
            </w:r>
          </w:p>
        </w:tc>
        <w:tc>
          <w:tcPr>
            <w:tcW w:w="721" w:type="dxa"/>
          </w:tcPr>
          <w:p w14:paraId="6F26E2C2"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May</w:t>
            </w:r>
          </w:p>
        </w:tc>
      </w:tr>
      <w:tr w:rsidR="00262B0E" w:rsidRPr="009466BB" w14:paraId="7647CDF6"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5065E1FE"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Analysis</w:t>
            </w:r>
          </w:p>
        </w:tc>
        <w:tc>
          <w:tcPr>
            <w:tcW w:w="791" w:type="dxa"/>
            <w:shd w:val="clear" w:color="auto" w:fill="9BBB59" w:themeFill="accent3"/>
          </w:tcPr>
          <w:p w14:paraId="6F9BA83C"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shd w:val="clear" w:color="auto" w:fill="9BBB59" w:themeFill="accent3"/>
          </w:tcPr>
          <w:p w14:paraId="4191F34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highlight w:val="yellow"/>
              </w:rPr>
            </w:pPr>
          </w:p>
        </w:tc>
        <w:tc>
          <w:tcPr>
            <w:tcW w:w="664" w:type="dxa"/>
          </w:tcPr>
          <w:p w14:paraId="172E601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928BA1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A7770CC"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32F32A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34B703C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6C183A8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788A8CC8"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03C21772"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3BB55991"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Literature Research</w:t>
            </w:r>
          </w:p>
        </w:tc>
        <w:tc>
          <w:tcPr>
            <w:tcW w:w="791" w:type="dxa"/>
          </w:tcPr>
          <w:p w14:paraId="3739EB9D"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highlight w:val="yellow"/>
              </w:rPr>
            </w:pPr>
          </w:p>
        </w:tc>
        <w:tc>
          <w:tcPr>
            <w:tcW w:w="663" w:type="dxa"/>
            <w:shd w:val="clear" w:color="auto" w:fill="9BBB59" w:themeFill="accent3"/>
          </w:tcPr>
          <w:p w14:paraId="4410BB0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50E2EE7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highlight w:val="yellow"/>
              </w:rPr>
            </w:pPr>
          </w:p>
        </w:tc>
        <w:tc>
          <w:tcPr>
            <w:tcW w:w="664" w:type="dxa"/>
          </w:tcPr>
          <w:p w14:paraId="2CE2B0D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0FA79DC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2C5D659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160F1A7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5C76FB1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5B8B22C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6C2A3C8E"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480A1A26"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High Level Design</w:t>
            </w:r>
          </w:p>
        </w:tc>
        <w:tc>
          <w:tcPr>
            <w:tcW w:w="791" w:type="dxa"/>
          </w:tcPr>
          <w:p w14:paraId="469A045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1DA4491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auto"/>
          </w:tcPr>
          <w:p w14:paraId="429554B2"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75DEF9D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0624A54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46E4356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3BE2AB1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01CB051A"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648F653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7087A106"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2B61FB10"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Report &amp; Presentation finalizing </w:t>
            </w:r>
          </w:p>
        </w:tc>
        <w:tc>
          <w:tcPr>
            <w:tcW w:w="791" w:type="dxa"/>
          </w:tcPr>
          <w:p w14:paraId="68E968C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5D66986D"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43F275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47936D0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DCB374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7813A6E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24F6FA8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31F51A2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22FA1F1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366E5CA9"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E39640F"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Detailed Solution</w:t>
            </w:r>
          </w:p>
        </w:tc>
        <w:tc>
          <w:tcPr>
            <w:tcW w:w="791" w:type="dxa"/>
          </w:tcPr>
          <w:p w14:paraId="1AC0571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5FDAA7D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2658E5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D12720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77AD48E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shd w:val="clear" w:color="auto" w:fill="9BBB59" w:themeFill="accent3"/>
          </w:tcPr>
          <w:p w14:paraId="4DD21E48"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shd w:val="clear" w:color="auto" w:fill="9BBB59" w:themeFill="accent3"/>
          </w:tcPr>
          <w:p w14:paraId="10E086B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109C530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5828F5E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71BB5F65"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42E58CA5" w14:textId="3FF9E499"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Set up the server.</w:t>
            </w:r>
          </w:p>
        </w:tc>
        <w:tc>
          <w:tcPr>
            <w:tcW w:w="791" w:type="dxa"/>
          </w:tcPr>
          <w:p w14:paraId="7B517A3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7FC9AB5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6BF77C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A6316A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3668431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58E33F1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20F959B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18F35F9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4BA7718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327F34F8"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3C47A299" w14:textId="6653B536"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Implement the Android application.</w:t>
            </w:r>
          </w:p>
        </w:tc>
        <w:tc>
          <w:tcPr>
            <w:tcW w:w="791" w:type="dxa"/>
          </w:tcPr>
          <w:p w14:paraId="233599A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5A538B5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216020A"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31592D9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8064A2" w:themeFill="accent4"/>
          </w:tcPr>
          <w:p w14:paraId="45380D7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126A87B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1BE57BB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4DC87F4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1FC70E6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2CF3625C"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551FDB7E" w14:textId="2A8B0804"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Set up the </w:t>
            </w:r>
            <w:proofErr w:type="gramStart"/>
            <w:r w:rsidRPr="009466BB">
              <w:rPr>
                <w:rFonts w:ascii="Avenir Roman" w:eastAsiaTheme="minorEastAsia" w:hAnsi="Avenir Roman" w:cstheme="minorHAnsi"/>
                <w:color w:val="000000" w:themeColor="text1"/>
                <w:sz w:val="24"/>
                <w:szCs w:val="24"/>
              </w:rPr>
              <w:t>sensors</w:t>
            </w:r>
            <w:proofErr w:type="gramEnd"/>
            <w:r w:rsidRPr="009466BB">
              <w:rPr>
                <w:rFonts w:ascii="Avenir Roman" w:eastAsiaTheme="minorEastAsia" w:hAnsi="Avenir Roman" w:cstheme="minorHAnsi"/>
                <w:color w:val="000000" w:themeColor="text1"/>
                <w:sz w:val="24"/>
                <w:szCs w:val="24"/>
              </w:rPr>
              <w:t xml:space="preserve"> hardware.</w:t>
            </w:r>
          </w:p>
        </w:tc>
        <w:tc>
          <w:tcPr>
            <w:tcW w:w="791" w:type="dxa"/>
          </w:tcPr>
          <w:p w14:paraId="423462F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6EC570A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780799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06C62AB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B618E8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shd w:val="clear" w:color="auto" w:fill="C0504D" w:themeFill="accent2"/>
          </w:tcPr>
          <w:p w14:paraId="68A618B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470F744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36EBD5E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1079D52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4EDF284A"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0111C72" w14:textId="78E61E3A"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Implement the Arduino software code.</w:t>
            </w:r>
          </w:p>
        </w:tc>
        <w:tc>
          <w:tcPr>
            <w:tcW w:w="791" w:type="dxa"/>
          </w:tcPr>
          <w:p w14:paraId="7B7CFDA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051BF15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C078D2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8BFABA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C28D0E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64E3005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Borders>
              <w:bottom w:val="single" w:sz="4" w:space="0" w:color="auto"/>
            </w:tcBorders>
            <w:shd w:val="clear" w:color="auto" w:fill="8064A2" w:themeFill="accent4"/>
          </w:tcPr>
          <w:p w14:paraId="7390DBF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1752EB0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630EEE7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1237DD8B"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62198FA6" w14:textId="413AF2BD"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Check the connectivity between the sensors and the patient device.</w:t>
            </w:r>
          </w:p>
        </w:tc>
        <w:tc>
          <w:tcPr>
            <w:tcW w:w="791" w:type="dxa"/>
          </w:tcPr>
          <w:p w14:paraId="09A8BB4F"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29267DA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44AFFD4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E93BBA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4928DA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3550D19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Borders>
              <w:top w:val="single" w:sz="4" w:space="0" w:color="auto"/>
            </w:tcBorders>
            <w:shd w:val="clear" w:color="auto" w:fill="C0504D" w:themeFill="accent2"/>
          </w:tcPr>
          <w:p w14:paraId="7884DE1F"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1C4A56C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6AEFF2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6FF467D7"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043ACF7A" w14:textId="18184196"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Check the overall connectivity.</w:t>
            </w:r>
          </w:p>
        </w:tc>
        <w:tc>
          <w:tcPr>
            <w:tcW w:w="791" w:type="dxa"/>
          </w:tcPr>
          <w:p w14:paraId="5F3634B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D912F9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05DA946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2D7C459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3870D6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F19BD7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shd w:val="clear" w:color="auto" w:fill="9BBB59" w:themeFill="accent3"/>
          </w:tcPr>
          <w:p w14:paraId="5986A65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1DA9551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04313CC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60C8C34F" w14:textId="77777777" w:rsidTr="005B03E2">
        <w:trPr>
          <w:cnfStyle w:val="000000010000" w:firstRow="0" w:lastRow="0" w:firstColumn="0" w:lastColumn="0" w:oddVBand="0" w:evenVBand="0" w:oddHBand="0" w:evenHBand="1"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345" w:type="dxa"/>
          </w:tcPr>
          <w:p w14:paraId="0E4097FF" w14:textId="1F16E97B"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Testing and Verification for the system.</w:t>
            </w:r>
          </w:p>
        </w:tc>
        <w:tc>
          <w:tcPr>
            <w:tcW w:w="791" w:type="dxa"/>
          </w:tcPr>
          <w:p w14:paraId="5F13D2E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168EA36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91FD5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554F627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6181B24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shd w:val="clear" w:color="auto" w:fill="C6D9F1" w:themeFill="text2" w:themeFillTint="33"/>
          </w:tcPr>
          <w:p w14:paraId="47A0D3A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shd w:val="clear" w:color="auto" w:fill="C6D9F1" w:themeFill="text2" w:themeFillTint="33"/>
          </w:tcPr>
          <w:p w14:paraId="7FE3F47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672795A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shd w:val="clear" w:color="auto" w:fill="9BBB59" w:themeFill="accent3"/>
          </w:tcPr>
          <w:p w14:paraId="74A45E7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02184EFB"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0F9A404" w14:textId="4D07CD61"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Final report &amp; Oral presentation.</w:t>
            </w:r>
          </w:p>
        </w:tc>
        <w:tc>
          <w:tcPr>
            <w:tcW w:w="791" w:type="dxa"/>
          </w:tcPr>
          <w:p w14:paraId="5415D9A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654C08A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30F5BE5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E942C9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757F183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27D09F6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0980909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DBE5F1" w:themeFill="accent1" w:themeFillTint="33"/>
          </w:tcPr>
          <w:p w14:paraId="24376D4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shd w:val="clear" w:color="auto" w:fill="9BBB59" w:themeFill="accent3"/>
          </w:tcPr>
          <w:p w14:paraId="7D67619A" w14:textId="77777777" w:rsidR="00262B0E" w:rsidRPr="009466BB" w:rsidRDefault="00262B0E" w:rsidP="0021356D">
            <w:pPr>
              <w:pStyle w:val="NoSpacing"/>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bl>
    <w:p w14:paraId="799A9460" w14:textId="77777777" w:rsidR="00262B0E" w:rsidRPr="009466BB" w:rsidRDefault="00262B0E" w:rsidP="0039366C">
      <w:pPr>
        <w:rPr>
          <w:rFonts w:ascii="Avenir Roman" w:hAnsi="Avenir Roman"/>
        </w:rPr>
      </w:pPr>
    </w:p>
    <w:p w14:paraId="60815AAC" w14:textId="6B94B576" w:rsidR="008979B2" w:rsidRPr="009466BB" w:rsidRDefault="008979B2" w:rsidP="008979B2">
      <w:pPr>
        <w:pStyle w:val="Caption"/>
        <w:rPr>
          <w:rFonts w:ascii="Avenir Roman" w:hAnsi="Avenir Roman"/>
        </w:rPr>
      </w:pPr>
      <w:bookmarkStart w:id="258" w:name="_Toc515984008"/>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19</w:t>
      </w:r>
      <w:r w:rsidRPr="009466BB">
        <w:rPr>
          <w:rFonts w:ascii="Avenir Roman" w:hAnsi="Avenir Roman"/>
          <w:noProof/>
        </w:rPr>
        <w:fldChar w:fldCharType="end"/>
      </w:r>
      <w:r w:rsidRPr="009466BB">
        <w:rPr>
          <w:rFonts w:ascii="Avenir Roman" w:hAnsi="Avenir Roman"/>
        </w:rPr>
        <w:t>. Project timeline</w:t>
      </w:r>
      <w:bookmarkEnd w:id="258"/>
    </w:p>
    <w:p w14:paraId="43167E6D" w14:textId="748BBAE5" w:rsidR="007F42CC" w:rsidRPr="009466BB" w:rsidRDefault="007F42CC" w:rsidP="0039366C">
      <w:pPr>
        <w:pStyle w:val="Caption"/>
        <w:keepNext/>
        <w:spacing w:line="276" w:lineRule="auto"/>
        <w:rPr>
          <w:rFonts w:ascii="Avenir Roman" w:hAnsi="Avenir Roman"/>
        </w:rPr>
      </w:pPr>
    </w:p>
    <w:tbl>
      <w:tblPr>
        <w:tblStyle w:val="LightGrid-Accent11"/>
        <w:tblW w:w="9502" w:type="dxa"/>
        <w:tblInd w:w="108" w:type="dxa"/>
        <w:tblLayout w:type="fixed"/>
        <w:tblLook w:val="04A0" w:firstRow="1" w:lastRow="0" w:firstColumn="1" w:lastColumn="0" w:noHBand="0" w:noVBand="1"/>
      </w:tblPr>
      <w:tblGrid>
        <w:gridCol w:w="3502"/>
        <w:gridCol w:w="6000"/>
      </w:tblGrid>
      <w:tr w:rsidR="00262B0E" w:rsidRPr="009466BB" w14:paraId="306A6B98" w14:textId="77777777" w:rsidTr="005B03E2">
        <w:trPr>
          <w:cnfStyle w:val="100000000000" w:firstRow="1" w:lastRow="0" w:firstColumn="0" w:lastColumn="0" w:oddVBand="0" w:evenVBand="0" w:oddHBand="0"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3502" w:type="dxa"/>
          </w:tcPr>
          <w:p w14:paraId="3A3B12A0"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Group</w:t>
            </w:r>
          </w:p>
        </w:tc>
        <w:tc>
          <w:tcPr>
            <w:tcW w:w="6000" w:type="dxa"/>
          </w:tcPr>
          <w:p w14:paraId="07465653" w14:textId="77777777" w:rsidR="00262B0E" w:rsidRPr="009466BB" w:rsidRDefault="00262B0E"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eastAsiaTheme="minorEastAsia" w:hAnsi="Avenir Roman" w:cstheme="minorHAnsi"/>
                <w:color w:val="000000" w:themeColor="text1"/>
                <w:sz w:val="24"/>
                <w:szCs w:val="24"/>
              </w:rPr>
              <w:t>Color</w:t>
            </w:r>
          </w:p>
        </w:tc>
      </w:tr>
      <w:tr w:rsidR="00262B0E" w:rsidRPr="009466BB" w14:paraId="1EDF96DD" w14:textId="77777777" w:rsidTr="005B03E2">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502" w:type="dxa"/>
          </w:tcPr>
          <w:p w14:paraId="7DAE7DF5"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Team Work</w:t>
            </w:r>
          </w:p>
        </w:tc>
        <w:tc>
          <w:tcPr>
            <w:tcW w:w="6000" w:type="dxa"/>
            <w:shd w:val="clear" w:color="auto" w:fill="9BBB59" w:themeFill="accent3"/>
          </w:tcPr>
          <w:p w14:paraId="2A2314B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4"/>
                <w:szCs w:val="24"/>
              </w:rPr>
            </w:pPr>
          </w:p>
        </w:tc>
      </w:tr>
      <w:tr w:rsidR="00262B0E" w:rsidRPr="009466BB" w14:paraId="528ED5EB" w14:textId="77777777" w:rsidTr="005B03E2">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3502" w:type="dxa"/>
          </w:tcPr>
          <w:p w14:paraId="02AB6DF6"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1: </w:t>
            </w:r>
            <w:proofErr w:type="spellStart"/>
            <w:r w:rsidRPr="009466BB">
              <w:rPr>
                <w:rFonts w:ascii="Avenir Roman" w:eastAsiaTheme="minorEastAsia" w:hAnsi="Avenir Roman" w:cstheme="minorHAnsi"/>
                <w:color w:val="000000" w:themeColor="text1"/>
                <w:sz w:val="24"/>
                <w:szCs w:val="24"/>
              </w:rPr>
              <w:t>Hajar+Maryam</w:t>
            </w:r>
            <w:proofErr w:type="spellEnd"/>
          </w:p>
        </w:tc>
        <w:tc>
          <w:tcPr>
            <w:tcW w:w="6000" w:type="dxa"/>
            <w:shd w:val="clear" w:color="auto" w:fill="C0504D" w:themeFill="accent2"/>
          </w:tcPr>
          <w:p w14:paraId="05A62966" w14:textId="77777777" w:rsidR="00262B0E" w:rsidRPr="009466BB" w:rsidRDefault="00262B0E" w:rsidP="0039366C">
            <w:pPr>
              <w:pStyle w:val="NoSpacing"/>
              <w:tabs>
                <w:tab w:val="left" w:pos="4746"/>
              </w:tabs>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ab/>
            </w:r>
          </w:p>
        </w:tc>
      </w:tr>
      <w:tr w:rsidR="00262B0E" w:rsidRPr="009466BB" w14:paraId="07B46F14" w14:textId="77777777" w:rsidTr="005B03E2">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502" w:type="dxa"/>
          </w:tcPr>
          <w:p w14:paraId="4CB17B1E"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2: </w:t>
            </w:r>
            <w:proofErr w:type="spellStart"/>
            <w:r w:rsidRPr="009466BB">
              <w:rPr>
                <w:rFonts w:ascii="Avenir Roman" w:eastAsiaTheme="minorEastAsia" w:hAnsi="Avenir Roman" w:cstheme="minorHAnsi"/>
                <w:color w:val="000000" w:themeColor="text1"/>
                <w:sz w:val="24"/>
                <w:szCs w:val="24"/>
              </w:rPr>
              <w:t>Diea+Reem</w:t>
            </w:r>
            <w:proofErr w:type="spellEnd"/>
          </w:p>
        </w:tc>
        <w:tc>
          <w:tcPr>
            <w:tcW w:w="6000" w:type="dxa"/>
            <w:shd w:val="clear" w:color="auto" w:fill="8064A2" w:themeFill="accent4"/>
          </w:tcPr>
          <w:p w14:paraId="4FCD07E3" w14:textId="77777777" w:rsidR="00262B0E" w:rsidRPr="009466BB" w:rsidRDefault="00262B0E" w:rsidP="0021356D">
            <w:pPr>
              <w:pStyle w:val="NoSpacing"/>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4"/>
                <w:szCs w:val="24"/>
              </w:rPr>
            </w:pPr>
          </w:p>
        </w:tc>
      </w:tr>
    </w:tbl>
    <w:p w14:paraId="237D96CD" w14:textId="77777777" w:rsidR="008979B2" w:rsidRPr="009466BB" w:rsidRDefault="008979B2" w:rsidP="0021356D">
      <w:pPr>
        <w:pStyle w:val="Caption"/>
        <w:rPr>
          <w:rFonts w:ascii="Avenir Roman" w:hAnsi="Avenir Roman"/>
        </w:rPr>
      </w:pPr>
    </w:p>
    <w:p w14:paraId="3FF42057" w14:textId="3D975E7F" w:rsidR="00262B0E" w:rsidRPr="009466BB" w:rsidRDefault="0021356D" w:rsidP="0021356D">
      <w:pPr>
        <w:pStyle w:val="Caption"/>
        <w:rPr>
          <w:rFonts w:ascii="Avenir Roman" w:hAnsi="Avenir Roman"/>
        </w:rPr>
      </w:pPr>
      <w:bookmarkStart w:id="259" w:name="_Toc515984009"/>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20</w:t>
      </w:r>
      <w:r w:rsidR="00F7631C" w:rsidRPr="009466BB">
        <w:rPr>
          <w:rFonts w:ascii="Avenir Roman" w:hAnsi="Avenir Roman"/>
          <w:noProof/>
        </w:rPr>
        <w:fldChar w:fldCharType="end"/>
      </w:r>
      <w:r w:rsidRPr="009466BB">
        <w:rPr>
          <w:rFonts w:ascii="Avenir Roman" w:hAnsi="Avenir Roman"/>
        </w:rPr>
        <w:t>. Project timeline-legend</w:t>
      </w:r>
      <w:bookmarkEnd w:id="259"/>
    </w:p>
    <w:p w14:paraId="2E7B5250" w14:textId="240F0E37" w:rsidR="004025B2" w:rsidRPr="009466BB" w:rsidRDefault="00344146" w:rsidP="0039366C">
      <w:pPr>
        <w:pStyle w:val="Heading2"/>
        <w:spacing w:before="240" w:after="240"/>
        <w:ind w:left="810"/>
        <w:rPr>
          <w:rFonts w:ascii="Avenir Roman" w:hAnsi="Avenir Roman"/>
          <w:color w:val="365F91" w:themeColor="accent1" w:themeShade="BF"/>
        </w:rPr>
      </w:pPr>
      <w:bookmarkStart w:id="260" w:name="_Toc274166460"/>
      <w:bookmarkStart w:id="261" w:name="_Toc516596919"/>
      <w:r w:rsidRPr="009466BB">
        <w:rPr>
          <w:rFonts w:ascii="Avenir Roman" w:hAnsi="Avenir Roman"/>
          <w:color w:val="365F91" w:themeColor="accent1" w:themeShade="BF"/>
        </w:rPr>
        <w:t xml:space="preserve">A.3. </w:t>
      </w:r>
      <w:r w:rsidR="004025B2" w:rsidRPr="009466BB">
        <w:rPr>
          <w:rFonts w:ascii="Avenir Roman" w:hAnsi="Avenir Roman"/>
          <w:color w:val="365F91" w:themeColor="accent1" w:themeShade="BF"/>
        </w:rPr>
        <w:t>Anticipated risks</w:t>
      </w:r>
      <w:bookmarkEnd w:id="260"/>
      <w:bookmarkEnd w:id="261"/>
    </w:p>
    <w:tbl>
      <w:tblPr>
        <w:tblStyle w:val="LightGrid-Accent11"/>
        <w:tblpPr w:leftFromText="180" w:rightFromText="180" w:vertAnchor="text" w:horzAnchor="margin" w:tblpY="76"/>
        <w:tblW w:w="9464" w:type="dxa"/>
        <w:tblLook w:val="04A0" w:firstRow="1" w:lastRow="0" w:firstColumn="1" w:lastColumn="0" w:noHBand="0" w:noVBand="1"/>
      </w:tblPr>
      <w:tblGrid>
        <w:gridCol w:w="2658"/>
        <w:gridCol w:w="6806"/>
      </w:tblGrid>
      <w:tr w:rsidR="008979B2" w:rsidRPr="009466BB" w14:paraId="24921C54" w14:textId="77777777" w:rsidTr="00B53D58">
        <w:trPr>
          <w:cnfStyle w:val="100000000000" w:firstRow="1" w:lastRow="0" w:firstColumn="0" w:lastColumn="0" w:oddVBand="0" w:evenVBand="0" w:oddHBand="0"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2658" w:type="dxa"/>
            <w:hideMark/>
          </w:tcPr>
          <w:p w14:paraId="0ABC44E6"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Risk Condition</w:t>
            </w:r>
          </w:p>
        </w:tc>
        <w:tc>
          <w:tcPr>
            <w:tcW w:w="6806" w:type="dxa"/>
            <w:hideMark/>
          </w:tcPr>
          <w:p w14:paraId="73ABE58C" w14:textId="77777777" w:rsidR="008979B2" w:rsidRPr="009466BB" w:rsidRDefault="008979B2" w:rsidP="00B53D58">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Minimizing Risk Approach</w:t>
            </w:r>
          </w:p>
        </w:tc>
      </w:tr>
      <w:tr w:rsidR="008979B2" w:rsidRPr="009466BB" w14:paraId="0A51373A"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4558EB8"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The Availability of E-health sensors.</w:t>
            </w:r>
          </w:p>
        </w:tc>
        <w:tc>
          <w:tcPr>
            <w:tcW w:w="6806" w:type="dxa"/>
          </w:tcPr>
          <w:p w14:paraId="3150F845" w14:textId="77777777" w:rsidR="008979B2" w:rsidRPr="009466BB" w:rsidRDefault="008979B2" w:rsidP="00B53D58">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Order the required components and sensors before starting with the project implementation</w:t>
            </w:r>
          </w:p>
        </w:tc>
      </w:tr>
      <w:tr w:rsidR="008979B2" w:rsidRPr="009466BB" w14:paraId="7796F847" w14:textId="77777777" w:rsidTr="00B53D58">
        <w:trPr>
          <w:cnfStyle w:val="000000010000" w:firstRow="0" w:lastRow="0" w:firstColumn="0" w:lastColumn="0" w:oddVBand="0" w:evenVBand="0" w:oddHBand="0" w:evenHBand="1"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hideMark/>
          </w:tcPr>
          <w:p w14:paraId="68C05C79"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Inaccurate and imprecise results obtained from the sensors.</w:t>
            </w:r>
          </w:p>
        </w:tc>
        <w:tc>
          <w:tcPr>
            <w:tcW w:w="6806" w:type="dxa"/>
            <w:hideMark/>
          </w:tcPr>
          <w:p w14:paraId="36A874D6" w14:textId="77777777" w:rsidR="008979B2" w:rsidRPr="009466BB" w:rsidRDefault="008979B2" w:rsidP="00B53D58">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Search for a sensor with better quality that will guarantee accurate measurements of the body state.</w:t>
            </w:r>
          </w:p>
        </w:tc>
      </w:tr>
      <w:tr w:rsidR="008979B2" w:rsidRPr="009466BB" w14:paraId="02696266"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75BFA105"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WIFI connection failure.</w:t>
            </w:r>
          </w:p>
        </w:tc>
        <w:tc>
          <w:tcPr>
            <w:tcW w:w="6806" w:type="dxa"/>
          </w:tcPr>
          <w:p w14:paraId="539125F1" w14:textId="77777777" w:rsidR="008979B2" w:rsidRPr="009466BB" w:rsidRDefault="008979B2" w:rsidP="00B53D58">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Provide a good shield that will provide stable WIFI connection between the microcontroller and the mobile. A Test might be added to ensure the connectivity to WIFI.</w:t>
            </w:r>
          </w:p>
        </w:tc>
      </w:tr>
      <w:tr w:rsidR="008979B2" w:rsidRPr="009466BB" w14:paraId="6E5D6C55" w14:textId="77777777" w:rsidTr="00B53D58">
        <w:trPr>
          <w:cnfStyle w:val="000000010000" w:firstRow="0" w:lastRow="0" w:firstColumn="0" w:lastColumn="0" w:oddVBand="0" w:evenVBand="0" w:oddHBand="0" w:evenHBand="1"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FF0A059"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Attack patient data while transmission</w:t>
            </w:r>
          </w:p>
        </w:tc>
        <w:tc>
          <w:tcPr>
            <w:tcW w:w="6806" w:type="dxa"/>
          </w:tcPr>
          <w:p w14:paraId="6D444023" w14:textId="77777777" w:rsidR="008979B2" w:rsidRPr="009466BB" w:rsidRDefault="008979B2" w:rsidP="00B53D58">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Use encryption algorithm to secure the transmission channel.</w:t>
            </w:r>
          </w:p>
        </w:tc>
      </w:tr>
      <w:tr w:rsidR="008979B2" w:rsidRPr="009466BB" w14:paraId="6534E5AA"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111EF32"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Real-time patient data sent to doctor.</w:t>
            </w:r>
          </w:p>
        </w:tc>
        <w:tc>
          <w:tcPr>
            <w:tcW w:w="6806" w:type="dxa"/>
          </w:tcPr>
          <w:p w14:paraId="7811FD72" w14:textId="77777777" w:rsidR="008979B2" w:rsidRPr="009466BB" w:rsidRDefault="008979B2" w:rsidP="00B53D58">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Ensure that data is transmitted with minimum delay time. </w:t>
            </w:r>
          </w:p>
        </w:tc>
      </w:tr>
    </w:tbl>
    <w:p w14:paraId="59F91985" w14:textId="3BD09498" w:rsidR="001E14E8" w:rsidRPr="009466BB" w:rsidRDefault="001E14E8" w:rsidP="0039366C">
      <w:pPr>
        <w:pStyle w:val="Caption"/>
        <w:keepNext/>
        <w:spacing w:line="276" w:lineRule="auto"/>
        <w:rPr>
          <w:rFonts w:ascii="Avenir Roman" w:hAnsi="Avenir Roman"/>
          <w:i w:val="0"/>
          <w:iCs w:val="0"/>
          <w:sz w:val="22"/>
          <w:szCs w:val="22"/>
        </w:rPr>
      </w:pPr>
    </w:p>
    <w:p w14:paraId="45B10EDA" w14:textId="72003670" w:rsidR="008979B2" w:rsidRPr="009466BB" w:rsidRDefault="008979B2" w:rsidP="008979B2">
      <w:pPr>
        <w:pStyle w:val="Caption"/>
        <w:rPr>
          <w:rFonts w:ascii="Avenir Roman" w:hAnsi="Avenir Roman"/>
        </w:rPr>
      </w:pPr>
      <w:bookmarkStart w:id="262" w:name="_Toc515984010"/>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21</w:t>
      </w:r>
      <w:r w:rsidRPr="009466BB">
        <w:rPr>
          <w:rFonts w:ascii="Avenir Roman" w:hAnsi="Avenir Roman"/>
          <w:noProof/>
        </w:rPr>
        <w:fldChar w:fldCharType="end"/>
      </w:r>
      <w:r w:rsidRPr="009466BB">
        <w:rPr>
          <w:rFonts w:ascii="Avenir Roman" w:hAnsi="Avenir Roman"/>
        </w:rPr>
        <w:t>. Anticipated risks</w:t>
      </w:r>
      <w:bookmarkEnd w:id="262"/>
    </w:p>
    <w:p w14:paraId="4BE14E5B" w14:textId="34939963" w:rsidR="0021356D" w:rsidRPr="009466BB" w:rsidRDefault="0021356D" w:rsidP="0021356D">
      <w:pPr>
        <w:rPr>
          <w:rFonts w:ascii="Avenir Roman" w:hAnsi="Avenir Roman"/>
        </w:rPr>
      </w:pPr>
    </w:p>
    <w:p w14:paraId="1D703CCA" w14:textId="77777777" w:rsidR="008979B2" w:rsidRPr="009466BB" w:rsidRDefault="008979B2" w:rsidP="0021356D">
      <w:pPr>
        <w:rPr>
          <w:rFonts w:ascii="Avenir Roman" w:hAnsi="Avenir Roman"/>
        </w:rPr>
      </w:pPr>
    </w:p>
    <w:p w14:paraId="29AB46AB" w14:textId="77777777" w:rsidR="0021356D" w:rsidRPr="009466BB" w:rsidRDefault="0021356D" w:rsidP="0021356D">
      <w:pPr>
        <w:rPr>
          <w:rFonts w:ascii="Avenir Roman" w:hAnsi="Avenir Roman"/>
        </w:rPr>
      </w:pPr>
    </w:p>
    <w:p w14:paraId="4071F800" w14:textId="66355A94" w:rsidR="006248DC" w:rsidRPr="009466BB" w:rsidRDefault="00344146" w:rsidP="0039366C">
      <w:pPr>
        <w:pStyle w:val="Heading1"/>
        <w:spacing w:after="240"/>
        <w:rPr>
          <w:rFonts w:ascii="Avenir Roman" w:hAnsi="Avenir Roman"/>
          <w:b/>
          <w:bCs/>
          <w:sz w:val="36"/>
          <w:szCs w:val="36"/>
        </w:rPr>
      </w:pPr>
      <w:bookmarkStart w:id="263" w:name="_Toc516596920"/>
      <w:r w:rsidRPr="009466BB">
        <w:rPr>
          <w:rFonts w:ascii="Avenir Roman" w:hAnsi="Avenir Roman"/>
          <w:b/>
          <w:bCs/>
          <w:sz w:val="36"/>
          <w:szCs w:val="36"/>
        </w:rPr>
        <w:t xml:space="preserve">Other </w:t>
      </w:r>
      <w:r w:rsidR="006248DC" w:rsidRPr="009466BB">
        <w:rPr>
          <w:rFonts w:ascii="Avenir Roman" w:hAnsi="Avenir Roman"/>
          <w:b/>
          <w:bCs/>
          <w:sz w:val="36"/>
          <w:szCs w:val="36"/>
        </w:rPr>
        <w:t>Appendi</w:t>
      </w:r>
      <w:r w:rsidRPr="009466BB">
        <w:rPr>
          <w:rFonts w:ascii="Avenir Roman" w:hAnsi="Avenir Roman"/>
          <w:b/>
          <w:bCs/>
          <w:sz w:val="36"/>
          <w:szCs w:val="36"/>
        </w:rPr>
        <w:t>ces</w:t>
      </w:r>
      <w:bookmarkEnd w:id="263"/>
      <w:r w:rsidRPr="009466BB">
        <w:rPr>
          <w:rFonts w:ascii="Avenir Roman" w:hAnsi="Avenir Roman"/>
          <w:b/>
          <w:bCs/>
          <w:sz w:val="36"/>
          <w:szCs w:val="36"/>
        </w:rPr>
        <w:t xml:space="preserve"> </w:t>
      </w:r>
    </w:p>
    <w:p w14:paraId="4346D146" w14:textId="5620EAE3" w:rsidR="005F2856" w:rsidRPr="009466BB" w:rsidRDefault="001A5BEA" w:rsidP="00A64616">
      <w:pPr>
        <w:rPr>
          <w:rFonts w:ascii="Avenir Roman" w:hAnsi="Avenir Roman"/>
          <w:b/>
          <w:bCs/>
          <w:color w:val="365F91" w:themeColor="accent1" w:themeShade="BF"/>
          <w:sz w:val="24"/>
          <w:szCs w:val="24"/>
        </w:rPr>
      </w:pPr>
      <w:r w:rsidRPr="009466BB">
        <w:rPr>
          <w:rFonts w:ascii="Avenir Roman" w:hAnsi="Avenir Roman"/>
          <w:b/>
          <w:bCs/>
          <w:color w:val="365F91" w:themeColor="accent1" w:themeShade="BF"/>
          <w:sz w:val="24"/>
          <w:szCs w:val="24"/>
        </w:rPr>
        <w:t>Uses Cases Specification:</w:t>
      </w: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4E355CB1" w14:textId="77777777" w:rsidTr="005B03E2">
        <w:trPr>
          <w:trHeight w:val="332"/>
        </w:trPr>
        <w:tc>
          <w:tcPr>
            <w:tcW w:w="2031" w:type="dxa"/>
          </w:tcPr>
          <w:p w14:paraId="0ED747F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73EFB666" w14:textId="77777777" w:rsidR="005F2856" w:rsidRPr="009466BB" w:rsidRDefault="005F2856" w:rsidP="0039366C">
            <w:pPr>
              <w:spacing w:line="276" w:lineRule="auto"/>
              <w:rPr>
                <w:rFonts w:ascii="Avenir Roman" w:hAnsi="Avenir Roman"/>
              </w:rPr>
            </w:pPr>
            <w:r w:rsidRPr="009466BB">
              <w:rPr>
                <w:rFonts w:ascii="Avenir Roman" w:hAnsi="Avenir Roman"/>
              </w:rPr>
              <w:t>Manage Sensors and Arduino</w:t>
            </w:r>
          </w:p>
        </w:tc>
      </w:tr>
      <w:tr w:rsidR="005F2856" w:rsidRPr="009466BB" w14:paraId="54CE773B" w14:textId="77777777" w:rsidTr="005B03E2">
        <w:tc>
          <w:tcPr>
            <w:tcW w:w="2031" w:type="dxa"/>
          </w:tcPr>
          <w:p w14:paraId="7031D308"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4279C6DA" w14:textId="406A96D5" w:rsidR="005F2856" w:rsidRPr="009466BB" w:rsidRDefault="005F2856" w:rsidP="0039366C">
            <w:pPr>
              <w:spacing w:line="276" w:lineRule="auto"/>
              <w:rPr>
                <w:rFonts w:ascii="Avenir Roman" w:hAnsi="Avenir Roman"/>
              </w:rPr>
            </w:pPr>
            <w:r w:rsidRPr="009466BB">
              <w:rPr>
                <w:rFonts w:ascii="Avenir Roman" w:hAnsi="Avenir Roman"/>
              </w:rPr>
              <w:t>The system receives data from sensors through the Arduino board and processes the data received</w:t>
            </w:r>
            <w:r w:rsidR="00C83F9E" w:rsidRPr="009466BB">
              <w:rPr>
                <w:rFonts w:ascii="Avenir Roman" w:hAnsi="Avenir Roman"/>
              </w:rPr>
              <w:t xml:space="preserve"> in Firebase.</w:t>
            </w:r>
          </w:p>
        </w:tc>
      </w:tr>
      <w:tr w:rsidR="005F2856" w:rsidRPr="009466BB" w14:paraId="3D310E22" w14:textId="77777777" w:rsidTr="005B03E2">
        <w:tc>
          <w:tcPr>
            <w:tcW w:w="2031" w:type="dxa"/>
          </w:tcPr>
          <w:p w14:paraId="0FC0EAB4"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76F8ADD0" w14:textId="77777777" w:rsidR="005F2856" w:rsidRPr="009466BB" w:rsidRDefault="005F2856" w:rsidP="0039366C">
            <w:pPr>
              <w:spacing w:line="276" w:lineRule="auto"/>
              <w:rPr>
                <w:rFonts w:ascii="Avenir Roman" w:hAnsi="Avenir Roman"/>
              </w:rPr>
            </w:pPr>
            <w:r w:rsidRPr="009466BB">
              <w:rPr>
                <w:rFonts w:ascii="Avenir Roman" w:hAnsi="Avenir Roman"/>
              </w:rPr>
              <w:t>Sensors, Arduino Board</w:t>
            </w:r>
          </w:p>
        </w:tc>
      </w:tr>
      <w:tr w:rsidR="005F2856" w:rsidRPr="009466BB" w14:paraId="0DAA9CC7" w14:textId="77777777" w:rsidTr="005B03E2">
        <w:tc>
          <w:tcPr>
            <w:tcW w:w="2031" w:type="dxa"/>
          </w:tcPr>
          <w:p w14:paraId="1DF7F4B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4C73B319" w14:textId="77777777" w:rsidR="005F2856" w:rsidRPr="009466BB" w:rsidRDefault="005F2856" w:rsidP="0039366C">
            <w:pPr>
              <w:spacing w:line="276" w:lineRule="auto"/>
              <w:rPr>
                <w:rFonts w:ascii="Avenir Roman" w:hAnsi="Avenir Roman"/>
              </w:rPr>
            </w:pPr>
            <w:r w:rsidRPr="009466BB">
              <w:rPr>
                <w:rFonts w:ascii="Avenir Roman" w:hAnsi="Avenir Roman"/>
              </w:rPr>
              <w:t>Sensors read patient’s health state</w:t>
            </w:r>
          </w:p>
        </w:tc>
      </w:tr>
      <w:tr w:rsidR="005F2856" w:rsidRPr="009466BB" w14:paraId="6C157CDF" w14:textId="77777777" w:rsidTr="005B03E2">
        <w:tc>
          <w:tcPr>
            <w:tcW w:w="9124" w:type="dxa"/>
            <w:gridSpan w:val="3"/>
          </w:tcPr>
          <w:p w14:paraId="654D37D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5E63F9C3"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 must be registered to the system</w:t>
            </w:r>
          </w:p>
          <w:p w14:paraId="4DA5B148"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 must be wearing the sensors device</w:t>
            </w:r>
          </w:p>
          <w:p w14:paraId="3C7192B2" w14:textId="7A49AC9B" w:rsidR="00C83F9E" w:rsidRPr="009466BB" w:rsidRDefault="00C83F9E" w:rsidP="00F70196">
            <w:pPr>
              <w:pStyle w:val="ListParagraph"/>
              <w:numPr>
                <w:ilvl w:val="0"/>
                <w:numId w:val="14"/>
              </w:numPr>
              <w:spacing w:line="276" w:lineRule="auto"/>
              <w:rPr>
                <w:rFonts w:ascii="Avenir Roman" w:hAnsi="Avenir Roman"/>
              </w:rPr>
            </w:pPr>
            <w:r w:rsidRPr="009466BB">
              <w:rPr>
                <w:rFonts w:ascii="Avenir Roman" w:hAnsi="Avenir Roman"/>
              </w:rPr>
              <w:t>Patient must enter the device unique ID</w:t>
            </w:r>
          </w:p>
        </w:tc>
      </w:tr>
      <w:tr w:rsidR="005F2856" w:rsidRPr="009466BB" w14:paraId="2B16C457" w14:textId="77777777" w:rsidTr="005B03E2">
        <w:trPr>
          <w:trHeight w:val="332"/>
        </w:trPr>
        <w:tc>
          <w:tcPr>
            <w:tcW w:w="9124" w:type="dxa"/>
            <w:gridSpan w:val="3"/>
          </w:tcPr>
          <w:p w14:paraId="0F64586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17A0DFCF"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Patient’s data is read and processed by the system</w:t>
            </w:r>
          </w:p>
          <w:p w14:paraId="11B6C0FF" w14:textId="42DD5F25"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The data is saved in the Database</w:t>
            </w:r>
            <w:r w:rsidR="00C83F9E" w:rsidRPr="009466BB">
              <w:rPr>
                <w:rFonts w:ascii="Avenir Roman" w:hAnsi="Avenir Roman"/>
              </w:rPr>
              <w:t xml:space="preserve"> on Firebase</w:t>
            </w:r>
          </w:p>
        </w:tc>
      </w:tr>
      <w:tr w:rsidR="005F2856" w:rsidRPr="009466BB" w14:paraId="5ECA372E" w14:textId="77777777" w:rsidTr="005B03E2">
        <w:trPr>
          <w:trHeight w:val="629"/>
        </w:trPr>
        <w:tc>
          <w:tcPr>
            <w:tcW w:w="3319" w:type="dxa"/>
            <w:gridSpan w:val="2"/>
          </w:tcPr>
          <w:p w14:paraId="2376FEF2"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271F4C6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76C1DD22" w14:textId="77777777" w:rsidR="005F2856" w:rsidRPr="009466BB" w:rsidRDefault="005F2856" w:rsidP="0039366C">
            <w:pPr>
              <w:spacing w:line="276" w:lineRule="auto"/>
              <w:rPr>
                <w:rFonts w:ascii="Avenir Roman" w:hAnsi="Avenir Roman"/>
                <w:b/>
                <w:bCs/>
              </w:rPr>
            </w:pPr>
          </w:p>
          <w:p w14:paraId="064D4E87"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2037B61C" w14:textId="77777777" w:rsidTr="005B03E2">
        <w:trPr>
          <w:trHeight w:val="629"/>
        </w:trPr>
        <w:tc>
          <w:tcPr>
            <w:tcW w:w="3319" w:type="dxa"/>
            <w:gridSpan w:val="2"/>
          </w:tcPr>
          <w:p w14:paraId="0EB3CB03"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Sensors read patient’s health state </w:t>
            </w:r>
          </w:p>
        </w:tc>
        <w:tc>
          <w:tcPr>
            <w:tcW w:w="5805" w:type="dxa"/>
          </w:tcPr>
          <w:p w14:paraId="227FE9C4" w14:textId="77777777" w:rsidR="005F2856" w:rsidRPr="009466BB" w:rsidRDefault="005F2856" w:rsidP="0039366C">
            <w:pPr>
              <w:spacing w:line="276" w:lineRule="auto"/>
              <w:rPr>
                <w:rFonts w:ascii="Avenir Roman" w:hAnsi="Avenir Roman"/>
              </w:rPr>
            </w:pPr>
          </w:p>
        </w:tc>
      </w:tr>
      <w:tr w:rsidR="005F2856" w:rsidRPr="009466BB" w14:paraId="45EB2DBE" w14:textId="77777777" w:rsidTr="005B03E2">
        <w:trPr>
          <w:trHeight w:val="629"/>
        </w:trPr>
        <w:tc>
          <w:tcPr>
            <w:tcW w:w="3319" w:type="dxa"/>
            <w:gridSpan w:val="2"/>
          </w:tcPr>
          <w:p w14:paraId="1452029A" w14:textId="34E89C04"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Arduino receives data from sensors and sends it to the </w:t>
            </w:r>
            <w:r w:rsidR="00C83F9E" w:rsidRPr="009466BB">
              <w:rPr>
                <w:rFonts w:ascii="Avenir Roman" w:hAnsi="Avenir Roman"/>
              </w:rPr>
              <w:t>Firebase</w:t>
            </w:r>
            <w:r w:rsidRPr="009466BB">
              <w:rPr>
                <w:rFonts w:ascii="Avenir Roman" w:hAnsi="Avenir Roman"/>
              </w:rPr>
              <w:t xml:space="preserve"> using WIFI</w:t>
            </w:r>
          </w:p>
        </w:tc>
        <w:tc>
          <w:tcPr>
            <w:tcW w:w="5805" w:type="dxa"/>
          </w:tcPr>
          <w:p w14:paraId="293A8ACA"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Receives data from Arduino board</w:t>
            </w:r>
          </w:p>
        </w:tc>
      </w:tr>
      <w:tr w:rsidR="005F2856" w:rsidRPr="009466BB" w14:paraId="133394FF" w14:textId="77777777" w:rsidTr="005B03E2">
        <w:trPr>
          <w:trHeight w:val="629"/>
        </w:trPr>
        <w:tc>
          <w:tcPr>
            <w:tcW w:w="3319" w:type="dxa"/>
            <w:gridSpan w:val="2"/>
          </w:tcPr>
          <w:p w14:paraId="6A469B00" w14:textId="77777777" w:rsidR="005F2856" w:rsidRPr="009466BB" w:rsidRDefault="005F2856" w:rsidP="0039366C">
            <w:pPr>
              <w:spacing w:line="276" w:lineRule="auto"/>
              <w:rPr>
                <w:rFonts w:ascii="Avenir Roman" w:hAnsi="Avenir Roman"/>
                <w:b/>
                <w:bCs/>
                <w:i/>
                <w:iCs/>
              </w:rPr>
            </w:pPr>
          </w:p>
        </w:tc>
        <w:tc>
          <w:tcPr>
            <w:tcW w:w="5805" w:type="dxa"/>
          </w:tcPr>
          <w:p w14:paraId="31B54C0E"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Analyzes data to search for any abnormalities </w:t>
            </w:r>
          </w:p>
        </w:tc>
      </w:tr>
      <w:tr w:rsidR="005F2856" w:rsidRPr="009466BB" w14:paraId="7EAE59E6" w14:textId="77777777" w:rsidTr="005B03E2">
        <w:trPr>
          <w:trHeight w:val="917"/>
        </w:trPr>
        <w:tc>
          <w:tcPr>
            <w:tcW w:w="3319" w:type="dxa"/>
            <w:gridSpan w:val="2"/>
          </w:tcPr>
          <w:p w14:paraId="30F17E13" w14:textId="1DD27544" w:rsidR="005F2856" w:rsidRPr="009466BB" w:rsidRDefault="00C83F9E" w:rsidP="00F70196">
            <w:pPr>
              <w:pStyle w:val="ListParagraph"/>
              <w:numPr>
                <w:ilvl w:val="0"/>
                <w:numId w:val="15"/>
              </w:numPr>
              <w:spacing w:line="276" w:lineRule="auto"/>
              <w:rPr>
                <w:rFonts w:ascii="Avenir Roman" w:hAnsi="Avenir Roman"/>
              </w:rPr>
            </w:pPr>
            <w:r w:rsidRPr="009466BB">
              <w:rPr>
                <w:rFonts w:ascii="Avenir Roman" w:hAnsi="Avenir Roman"/>
              </w:rPr>
              <w:t>Data is saved in Firebase Realtime database</w:t>
            </w:r>
          </w:p>
        </w:tc>
        <w:tc>
          <w:tcPr>
            <w:tcW w:w="5805" w:type="dxa"/>
          </w:tcPr>
          <w:p w14:paraId="3B7E7DD6" w14:textId="77777777" w:rsidR="005F2856" w:rsidRPr="009466BB" w:rsidRDefault="005F2856" w:rsidP="0039366C">
            <w:pPr>
              <w:spacing w:line="276" w:lineRule="auto"/>
              <w:rPr>
                <w:rFonts w:ascii="Avenir Roman" w:hAnsi="Avenir Roman"/>
              </w:rPr>
            </w:pPr>
          </w:p>
        </w:tc>
      </w:tr>
      <w:tr w:rsidR="005F2856" w:rsidRPr="009466BB" w14:paraId="1EA568C8" w14:textId="77777777" w:rsidTr="005B03E2">
        <w:trPr>
          <w:trHeight w:val="224"/>
        </w:trPr>
        <w:tc>
          <w:tcPr>
            <w:tcW w:w="9124" w:type="dxa"/>
            <w:gridSpan w:val="3"/>
          </w:tcPr>
          <w:p w14:paraId="01BBC09F"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1AD9552D" w14:textId="07304BC1" w:rsidR="005F2856" w:rsidRPr="009466BB" w:rsidRDefault="005F2856" w:rsidP="0039366C">
            <w:pPr>
              <w:spacing w:line="276" w:lineRule="auto"/>
              <w:rPr>
                <w:rFonts w:ascii="Avenir Roman" w:hAnsi="Avenir Roman"/>
              </w:rPr>
            </w:pPr>
            <w:r w:rsidRPr="009466BB">
              <w:rPr>
                <w:rFonts w:ascii="Avenir Roman" w:hAnsi="Avenir Roman"/>
              </w:rPr>
              <w:t>4.a. If any abnormalities found, system sends a notification to the patient and the doctor including the patient data</w:t>
            </w:r>
            <w:r w:rsidR="00C83F9E" w:rsidRPr="009466BB">
              <w:rPr>
                <w:rFonts w:ascii="Avenir Roman" w:hAnsi="Avenir Roman"/>
              </w:rPr>
              <w:t>.</w:t>
            </w:r>
          </w:p>
        </w:tc>
      </w:tr>
    </w:tbl>
    <w:p w14:paraId="4769C2C6" w14:textId="74FFE73C"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0334A6D9" w14:textId="77777777" w:rsidTr="005B03E2">
        <w:trPr>
          <w:trHeight w:val="332"/>
        </w:trPr>
        <w:tc>
          <w:tcPr>
            <w:tcW w:w="2031" w:type="dxa"/>
          </w:tcPr>
          <w:p w14:paraId="3F61F96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2CA9A53C" w14:textId="77777777" w:rsidR="005F2856" w:rsidRPr="009466BB" w:rsidRDefault="005F2856" w:rsidP="0039366C">
            <w:pPr>
              <w:spacing w:line="276" w:lineRule="auto"/>
              <w:rPr>
                <w:rFonts w:ascii="Avenir Roman" w:hAnsi="Avenir Roman"/>
              </w:rPr>
            </w:pPr>
            <w:r w:rsidRPr="009466BB">
              <w:rPr>
                <w:rFonts w:ascii="Avenir Roman" w:hAnsi="Avenir Roman"/>
              </w:rPr>
              <w:t>&lt;&lt;Include&gt;&gt; Receive Patient data</w:t>
            </w:r>
          </w:p>
        </w:tc>
      </w:tr>
      <w:tr w:rsidR="005F2856" w:rsidRPr="009466BB" w14:paraId="55DC4A57" w14:textId="77777777" w:rsidTr="005B03E2">
        <w:tc>
          <w:tcPr>
            <w:tcW w:w="2031" w:type="dxa"/>
          </w:tcPr>
          <w:p w14:paraId="15F18137"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6CF6DF2A" w14:textId="77777777" w:rsidR="005F2856" w:rsidRPr="009466BB" w:rsidRDefault="005F2856" w:rsidP="0039366C">
            <w:pPr>
              <w:spacing w:line="276" w:lineRule="auto"/>
              <w:rPr>
                <w:rFonts w:ascii="Avenir Roman" w:hAnsi="Avenir Roman"/>
              </w:rPr>
            </w:pPr>
            <w:r w:rsidRPr="009466BB">
              <w:rPr>
                <w:rFonts w:ascii="Avenir Roman" w:hAnsi="Avenir Roman"/>
              </w:rPr>
              <w:t>Cloud receives patient data from the system and manages it</w:t>
            </w:r>
          </w:p>
        </w:tc>
      </w:tr>
      <w:tr w:rsidR="005F2856" w:rsidRPr="009466BB" w14:paraId="1EA3B8E8" w14:textId="77777777" w:rsidTr="005B03E2">
        <w:tc>
          <w:tcPr>
            <w:tcW w:w="2031" w:type="dxa"/>
          </w:tcPr>
          <w:p w14:paraId="7F1CBDA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0CA4858A" w14:textId="77777777" w:rsidR="005F2856" w:rsidRPr="009466BB" w:rsidRDefault="005F2856" w:rsidP="0039366C">
            <w:pPr>
              <w:spacing w:line="276" w:lineRule="auto"/>
              <w:rPr>
                <w:rFonts w:ascii="Avenir Roman" w:hAnsi="Avenir Roman"/>
              </w:rPr>
            </w:pPr>
            <w:r w:rsidRPr="009466BB">
              <w:rPr>
                <w:rFonts w:ascii="Avenir Roman" w:hAnsi="Avenir Roman"/>
              </w:rPr>
              <w:t>Cloud</w:t>
            </w:r>
          </w:p>
        </w:tc>
      </w:tr>
      <w:tr w:rsidR="005F2856" w:rsidRPr="009466BB" w14:paraId="6E87E9AD" w14:textId="77777777" w:rsidTr="005B03E2">
        <w:tc>
          <w:tcPr>
            <w:tcW w:w="2031" w:type="dxa"/>
          </w:tcPr>
          <w:p w14:paraId="09F9517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3CB7B42D" w14:textId="77777777" w:rsidR="005F2856" w:rsidRPr="009466BB" w:rsidRDefault="005F2856" w:rsidP="0039366C">
            <w:pPr>
              <w:spacing w:line="276" w:lineRule="auto"/>
              <w:rPr>
                <w:rFonts w:ascii="Avenir Roman" w:hAnsi="Avenir Roman"/>
              </w:rPr>
            </w:pPr>
            <w:r w:rsidRPr="009466BB">
              <w:rPr>
                <w:rFonts w:ascii="Avenir Roman" w:hAnsi="Avenir Roman"/>
              </w:rPr>
              <w:t>Data is sent from the system to the cloud</w:t>
            </w:r>
          </w:p>
        </w:tc>
      </w:tr>
      <w:tr w:rsidR="005F2856" w:rsidRPr="009466BB" w14:paraId="28CC2667" w14:textId="77777777" w:rsidTr="005B03E2">
        <w:tc>
          <w:tcPr>
            <w:tcW w:w="9124" w:type="dxa"/>
            <w:gridSpan w:val="3"/>
          </w:tcPr>
          <w:p w14:paraId="6F1C8F0D"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35A8D3A5"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The system must have received data from the Arduino board using the sensors</w:t>
            </w:r>
          </w:p>
        </w:tc>
      </w:tr>
      <w:tr w:rsidR="005F2856" w:rsidRPr="009466BB" w14:paraId="01D96A5C" w14:textId="77777777" w:rsidTr="005B03E2">
        <w:trPr>
          <w:trHeight w:val="332"/>
        </w:trPr>
        <w:tc>
          <w:tcPr>
            <w:tcW w:w="9124" w:type="dxa"/>
            <w:gridSpan w:val="3"/>
          </w:tcPr>
          <w:p w14:paraId="3AE9FF8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3DFBD9A5" w14:textId="27A28FC5" w:rsidR="005F2856" w:rsidRPr="009466BB" w:rsidRDefault="00C83F9E" w:rsidP="00F70196">
            <w:pPr>
              <w:pStyle w:val="ListParagraph"/>
              <w:numPr>
                <w:ilvl w:val="0"/>
                <w:numId w:val="14"/>
              </w:numPr>
              <w:spacing w:line="276" w:lineRule="auto"/>
              <w:rPr>
                <w:rFonts w:ascii="Avenir Roman" w:hAnsi="Avenir Roman"/>
              </w:rPr>
            </w:pPr>
            <w:r w:rsidRPr="009466BB">
              <w:rPr>
                <w:rFonts w:ascii="Avenir Roman" w:hAnsi="Avenir Roman"/>
              </w:rPr>
              <w:t>The data is processed and saved in the database</w:t>
            </w:r>
          </w:p>
        </w:tc>
      </w:tr>
      <w:tr w:rsidR="005F2856" w:rsidRPr="009466BB" w14:paraId="5D952E2F" w14:textId="77777777" w:rsidTr="005B03E2">
        <w:trPr>
          <w:trHeight w:val="629"/>
        </w:trPr>
        <w:tc>
          <w:tcPr>
            <w:tcW w:w="3319" w:type="dxa"/>
            <w:gridSpan w:val="2"/>
          </w:tcPr>
          <w:p w14:paraId="0CD1EF9E"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6CE2299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3B6332C2" w14:textId="77777777" w:rsidR="005F2856" w:rsidRPr="009466BB" w:rsidRDefault="005F2856" w:rsidP="0039366C">
            <w:pPr>
              <w:spacing w:line="276" w:lineRule="auto"/>
              <w:rPr>
                <w:rFonts w:ascii="Avenir Roman" w:hAnsi="Avenir Roman"/>
                <w:b/>
                <w:bCs/>
              </w:rPr>
            </w:pPr>
          </w:p>
          <w:p w14:paraId="679F192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41B015D9" w14:textId="77777777" w:rsidTr="005B03E2">
        <w:trPr>
          <w:trHeight w:val="629"/>
        </w:trPr>
        <w:tc>
          <w:tcPr>
            <w:tcW w:w="3319" w:type="dxa"/>
            <w:gridSpan w:val="2"/>
          </w:tcPr>
          <w:p w14:paraId="3F199751" w14:textId="77777777" w:rsidR="005F2856" w:rsidRPr="009466BB" w:rsidRDefault="005F2856" w:rsidP="0039366C">
            <w:pPr>
              <w:spacing w:line="276" w:lineRule="auto"/>
              <w:rPr>
                <w:rFonts w:ascii="Avenir Roman" w:hAnsi="Avenir Roman"/>
              </w:rPr>
            </w:pPr>
          </w:p>
        </w:tc>
        <w:tc>
          <w:tcPr>
            <w:tcW w:w="5805" w:type="dxa"/>
          </w:tcPr>
          <w:p w14:paraId="53CEDAE3" w14:textId="77777777"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Sends data to the cloud</w:t>
            </w:r>
          </w:p>
        </w:tc>
      </w:tr>
      <w:tr w:rsidR="005F2856" w:rsidRPr="009466BB" w14:paraId="37B3AC21" w14:textId="77777777" w:rsidTr="005B03E2">
        <w:trPr>
          <w:trHeight w:val="629"/>
        </w:trPr>
        <w:tc>
          <w:tcPr>
            <w:tcW w:w="3319" w:type="dxa"/>
            <w:gridSpan w:val="2"/>
          </w:tcPr>
          <w:p w14:paraId="1B430871" w14:textId="77777777"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Cloud receives data from the system</w:t>
            </w:r>
          </w:p>
        </w:tc>
        <w:tc>
          <w:tcPr>
            <w:tcW w:w="5805" w:type="dxa"/>
          </w:tcPr>
          <w:p w14:paraId="75A78C06" w14:textId="77777777" w:rsidR="005F2856" w:rsidRPr="009466BB" w:rsidRDefault="005F2856" w:rsidP="0039366C">
            <w:pPr>
              <w:spacing w:line="276" w:lineRule="auto"/>
              <w:rPr>
                <w:rFonts w:ascii="Avenir Roman" w:hAnsi="Avenir Roman"/>
              </w:rPr>
            </w:pPr>
          </w:p>
        </w:tc>
      </w:tr>
      <w:tr w:rsidR="005F2856" w:rsidRPr="009466BB" w14:paraId="43653857" w14:textId="77777777" w:rsidTr="005B03E2">
        <w:trPr>
          <w:trHeight w:val="629"/>
        </w:trPr>
        <w:tc>
          <w:tcPr>
            <w:tcW w:w="3319" w:type="dxa"/>
            <w:gridSpan w:val="2"/>
          </w:tcPr>
          <w:p w14:paraId="708A4985" w14:textId="5AD548F3"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 xml:space="preserve">Cloud saves the data </w:t>
            </w:r>
            <w:r w:rsidR="00DC4CF0" w:rsidRPr="009466BB">
              <w:rPr>
                <w:rFonts w:ascii="Avenir Roman" w:hAnsi="Avenir Roman"/>
              </w:rPr>
              <w:t>received</w:t>
            </w:r>
            <w:r w:rsidRPr="009466BB">
              <w:rPr>
                <w:rFonts w:ascii="Avenir Roman" w:hAnsi="Avenir Roman"/>
              </w:rPr>
              <w:t xml:space="preserve"> in the database </w:t>
            </w:r>
          </w:p>
        </w:tc>
        <w:tc>
          <w:tcPr>
            <w:tcW w:w="5805" w:type="dxa"/>
          </w:tcPr>
          <w:p w14:paraId="0433698F" w14:textId="13B15B9E"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Syncs data from the clou</w:t>
            </w:r>
            <w:r w:rsidR="00DC4CF0" w:rsidRPr="009466BB">
              <w:rPr>
                <w:rFonts w:ascii="Avenir Roman" w:hAnsi="Avenir Roman"/>
              </w:rPr>
              <w:t>d to be used in the history part</w:t>
            </w:r>
            <w:r w:rsidRPr="009466BB">
              <w:rPr>
                <w:rFonts w:ascii="Avenir Roman" w:hAnsi="Avenir Roman"/>
              </w:rPr>
              <w:t xml:space="preserve">. </w:t>
            </w:r>
          </w:p>
        </w:tc>
      </w:tr>
      <w:tr w:rsidR="005F2856" w:rsidRPr="009466BB" w14:paraId="01F8DD9D" w14:textId="77777777" w:rsidTr="005B03E2">
        <w:trPr>
          <w:trHeight w:val="224"/>
        </w:trPr>
        <w:tc>
          <w:tcPr>
            <w:tcW w:w="9124" w:type="dxa"/>
            <w:gridSpan w:val="3"/>
          </w:tcPr>
          <w:p w14:paraId="1D2F2D9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35F48E03"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3.a. If any abnormalities found in the data, the specific data is saved in the patient’s system database and the patient’s hospital health file. </w:t>
            </w:r>
          </w:p>
        </w:tc>
      </w:tr>
    </w:tbl>
    <w:p w14:paraId="435A7F51" w14:textId="77777777" w:rsidR="005F2856" w:rsidRPr="009466BB" w:rsidRDefault="005F2856" w:rsidP="0039366C">
      <w:pPr>
        <w:rPr>
          <w:rFonts w:ascii="Avenir Roman" w:hAnsi="Avenir Roman"/>
        </w:rPr>
      </w:pPr>
    </w:p>
    <w:p w14:paraId="01D31183" w14:textId="77777777" w:rsidR="005F2856" w:rsidRPr="009466BB" w:rsidRDefault="005F2856" w:rsidP="0039366C">
      <w:pPr>
        <w:rPr>
          <w:rFonts w:ascii="Avenir Roman" w:hAnsi="Avenir Roman"/>
        </w:rPr>
      </w:pPr>
    </w:p>
    <w:p w14:paraId="2699CE99" w14:textId="1856DF7C" w:rsidR="005F2856" w:rsidRPr="009466BB" w:rsidRDefault="005F2856" w:rsidP="0039366C">
      <w:pPr>
        <w:rPr>
          <w:rFonts w:ascii="Avenir Roman" w:hAnsi="Avenir Roman"/>
        </w:rPr>
      </w:pPr>
    </w:p>
    <w:p w14:paraId="57C86718" w14:textId="3E27F5C3" w:rsidR="00A64616" w:rsidRPr="009466BB" w:rsidRDefault="00A64616" w:rsidP="0039366C">
      <w:pPr>
        <w:rPr>
          <w:rFonts w:ascii="Avenir Roman" w:hAnsi="Avenir Roman"/>
        </w:rPr>
      </w:pPr>
    </w:p>
    <w:p w14:paraId="1E0BFEDA" w14:textId="4D3CAFD6" w:rsidR="00A64616" w:rsidRPr="009466BB" w:rsidRDefault="00A64616" w:rsidP="0039366C">
      <w:pPr>
        <w:rPr>
          <w:rFonts w:ascii="Avenir Roman" w:hAnsi="Avenir Roman"/>
        </w:rPr>
      </w:pPr>
    </w:p>
    <w:p w14:paraId="2C3278E3" w14:textId="77777777" w:rsidR="00A64616" w:rsidRPr="009466BB" w:rsidRDefault="00A64616" w:rsidP="0039366C">
      <w:pPr>
        <w:rPr>
          <w:rFonts w:ascii="Avenir Roman" w:hAnsi="Avenir Roman"/>
        </w:rPr>
      </w:pPr>
    </w:p>
    <w:p w14:paraId="75978345" w14:textId="77777777"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661D37D0" w14:textId="77777777" w:rsidTr="005B03E2">
        <w:trPr>
          <w:trHeight w:val="332"/>
        </w:trPr>
        <w:tc>
          <w:tcPr>
            <w:tcW w:w="2031" w:type="dxa"/>
          </w:tcPr>
          <w:p w14:paraId="5093D70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52AD86E7" w14:textId="77777777" w:rsidR="005F2856" w:rsidRPr="009466BB" w:rsidRDefault="005F2856" w:rsidP="0039366C">
            <w:pPr>
              <w:spacing w:line="276" w:lineRule="auto"/>
              <w:rPr>
                <w:rFonts w:ascii="Avenir Roman" w:hAnsi="Avenir Roman"/>
              </w:rPr>
            </w:pPr>
            <w:r w:rsidRPr="009466BB">
              <w:rPr>
                <w:rFonts w:ascii="Avenir Roman" w:hAnsi="Avenir Roman"/>
              </w:rPr>
              <w:t>Handle Abnormal Patient Data</w:t>
            </w:r>
          </w:p>
        </w:tc>
      </w:tr>
      <w:tr w:rsidR="005F2856" w:rsidRPr="009466BB" w14:paraId="6BFC0941" w14:textId="77777777" w:rsidTr="005B03E2">
        <w:tc>
          <w:tcPr>
            <w:tcW w:w="2031" w:type="dxa"/>
          </w:tcPr>
          <w:p w14:paraId="09F315F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4D9F1BD8"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When any abnormalities found, the doctor responds to it accordingly </w:t>
            </w:r>
          </w:p>
        </w:tc>
      </w:tr>
      <w:tr w:rsidR="005F2856" w:rsidRPr="009466BB" w14:paraId="67AC3D6A" w14:textId="77777777" w:rsidTr="005B03E2">
        <w:tc>
          <w:tcPr>
            <w:tcW w:w="2031" w:type="dxa"/>
          </w:tcPr>
          <w:p w14:paraId="3EFBF00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62335E0F" w14:textId="77777777" w:rsidR="005F2856" w:rsidRPr="009466BB" w:rsidRDefault="005F2856" w:rsidP="0039366C">
            <w:pPr>
              <w:spacing w:line="276" w:lineRule="auto"/>
              <w:rPr>
                <w:rFonts w:ascii="Avenir Roman" w:hAnsi="Avenir Roman"/>
              </w:rPr>
            </w:pPr>
            <w:r w:rsidRPr="009466BB">
              <w:rPr>
                <w:rFonts w:ascii="Avenir Roman" w:hAnsi="Avenir Roman"/>
              </w:rPr>
              <w:t>Doctor, Cloud</w:t>
            </w:r>
          </w:p>
        </w:tc>
      </w:tr>
      <w:tr w:rsidR="005F2856" w:rsidRPr="009466BB" w14:paraId="3D8672FA" w14:textId="77777777" w:rsidTr="005B03E2">
        <w:tc>
          <w:tcPr>
            <w:tcW w:w="2031" w:type="dxa"/>
          </w:tcPr>
          <w:p w14:paraId="55BCEEC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4C2188B5" w14:textId="77777777" w:rsidR="005F2856" w:rsidRPr="009466BB" w:rsidRDefault="005F2856" w:rsidP="0039366C">
            <w:pPr>
              <w:spacing w:line="276" w:lineRule="auto"/>
              <w:rPr>
                <w:rFonts w:ascii="Avenir Roman" w:hAnsi="Avenir Roman"/>
              </w:rPr>
            </w:pPr>
            <w:r w:rsidRPr="009466BB">
              <w:rPr>
                <w:rFonts w:ascii="Avenir Roman" w:hAnsi="Avenir Roman"/>
              </w:rPr>
              <w:t>Abnormal data found when reading patient’s data</w:t>
            </w:r>
          </w:p>
        </w:tc>
      </w:tr>
      <w:tr w:rsidR="005F2856" w:rsidRPr="009466BB" w14:paraId="137C929D" w14:textId="77777777" w:rsidTr="005B03E2">
        <w:tc>
          <w:tcPr>
            <w:tcW w:w="9124" w:type="dxa"/>
            <w:gridSpan w:val="3"/>
          </w:tcPr>
          <w:p w14:paraId="69F5B7E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129C5BDB"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Patient health data must be read </w:t>
            </w:r>
          </w:p>
        </w:tc>
      </w:tr>
      <w:tr w:rsidR="005F2856" w:rsidRPr="009466BB" w14:paraId="0848CD0A" w14:textId="77777777" w:rsidTr="005B03E2">
        <w:trPr>
          <w:trHeight w:val="332"/>
        </w:trPr>
        <w:tc>
          <w:tcPr>
            <w:tcW w:w="9124" w:type="dxa"/>
            <w:gridSpan w:val="3"/>
          </w:tcPr>
          <w:p w14:paraId="2D11516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0C6C9105"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Doctor attaches the health state of the patient according to the abnormal data found </w:t>
            </w:r>
          </w:p>
          <w:p w14:paraId="3C0433ED"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Patient abnormal data is attached to his/her hospital health file </w:t>
            </w:r>
          </w:p>
        </w:tc>
      </w:tr>
      <w:tr w:rsidR="005F2856" w:rsidRPr="009466BB" w14:paraId="41379BD2" w14:textId="77777777" w:rsidTr="005B03E2">
        <w:trPr>
          <w:trHeight w:val="629"/>
        </w:trPr>
        <w:tc>
          <w:tcPr>
            <w:tcW w:w="3319" w:type="dxa"/>
            <w:gridSpan w:val="2"/>
          </w:tcPr>
          <w:p w14:paraId="6BEEA61D"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3D678A3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482D43C1" w14:textId="77777777" w:rsidR="005F2856" w:rsidRPr="009466BB" w:rsidRDefault="005F2856" w:rsidP="0039366C">
            <w:pPr>
              <w:spacing w:line="276" w:lineRule="auto"/>
              <w:rPr>
                <w:rFonts w:ascii="Avenir Roman" w:hAnsi="Avenir Roman"/>
                <w:b/>
                <w:bCs/>
              </w:rPr>
            </w:pPr>
          </w:p>
          <w:p w14:paraId="0B8D27A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01876BAC" w14:textId="77777777" w:rsidTr="005B03E2">
        <w:trPr>
          <w:trHeight w:val="629"/>
        </w:trPr>
        <w:tc>
          <w:tcPr>
            <w:tcW w:w="3319" w:type="dxa"/>
            <w:gridSpan w:val="2"/>
          </w:tcPr>
          <w:p w14:paraId="0D6192D2" w14:textId="77777777" w:rsidR="005F2856" w:rsidRPr="009466BB" w:rsidRDefault="005F2856" w:rsidP="0039366C">
            <w:pPr>
              <w:spacing w:line="276" w:lineRule="auto"/>
              <w:rPr>
                <w:rFonts w:ascii="Avenir Roman" w:hAnsi="Avenir Roman"/>
              </w:rPr>
            </w:pPr>
          </w:p>
        </w:tc>
        <w:tc>
          <w:tcPr>
            <w:tcW w:w="5805" w:type="dxa"/>
          </w:tcPr>
          <w:p w14:paraId="734A395C"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Detects abnormalities from data received from Arduino board </w:t>
            </w:r>
          </w:p>
        </w:tc>
      </w:tr>
      <w:tr w:rsidR="005F2856" w:rsidRPr="009466BB" w14:paraId="30C150AC" w14:textId="77777777" w:rsidTr="005B03E2">
        <w:trPr>
          <w:trHeight w:val="629"/>
        </w:trPr>
        <w:tc>
          <w:tcPr>
            <w:tcW w:w="3319" w:type="dxa"/>
            <w:gridSpan w:val="2"/>
          </w:tcPr>
          <w:p w14:paraId="433A52AB" w14:textId="77777777" w:rsidR="005F2856" w:rsidRPr="009466BB" w:rsidRDefault="005F2856" w:rsidP="0039366C">
            <w:pPr>
              <w:spacing w:line="276" w:lineRule="auto"/>
              <w:rPr>
                <w:rFonts w:ascii="Avenir Roman" w:hAnsi="Avenir Roman"/>
              </w:rPr>
            </w:pPr>
          </w:p>
        </w:tc>
        <w:tc>
          <w:tcPr>
            <w:tcW w:w="5805" w:type="dxa"/>
          </w:tcPr>
          <w:p w14:paraId="2F8231E8"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Sends notification to the patient and doctor</w:t>
            </w:r>
          </w:p>
        </w:tc>
      </w:tr>
      <w:tr w:rsidR="005F2856" w:rsidRPr="009466BB" w14:paraId="17F6F3A2" w14:textId="77777777" w:rsidTr="005B03E2">
        <w:trPr>
          <w:trHeight w:val="890"/>
        </w:trPr>
        <w:tc>
          <w:tcPr>
            <w:tcW w:w="3319" w:type="dxa"/>
            <w:gridSpan w:val="2"/>
          </w:tcPr>
          <w:p w14:paraId="0340A397"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Patient receives notification from the system</w:t>
            </w:r>
          </w:p>
        </w:tc>
        <w:tc>
          <w:tcPr>
            <w:tcW w:w="5805" w:type="dxa"/>
          </w:tcPr>
          <w:p w14:paraId="61D087CF" w14:textId="77777777" w:rsidR="005F2856" w:rsidRPr="009466BB" w:rsidRDefault="005F2856" w:rsidP="0039366C">
            <w:pPr>
              <w:spacing w:line="276" w:lineRule="auto"/>
              <w:rPr>
                <w:rFonts w:ascii="Avenir Roman" w:hAnsi="Avenir Roman"/>
              </w:rPr>
            </w:pPr>
          </w:p>
        </w:tc>
      </w:tr>
      <w:tr w:rsidR="005F2856" w:rsidRPr="009466BB" w14:paraId="77AEB42E" w14:textId="77777777" w:rsidTr="005B03E2">
        <w:trPr>
          <w:trHeight w:val="629"/>
        </w:trPr>
        <w:tc>
          <w:tcPr>
            <w:tcW w:w="3319" w:type="dxa"/>
            <w:gridSpan w:val="2"/>
          </w:tcPr>
          <w:p w14:paraId="77ED59C0"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Doctor receives notification from the system</w:t>
            </w:r>
          </w:p>
        </w:tc>
        <w:tc>
          <w:tcPr>
            <w:tcW w:w="5805" w:type="dxa"/>
          </w:tcPr>
          <w:p w14:paraId="67991B06" w14:textId="77777777" w:rsidR="005F2856" w:rsidRPr="009466BB" w:rsidRDefault="005F2856" w:rsidP="0039366C">
            <w:pPr>
              <w:spacing w:line="276" w:lineRule="auto"/>
              <w:rPr>
                <w:rFonts w:ascii="Avenir Roman" w:hAnsi="Avenir Roman"/>
              </w:rPr>
            </w:pPr>
          </w:p>
        </w:tc>
      </w:tr>
      <w:tr w:rsidR="005F2856" w:rsidRPr="009466BB" w14:paraId="20B02F96" w14:textId="77777777" w:rsidTr="005B03E2">
        <w:trPr>
          <w:trHeight w:val="917"/>
        </w:trPr>
        <w:tc>
          <w:tcPr>
            <w:tcW w:w="3319" w:type="dxa"/>
            <w:gridSpan w:val="2"/>
          </w:tcPr>
          <w:p w14:paraId="04434459"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Doctor analyzes the patient health state and adds this data to the patient hospital file and the system’s patient database. </w:t>
            </w:r>
          </w:p>
        </w:tc>
        <w:tc>
          <w:tcPr>
            <w:tcW w:w="5805" w:type="dxa"/>
          </w:tcPr>
          <w:p w14:paraId="23A1B2B8"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System receives the data entered by the doctor and sends it to the cloud.</w:t>
            </w:r>
          </w:p>
          <w:p w14:paraId="0D521304" w14:textId="77777777" w:rsidR="005F2856" w:rsidRPr="009466BB" w:rsidRDefault="005F2856" w:rsidP="0039366C">
            <w:pPr>
              <w:spacing w:line="276" w:lineRule="auto"/>
              <w:ind w:left="360"/>
              <w:rPr>
                <w:rFonts w:ascii="Avenir Roman" w:hAnsi="Avenir Roman"/>
              </w:rPr>
            </w:pPr>
          </w:p>
        </w:tc>
      </w:tr>
      <w:tr w:rsidR="005F2856" w:rsidRPr="009466BB" w14:paraId="5810037D" w14:textId="77777777" w:rsidTr="005B03E2">
        <w:trPr>
          <w:trHeight w:val="917"/>
        </w:trPr>
        <w:tc>
          <w:tcPr>
            <w:tcW w:w="3319" w:type="dxa"/>
            <w:gridSpan w:val="2"/>
          </w:tcPr>
          <w:p w14:paraId="221E4AA3"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Cloud receives data and encrypts it </w:t>
            </w:r>
          </w:p>
        </w:tc>
        <w:tc>
          <w:tcPr>
            <w:tcW w:w="5805" w:type="dxa"/>
          </w:tcPr>
          <w:p w14:paraId="7F220B14" w14:textId="77777777" w:rsidR="005F2856" w:rsidRPr="009466BB" w:rsidRDefault="005F2856" w:rsidP="0039366C">
            <w:pPr>
              <w:spacing w:line="276" w:lineRule="auto"/>
              <w:ind w:left="360"/>
              <w:rPr>
                <w:rFonts w:ascii="Avenir Roman" w:hAnsi="Avenir Roman"/>
              </w:rPr>
            </w:pPr>
          </w:p>
        </w:tc>
      </w:tr>
      <w:tr w:rsidR="005F2856" w:rsidRPr="009466BB" w14:paraId="23B8C576" w14:textId="77777777" w:rsidTr="005B03E2">
        <w:trPr>
          <w:trHeight w:val="917"/>
        </w:trPr>
        <w:tc>
          <w:tcPr>
            <w:tcW w:w="3319" w:type="dxa"/>
            <w:gridSpan w:val="2"/>
          </w:tcPr>
          <w:p w14:paraId="7962AABF"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Cloud saves the data in the patient’s database</w:t>
            </w:r>
          </w:p>
        </w:tc>
        <w:tc>
          <w:tcPr>
            <w:tcW w:w="5805" w:type="dxa"/>
          </w:tcPr>
          <w:p w14:paraId="593D6782" w14:textId="77777777" w:rsidR="005F2856" w:rsidRPr="009466BB" w:rsidRDefault="005F2856" w:rsidP="0039366C">
            <w:pPr>
              <w:spacing w:line="276" w:lineRule="auto"/>
              <w:ind w:left="360"/>
              <w:rPr>
                <w:rFonts w:ascii="Avenir Roman" w:hAnsi="Avenir Roman"/>
              </w:rPr>
            </w:pPr>
          </w:p>
        </w:tc>
      </w:tr>
      <w:tr w:rsidR="005F2856" w:rsidRPr="009466BB" w14:paraId="664FD288" w14:textId="77777777" w:rsidTr="005B03E2">
        <w:trPr>
          <w:trHeight w:val="557"/>
        </w:trPr>
        <w:tc>
          <w:tcPr>
            <w:tcW w:w="9124" w:type="dxa"/>
            <w:gridSpan w:val="3"/>
          </w:tcPr>
          <w:p w14:paraId="027C148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6D2CAF59"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6.a. If the abnormality is too high and needs a direct interaction, use case </w:t>
            </w:r>
            <w:r w:rsidRPr="009466BB">
              <w:rPr>
                <w:rFonts w:ascii="Avenir Roman" w:hAnsi="Avenir Roman"/>
                <w:i/>
                <w:iCs/>
              </w:rPr>
              <w:t>Assess Patient Health Data</w:t>
            </w:r>
            <w:r w:rsidRPr="009466BB">
              <w:rPr>
                <w:rFonts w:ascii="Avenir Roman" w:hAnsi="Avenir Roman"/>
              </w:rPr>
              <w:t xml:space="preserve"> (&lt;&lt;extend&gt;&gt;) is called. </w:t>
            </w:r>
          </w:p>
        </w:tc>
      </w:tr>
    </w:tbl>
    <w:p w14:paraId="1F4C9D3A" w14:textId="77777777" w:rsidR="005F2856" w:rsidRPr="009466BB" w:rsidRDefault="005F2856" w:rsidP="0039366C">
      <w:pPr>
        <w:rPr>
          <w:rFonts w:ascii="Avenir Roman" w:hAnsi="Avenir Roman"/>
        </w:rPr>
      </w:pPr>
    </w:p>
    <w:p w14:paraId="59386A2C" w14:textId="77777777"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6FD6A635" w14:textId="77777777" w:rsidTr="005B03E2">
        <w:trPr>
          <w:trHeight w:val="332"/>
        </w:trPr>
        <w:tc>
          <w:tcPr>
            <w:tcW w:w="2031" w:type="dxa"/>
          </w:tcPr>
          <w:p w14:paraId="644E0B5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21164EB8" w14:textId="77777777" w:rsidR="005F2856" w:rsidRPr="009466BB" w:rsidRDefault="005F2856" w:rsidP="0039366C">
            <w:pPr>
              <w:spacing w:line="276" w:lineRule="auto"/>
              <w:rPr>
                <w:rFonts w:ascii="Avenir Roman" w:hAnsi="Avenir Roman"/>
              </w:rPr>
            </w:pPr>
            <w:r w:rsidRPr="009466BB">
              <w:rPr>
                <w:rFonts w:ascii="Avenir Roman" w:hAnsi="Avenir Roman"/>
              </w:rPr>
              <w:t>Assess Patient Health Data</w:t>
            </w:r>
          </w:p>
        </w:tc>
      </w:tr>
      <w:tr w:rsidR="005F2856" w:rsidRPr="009466BB" w14:paraId="127373B6" w14:textId="77777777" w:rsidTr="005B03E2">
        <w:tc>
          <w:tcPr>
            <w:tcW w:w="2031" w:type="dxa"/>
          </w:tcPr>
          <w:p w14:paraId="18B33665"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2E3A6CFA"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An extreme abnormal data is found, and a direct interaction must be done by sending an ambulance to the patient’s location. </w:t>
            </w:r>
          </w:p>
        </w:tc>
      </w:tr>
      <w:tr w:rsidR="005F2856" w:rsidRPr="009466BB" w14:paraId="0959AF62" w14:textId="77777777" w:rsidTr="005B03E2">
        <w:tc>
          <w:tcPr>
            <w:tcW w:w="2031" w:type="dxa"/>
          </w:tcPr>
          <w:p w14:paraId="722ACC2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6EE604F9"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Doctor, Ambulance </w:t>
            </w:r>
          </w:p>
        </w:tc>
      </w:tr>
      <w:tr w:rsidR="005F2856" w:rsidRPr="009466BB" w14:paraId="6F7A8B34" w14:textId="77777777" w:rsidTr="005B03E2">
        <w:tc>
          <w:tcPr>
            <w:tcW w:w="2031" w:type="dxa"/>
          </w:tcPr>
          <w:p w14:paraId="50A9FDDF"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247D217D"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Abnormal Data is triggered </w:t>
            </w:r>
          </w:p>
        </w:tc>
      </w:tr>
      <w:tr w:rsidR="005F2856" w:rsidRPr="009466BB" w14:paraId="6D2E6043" w14:textId="77777777" w:rsidTr="005B03E2">
        <w:tc>
          <w:tcPr>
            <w:tcW w:w="9124" w:type="dxa"/>
            <w:gridSpan w:val="3"/>
          </w:tcPr>
          <w:p w14:paraId="4B3B3F14"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3AEFBF67"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Location of patient must be available </w:t>
            </w:r>
          </w:p>
          <w:p w14:paraId="1A8EA3CB"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Abnormal data must have been occurred </w:t>
            </w:r>
          </w:p>
        </w:tc>
      </w:tr>
      <w:tr w:rsidR="005F2856" w:rsidRPr="009466BB" w14:paraId="225E6DE3" w14:textId="77777777" w:rsidTr="005B03E2">
        <w:trPr>
          <w:trHeight w:val="332"/>
        </w:trPr>
        <w:tc>
          <w:tcPr>
            <w:tcW w:w="9124" w:type="dxa"/>
            <w:gridSpan w:val="3"/>
          </w:tcPr>
          <w:p w14:paraId="272FC90D"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6F40C1F9"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 Ambulance is sent to the location of the patient</w:t>
            </w:r>
          </w:p>
        </w:tc>
      </w:tr>
      <w:tr w:rsidR="005F2856" w:rsidRPr="009466BB" w14:paraId="5FA4EDDD" w14:textId="77777777" w:rsidTr="005B03E2">
        <w:trPr>
          <w:trHeight w:val="629"/>
        </w:trPr>
        <w:tc>
          <w:tcPr>
            <w:tcW w:w="3319" w:type="dxa"/>
            <w:gridSpan w:val="2"/>
          </w:tcPr>
          <w:p w14:paraId="1BAA5DD5"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71DE68F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7C6E2C4A" w14:textId="77777777" w:rsidR="005F2856" w:rsidRPr="009466BB" w:rsidRDefault="005F2856" w:rsidP="0039366C">
            <w:pPr>
              <w:spacing w:line="276" w:lineRule="auto"/>
              <w:rPr>
                <w:rFonts w:ascii="Avenir Roman" w:hAnsi="Avenir Roman"/>
                <w:b/>
                <w:bCs/>
              </w:rPr>
            </w:pPr>
          </w:p>
          <w:p w14:paraId="29A5FB4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37D88686" w14:textId="77777777" w:rsidTr="005B03E2">
        <w:trPr>
          <w:trHeight w:val="620"/>
        </w:trPr>
        <w:tc>
          <w:tcPr>
            <w:tcW w:w="3319" w:type="dxa"/>
            <w:gridSpan w:val="2"/>
          </w:tcPr>
          <w:p w14:paraId="55461DC9"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Doctor acquires to send an ambulance to the patient location</w:t>
            </w:r>
          </w:p>
        </w:tc>
        <w:tc>
          <w:tcPr>
            <w:tcW w:w="5805" w:type="dxa"/>
          </w:tcPr>
          <w:p w14:paraId="7DF19470"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Retrieves the patient’s current location and current health state and sends it to the ambulance</w:t>
            </w:r>
          </w:p>
        </w:tc>
      </w:tr>
      <w:tr w:rsidR="005F2856" w:rsidRPr="009466BB" w14:paraId="2F9C4E9A" w14:textId="77777777" w:rsidTr="005B03E2">
        <w:trPr>
          <w:trHeight w:val="629"/>
        </w:trPr>
        <w:tc>
          <w:tcPr>
            <w:tcW w:w="3319" w:type="dxa"/>
            <w:gridSpan w:val="2"/>
          </w:tcPr>
          <w:p w14:paraId="08AD83A5"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Ambulance receives the location and health state of the patient and behaves accordingly</w:t>
            </w:r>
          </w:p>
        </w:tc>
        <w:tc>
          <w:tcPr>
            <w:tcW w:w="5805" w:type="dxa"/>
          </w:tcPr>
          <w:p w14:paraId="03A016EE" w14:textId="77777777" w:rsidR="005F2856" w:rsidRPr="009466BB" w:rsidRDefault="005F2856" w:rsidP="0039366C">
            <w:pPr>
              <w:spacing w:line="276" w:lineRule="auto"/>
              <w:rPr>
                <w:rFonts w:ascii="Avenir Roman" w:hAnsi="Avenir Roman"/>
              </w:rPr>
            </w:pPr>
          </w:p>
        </w:tc>
      </w:tr>
      <w:tr w:rsidR="005F2856" w:rsidRPr="009466BB" w14:paraId="27CEC332" w14:textId="77777777" w:rsidTr="005B03E2">
        <w:trPr>
          <w:trHeight w:val="557"/>
        </w:trPr>
        <w:tc>
          <w:tcPr>
            <w:tcW w:w="9124" w:type="dxa"/>
            <w:gridSpan w:val="3"/>
          </w:tcPr>
          <w:p w14:paraId="1A802EE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42934BC6" w14:textId="77777777" w:rsidR="005F2856" w:rsidRPr="009466BB" w:rsidRDefault="005F2856" w:rsidP="0039366C">
            <w:pPr>
              <w:spacing w:line="276" w:lineRule="auto"/>
              <w:rPr>
                <w:rFonts w:ascii="Avenir Roman" w:hAnsi="Avenir Roman"/>
              </w:rPr>
            </w:pPr>
          </w:p>
        </w:tc>
      </w:tr>
    </w:tbl>
    <w:p w14:paraId="44461268" w14:textId="6E31812B"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tbl>
      <w:tblPr>
        <w:tblW w:w="0" w:type="auto"/>
        <w:tblInd w:w="-100" w:type="dxa"/>
        <w:tblBorders>
          <w:top w:val="nil"/>
          <w:left w:val="nil"/>
          <w:right w:val="nil"/>
        </w:tblBorders>
        <w:tblLayout w:type="fixed"/>
        <w:tblLook w:val="0000" w:firstRow="0" w:lastRow="0" w:firstColumn="0" w:lastColumn="0" w:noHBand="0" w:noVBand="0"/>
      </w:tblPr>
      <w:tblGrid>
        <w:gridCol w:w="1842"/>
        <w:gridCol w:w="1308"/>
        <w:gridCol w:w="5772"/>
      </w:tblGrid>
      <w:tr w:rsidR="00D10078" w:rsidRPr="009466BB" w14:paraId="3E52F707" w14:textId="77777777" w:rsidTr="005B03E2">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CF8B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1E9BF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Register</w:t>
            </w:r>
          </w:p>
        </w:tc>
      </w:tr>
      <w:tr w:rsidR="00D10078" w:rsidRPr="009466BB" w14:paraId="12AD1838"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915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3D9F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patient registers to the system.</w:t>
            </w:r>
          </w:p>
        </w:tc>
      </w:tr>
      <w:tr w:rsidR="00D10078" w:rsidRPr="009466BB" w14:paraId="519AD0A5"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586E73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0549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Cloud</w:t>
            </w:r>
          </w:p>
        </w:tc>
      </w:tr>
      <w:tr w:rsidR="00D10078" w:rsidRPr="009466BB" w14:paraId="096C871F"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B431A0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84AD22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Patient asks to register to the system</w:t>
            </w:r>
          </w:p>
        </w:tc>
      </w:tr>
      <w:tr w:rsidR="00D10078" w:rsidRPr="009466BB" w14:paraId="5ECCFB52" w14:textId="77777777" w:rsidTr="005B03E2">
        <w:tblPrEx>
          <w:tblBorders>
            <w:top w:val="none" w:sz="0" w:space="0" w:color="auto"/>
          </w:tblBorders>
        </w:tblPrEx>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3887426"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44DC9F02" w14:textId="77777777" w:rsidR="00D10078" w:rsidRPr="009466BB" w:rsidRDefault="00D10078" w:rsidP="00F70196">
            <w:pPr>
              <w:widowControl w:val="0"/>
              <w:numPr>
                <w:ilvl w:val="0"/>
                <w:numId w:val="19"/>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have a health card ID.</w:t>
            </w:r>
          </w:p>
        </w:tc>
      </w:tr>
      <w:tr w:rsidR="00D10078" w:rsidRPr="009466BB" w14:paraId="2D257746" w14:textId="77777777" w:rsidTr="005B03E2">
        <w:tblPrEx>
          <w:tblBorders>
            <w:top w:val="none" w:sz="0" w:space="0" w:color="auto"/>
          </w:tblBorders>
        </w:tblPrEx>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D272B2"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3C8704CF" w14:textId="77777777" w:rsidR="00D10078" w:rsidRPr="009466BB" w:rsidRDefault="00D10078" w:rsidP="00F70196">
            <w:pPr>
              <w:pStyle w:val="ListParagraph"/>
              <w:widowControl w:val="0"/>
              <w:numPr>
                <w:ilvl w:val="0"/>
                <w:numId w:val="22"/>
              </w:numPr>
              <w:autoSpaceDE w:val="0"/>
              <w:autoSpaceDN w:val="0"/>
              <w:adjustRightInd w:val="0"/>
              <w:spacing w:after="0"/>
              <w:rPr>
                <w:rFonts w:ascii="Avenir Roman" w:hAnsi="Avenir Roman" w:cs="Trebuchet MS"/>
                <w:b/>
                <w:bCs/>
                <w:color w:val="000000"/>
                <w:u w:color="000000"/>
              </w:rPr>
            </w:pPr>
            <w:r w:rsidRPr="009466BB">
              <w:rPr>
                <w:rFonts w:ascii="Avenir Roman" w:hAnsi="Avenir Roman" w:cs="Trebuchet MS"/>
                <w:color w:val="000000"/>
                <w:u w:color="000000"/>
              </w:rPr>
              <w:t>A new record is created for the patient in the database</w:t>
            </w:r>
          </w:p>
          <w:p w14:paraId="22D053A4" w14:textId="77777777" w:rsidR="00D10078" w:rsidRPr="009466BB" w:rsidRDefault="00D10078" w:rsidP="00F70196">
            <w:pPr>
              <w:pStyle w:val="ListParagraph"/>
              <w:widowControl w:val="0"/>
              <w:numPr>
                <w:ilvl w:val="0"/>
                <w:numId w:val="22"/>
              </w:numPr>
              <w:tabs>
                <w:tab w:val="left" w:pos="720"/>
                <w:tab w:val="left" w:pos="1080"/>
              </w:tabs>
              <w:autoSpaceDE w:val="0"/>
              <w:autoSpaceDN w:val="0"/>
              <w:adjustRightInd w:val="0"/>
              <w:spacing w:after="0"/>
              <w:rPr>
                <w:rFonts w:ascii="Avenir Roman" w:hAnsi="Avenir Roman" w:cs="Helvetica"/>
                <w:kern w:val="1"/>
                <w:u w:color="000000"/>
              </w:rPr>
            </w:pPr>
            <w:r w:rsidRPr="009466BB">
              <w:rPr>
                <w:rFonts w:ascii="Avenir Roman" w:hAnsi="Avenir Roman" w:cs="Trebuchet MS"/>
                <w:color w:val="000000"/>
                <w:u w:color="000000"/>
              </w:rPr>
              <w:t>The patient’s information is saved in the Database</w:t>
            </w:r>
          </w:p>
        </w:tc>
      </w:tr>
      <w:tr w:rsidR="00D10078" w:rsidRPr="009466BB" w14:paraId="4A7B4575"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15D70DB"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t>Normal Scenario</w:t>
            </w:r>
          </w:p>
          <w:p w14:paraId="48BF2C6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917DAD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5332448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10F13471"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247A9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1. Patient asks to register to the application using the health card ID</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809C1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2.Searches for the patient ID</w:t>
            </w:r>
          </w:p>
        </w:tc>
      </w:tr>
      <w:tr w:rsidR="00D10078" w:rsidRPr="009466BB" w14:paraId="0C9BC266"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757FF0"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 xml:space="preserve">3.Patient enter his/her </w:t>
            </w:r>
            <w:proofErr w:type="gramStart"/>
            <w:r w:rsidRPr="009466BB">
              <w:rPr>
                <w:rFonts w:ascii="Avenir Roman" w:hAnsi="Avenir Roman" w:cs="Trebuchet MS"/>
                <w:color w:val="000000"/>
                <w:u w:color="000000"/>
              </w:rPr>
              <w:t>data(</w:t>
            </w:r>
            <w:proofErr w:type="gramEnd"/>
            <w:r w:rsidRPr="009466BB">
              <w:rPr>
                <w:rFonts w:ascii="Avenir Roman" w:hAnsi="Avenir Roman" w:cs="Trebuchet MS"/>
                <w:color w:val="000000"/>
                <w:u w:color="000000"/>
              </w:rPr>
              <w:t>ID, name, age, gender, any diseases)</w:t>
            </w:r>
          </w:p>
          <w:p w14:paraId="06B9C619" w14:textId="77777777" w:rsidR="00D10078" w:rsidRPr="009466BB" w:rsidRDefault="00D10078" w:rsidP="0039366C">
            <w:pPr>
              <w:widowControl w:val="0"/>
              <w:autoSpaceDE w:val="0"/>
              <w:autoSpaceDN w:val="0"/>
              <w:adjustRightInd w:val="0"/>
              <w:rPr>
                <w:rFonts w:ascii="Avenir Roman" w:hAnsi="Avenir Roman" w:cs="Helvetica"/>
                <w:kern w:val="1"/>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FF1717E"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4.Sends the patient info to the cloud.</w:t>
            </w:r>
          </w:p>
        </w:tc>
      </w:tr>
      <w:tr w:rsidR="00D10078" w:rsidRPr="009466BB" w14:paraId="0D346E40"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E7D6B7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 xml:space="preserve">5. Cloud receives patient info </w:t>
            </w:r>
          </w:p>
          <w:p w14:paraId="3C8FA438"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D9BCDD6"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28BEE5F2"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F76491E"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6. Cloud encrypt patient information</w:t>
            </w:r>
          </w:p>
          <w:p w14:paraId="67DFE2C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30B04AC"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14AC8BB6"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E8835E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7. Cloud creates new record of the patient and saves the patient info</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A87BEBA"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7EF1D4BD"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788A0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 xml:space="preserve">8. Patient add a relative </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D54F2C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 Saves the relative data.</w:t>
            </w:r>
          </w:p>
        </w:tc>
      </w:tr>
      <w:tr w:rsidR="00D10078" w:rsidRPr="009466BB" w14:paraId="7EB39CF7" w14:textId="77777777" w:rsidTr="005B03E2">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E7B55D1"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7C97EFD7"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2.a. If patient exists, ask to login.</w:t>
            </w:r>
          </w:p>
          <w:p w14:paraId="6BD8FECB" w14:textId="77777777"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r w:rsidRPr="009466BB">
              <w:rPr>
                <w:rFonts w:ascii="Avenir Roman" w:hAnsi="Avenir Roman" w:cs="Trebuchet MS"/>
                <w:b/>
                <w:bCs/>
                <w:color w:val="000000"/>
                <w:u w:color="000000"/>
              </w:rPr>
              <w:t xml:space="preserve">8.a. If patient doesn’t want to add a relative, the system does nothing. </w:t>
            </w:r>
          </w:p>
        </w:tc>
      </w:tr>
    </w:tbl>
    <w:p w14:paraId="098A3ACF" w14:textId="291F2FC7"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p w14:paraId="16FEC236" w14:textId="77777777" w:rsidR="00D10078" w:rsidRPr="009466BB" w:rsidRDefault="00D10078" w:rsidP="00A64616">
      <w:pPr>
        <w:widowControl w:val="0"/>
        <w:autoSpaceDE w:val="0"/>
        <w:autoSpaceDN w:val="0"/>
        <w:adjustRightInd w:val="0"/>
        <w:rPr>
          <w:rFonts w:ascii="Avenir Roman" w:hAnsi="Avenir Roman" w:cs="Trebuchet MS"/>
          <w:b/>
          <w:bCs/>
          <w:color w:val="000000"/>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1860"/>
        <w:gridCol w:w="1280"/>
        <w:gridCol w:w="5800"/>
      </w:tblGrid>
      <w:tr w:rsidR="00D10078" w:rsidRPr="009466BB" w14:paraId="0B65F212" w14:textId="77777777" w:rsidTr="005B03E2">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6D4F2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A81AA0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History</w:t>
            </w:r>
          </w:p>
        </w:tc>
      </w:tr>
      <w:tr w:rsidR="00D10078" w:rsidRPr="009466BB" w14:paraId="431991B0"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104503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D871AB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system sends patient ID to cloud and receive the past week history for the patient.</w:t>
            </w:r>
          </w:p>
        </w:tc>
      </w:tr>
      <w:tr w:rsidR="00D10078" w:rsidRPr="009466BB" w14:paraId="1907C16E"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F6DC4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6DC41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Cloud.</w:t>
            </w:r>
          </w:p>
        </w:tc>
      </w:tr>
      <w:tr w:rsidR="00D10078" w:rsidRPr="009466BB" w14:paraId="2BBF2856"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994591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B2B008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 xml:space="preserve">Patient asks to view history of past week </w:t>
            </w:r>
          </w:p>
        </w:tc>
      </w:tr>
      <w:tr w:rsidR="00D10078" w:rsidRPr="009466BB" w14:paraId="204C594A"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F7B2C0E"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1355F380" w14:textId="77777777" w:rsidR="00D10078" w:rsidRPr="009466BB" w:rsidRDefault="00D10078" w:rsidP="00F70196">
            <w:pPr>
              <w:widowControl w:val="0"/>
              <w:numPr>
                <w:ilvl w:val="0"/>
                <w:numId w:val="20"/>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be registered to the system</w:t>
            </w:r>
          </w:p>
          <w:p w14:paraId="636B23E1" w14:textId="77777777" w:rsidR="00D10078" w:rsidRPr="009466BB" w:rsidRDefault="00D10078" w:rsidP="00F70196">
            <w:pPr>
              <w:widowControl w:val="0"/>
              <w:numPr>
                <w:ilvl w:val="0"/>
                <w:numId w:val="20"/>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have data saved in the database</w:t>
            </w:r>
          </w:p>
        </w:tc>
      </w:tr>
      <w:tr w:rsidR="00D10078" w:rsidRPr="009466BB" w14:paraId="31D423B5"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0A2A99"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1D110AB3" w14:textId="77777777" w:rsidR="00D10078" w:rsidRPr="009466BB" w:rsidRDefault="00D10078" w:rsidP="00F70196">
            <w:pPr>
              <w:pStyle w:val="ListParagraph"/>
              <w:widowControl w:val="0"/>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Avenir Roman" w:hAnsi="Avenir Roman" w:cs="Helvetica"/>
                <w:kern w:val="1"/>
                <w:u w:color="000000"/>
              </w:rPr>
            </w:pPr>
            <w:r w:rsidRPr="009466BB">
              <w:rPr>
                <w:rFonts w:ascii="Avenir Roman" w:hAnsi="Avenir Roman" w:cs="Helvetica"/>
                <w:kern w:val="1"/>
                <w:u w:color="000000"/>
              </w:rPr>
              <w:t xml:space="preserve">Past week health data is displayed to the patient  </w:t>
            </w:r>
          </w:p>
        </w:tc>
      </w:tr>
      <w:tr w:rsidR="00D10078" w:rsidRPr="009466BB" w14:paraId="7BA1766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6AB6D0"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t>Normal Scenario</w:t>
            </w:r>
          </w:p>
          <w:p w14:paraId="42F41E2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A35C12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6B3F6F65"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3FD45638"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48C31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1.Patient asks to view history for past week.</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E71D3B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2.Sends patient ID to the cloud</w:t>
            </w:r>
          </w:p>
        </w:tc>
      </w:tr>
      <w:tr w:rsidR="00D10078" w:rsidRPr="009466BB" w14:paraId="22A58A14"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FC7F6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3.Cloud receives patient ID</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B0833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556CAD7E"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3AED93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4.Cloud searches for past week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D0C6F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98E1F4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5489F7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5.Cloud decrypted the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E1AE9F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052BBC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C5338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6.Cloud sends data to system.</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F9ACA61"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7. Receives data from cloud.</w:t>
            </w:r>
          </w:p>
        </w:tc>
      </w:tr>
      <w:tr w:rsidR="00D10078" w:rsidRPr="009466BB" w14:paraId="3847DBEC"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FAF1F9"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621C32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8. Displays data to the patient.</w:t>
            </w:r>
          </w:p>
        </w:tc>
      </w:tr>
      <w:tr w:rsidR="00D10078" w:rsidRPr="009466BB" w14:paraId="5CABC43F" w14:textId="77777777" w:rsidTr="005B03E2">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7CCCE24"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470D1A03"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color w:val="000000"/>
              </w:rPr>
            </w:pPr>
            <w:r w:rsidRPr="009466BB">
              <w:rPr>
                <w:rFonts w:ascii="Avenir Roman" w:hAnsi="Avenir Roman" w:cs="Trebuchet MS"/>
                <w:color w:val="000000"/>
              </w:rPr>
              <w:t>4.a. if no data is found, system warns the patient that no data is found</w:t>
            </w:r>
          </w:p>
        </w:tc>
      </w:tr>
    </w:tbl>
    <w:p w14:paraId="5DAC7FC9" w14:textId="0071C8C8"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p w14:paraId="3DAF2D65" w14:textId="77777777" w:rsidR="00D10078" w:rsidRPr="009466BB" w:rsidRDefault="00D10078" w:rsidP="0039366C">
      <w:pPr>
        <w:widowControl w:val="0"/>
        <w:autoSpaceDE w:val="0"/>
        <w:autoSpaceDN w:val="0"/>
        <w:adjustRightInd w:val="0"/>
        <w:ind w:left="4" w:hanging="4"/>
        <w:rPr>
          <w:rFonts w:ascii="Avenir Roman" w:hAnsi="Avenir Roman" w:cs="Trebuchet MS"/>
          <w:b/>
          <w:bCs/>
          <w:color w:val="000000"/>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1860"/>
        <w:gridCol w:w="1280"/>
        <w:gridCol w:w="5800"/>
      </w:tblGrid>
      <w:tr w:rsidR="00D10078" w:rsidRPr="009466BB" w14:paraId="60E2F2C7" w14:textId="77777777" w:rsidTr="005B03E2">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46D515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D61B51"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Relative History</w:t>
            </w:r>
          </w:p>
        </w:tc>
      </w:tr>
      <w:tr w:rsidR="00D10078" w:rsidRPr="009466BB" w14:paraId="03BBCB0B"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D889BF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D49DE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system sends patient relative ID to cloud and receive the past week history for the patient Relative.</w:t>
            </w:r>
          </w:p>
        </w:tc>
      </w:tr>
      <w:tr w:rsidR="00D10078" w:rsidRPr="009466BB" w14:paraId="0D9AB714"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692A2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830D1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 xml:space="preserve">Patient, Relative, Cloud. </w:t>
            </w:r>
          </w:p>
        </w:tc>
      </w:tr>
      <w:tr w:rsidR="00D10078" w:rsidRPr="009466BB" w14:paraId="242426F2"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6E2DD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4E0839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Patient asks to view relative’s history of past week</w:t>
            </w:r>
          </w:p>
        </w:tc>
      </w:tr>
      <w:tr w:rsidR="00D10078" w:rsidRPr="009466BB" w14:paraId="2D8A9FF5"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9F6E084"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2F0FF02F" w14:textId="77777777" w:rsidR="00D10078" w:rsidRPr="009466BB" w:rsidRDefault="00D10078" w:rsidP="00F70196">
            <w:pPr>
              <w:widowControl w:val="0"/>
              <w:numPr>
                <w:ilvl w:val="0"/>
                <w:numId w:val="21"/>
              </w:numPr>
              <w:tabs>
                <w:tab w:val="left" w:pos="720"/>
                <w:tab w:val="left" w:pos="1080"/>
              </w:tabs>
              <w:autoSpaceDE w:val="0"/>
              <w:autoSpaceDN w:val="0"/>
              <w:adjustRightInd w:val="0"/>
              <w:spacing w:after="0"/>
              <w:ind w:left="1080" w:hanging="1080"/>
              <w:rPr>
                <w:rFonts w:ascii="Avenir Roman" w:hAnsi="Avenir Roman" w:cs="Trebuchet MS"/>
                <w:color w:val="000000"/>
                <w:u w:color="000000"/>
              </w:rPr>
            </w:pPr>
            <w:r w:rsidRPr="009466BB">
              <w:rPr>
                <w:rFonts w:ascii="Avenir Roman" w:hAnsi="Avenir Roman" w:cs="Trebuchet MS"/>
                <w:color w:val="000000"/>
                <w:u w:color="000000"/>
              </w:rPr>
              <w:t>Patient must be registered to the system</w:t>
            </w:r>
          </w:p>
          <w:p w14:paraId="117E18D0" w14:textId="77777777" w:rsidR="00D10078" w:rsidRPr="009466BB" w:rsidRDefault="00D10078" w:rsidP="00F70196">
            <w:pPr>
              <w:widowControl w:val="0"/>
              <w:numPr>
                <w:ilvl w:val="0"/>
                <w:numId w:val="21"/>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Relative must be registered in the system</w:t>
            </w:r>
          </w:p>
        </w:tc>
      </w:tr>
      <w:tr w:rsidR="00D10078" w:rsidRPr="009466BB" w14:paraId="7D9946EC"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273CEA"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0E58BEB8" w14:textId="77777777" w:rsidR="00D10078" w:rsidRPr="009466BB" w:rsidRDefault="00D10078" w:rsidP="00F70196">
            <w:pPr>
              <w:pStyle w:val="ListParagraph"/>
              <w:widowControl w:val="0"/>
              <w:numPr>
                <w:ilvl w:val="0"/>
                <w:numId w:val="22"/>
              </w:numPr>
              <w:autoSpaceDE w:val="0"/>
              <w:autoSpaceDN w:val="0"/>
              <w:adjustRightInd w:val="0"/>
              <w:spacing w:after="0"/>
              <w:rPr>
                <w:rFonts w:ascii="Avenir Roman" w:hAnsi="Avenir Roman" w:cs="Helvetica"/>
                <w:kern w:val="1"/>
                <w:u w:color="000000"/>
              </w:rPr>
            </w:pPr>
            <w:r w:rsidRPr="009466BB">
              <w:rPr>
                <w:rFonts w:ascii="Avenir Roman" w:hAnsi="Avenir Roman" w:cs="Helvetica"/>
                <w:kern w:val="1"/>
                <w:u w:color="000000"/>
              </w:rPr>
              <w:t xml:space="preserve">Past week health data of relative is displayed to the patient  </w:t>
            </w:r>
          </w:p>
        </w:tc>
      </w:tr>
      <w:tr w:rsidR="00D10078" w:rsidRPr="009466BB" w14:paraId="022C0DF5"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42C0C5"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t>Normal Scenario</w:t>
            </w:r>
          </w:p>
          <w:p w14:paraId="27EA3B4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FF0FA6B"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3AC3BCB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1ECA2CC6"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2010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1.Patient asks to view history of Relative for past week.</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C1578D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2.Sends patient’s relative ID to the cloud</w:t>
            </w:r>
          </w:p>
        </w:tc>
      </w:tr>
      <w:tr w:rsidR="00D10078" w:rsidRPr="009466BB" w14:paraId="65D39F5B"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D2458C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3.Cloud receives patient’s relative ID.</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EDAFC"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1DD9CE91"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954D8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4.Cloud searches for relative’s past week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4CC54B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67ED9257"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D64700"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5.Cloud decrypts the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6E98EE"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4E817D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013F0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6.Cloud sends data to the system.</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7EDB290"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7.Recieves data from the cloud.</w:t>
            </w:r>
          </w:p>
        </w:tc>
      </w:tr>
      <w:tr w:rsidR="00D10078" w:rsidRPr="009466BB" w14:paraId="6087EB8D"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E7E25B"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E3A6E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8. Displays data to the patient.</w:t>
            </w:r>
          </w:p>
        </w:tc>
      </w:tr>
      <w:tr w:rsidR="00D10078" w:rsidRPr="009466BB" w14:paraId="458125A2" w14:textId="77777777" w:rsidTr="005B03E2">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9645A0F"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79DFE97B"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3.a. If patent relative does not exist, system warns the patient that the relative does not exist.</w:t>
            </w:r>
          </w:p>
          <w:p w14:paraId="1E0D1370"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4.a. if no data is found, system warns the patient about it. </w:t>
            </w:r>
          </w:p>
          <w:p w14:paraId="76AF7DFC"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bl>
    <w:p w14:paraId="2A66E548" w14:textId="77777777" w:rsidR="00A64616" w:rsidRPr="009466BB" w:rsidRDefault="00A64616" w:rsidP="0039366C">
      <w:pPr>
        <w:rPr>
          <w:rFonts w:ascii="Avenir Roman" w:hAnsi="Avenir Roman"/>
          <w:b/>
          <w:bCs/>
          <w:color w:val="365F91" w:themeColor="accent1" w:themeShade="BF"/>
          <w:sz w:val="28"/>
          <w:szCs w:val="28"/>
        </w:rPr>
      </w:pPr>
    </w:p>
    <w:p w14:paraId="10353F10" w14:textId="77777777" w:rsidR="00A64616" w:rsidRPr="009466BB" w:rsidRDefault="00A64616" w:rsidP="0039366C">
      <w:pPr>
        <w:rPr>
          <w:rFonts w:ascii="Avenir Roman" w:hAnsi="Avenir Roman"/>
          <w:b/>
          <w:bCs/>
          <w:color w:val="365F91" w:themeColor="accent1" w:themeShade="BF"/>
          <w:sz w:val="28"/>
          <w:szCs w:val="28"/>
        </w:rPr>
      </w:pPr>
    </w:p>
    <w:p w14:paraId="3ADA2F2E" w14:textId="77777777" w:rsidR="00A64616" w:rsidRPr="009466BB" w:rsidRDefault="00A64616" w:rsidP="0039366C">
      <w:pPr>
        <w:rPr>
          <w:rFonts w:ascii="Avenir Roman" w:hAnsi="Avenir Roman"/>
          <w:b/>
          <w:bCs/>
          <w:color w:val="365F91" w:themeColor="accent1" w:themeShade="BF"/>
          <w:sz w:val="28"/>
          <w:szCs w:val="28"/>
        </w:rPr>
      </w:pPr>
    </w:p>
    <w:p w14:paraId="3A3083A5" w14:textId="77777777" w:rsidR="00A64616" w:rsidRPr="009466BB" w:rsidRDefault="00A64616" w:rsidP="0039366C">
      <w:pPr>
        <w:rPr>
          <w:rFonts w:ascii="Avenir Roman" w:hAnsi="Avenir Roman"/>
          <w:b/>
          <w:bCs/>
          <w:color w:val="365F91" w:themeColor="accent1" w:themeShade="BF"/>
          <w:sz w:val="28"/>
          <w:szCs w:val="28"/>
        </w:rPr>
      </w:pPr>
    </w:p>
    <w:p w14:paraId="4A096579" w14:textId="77777777" w:rsidR="00A64616" w:rsidRPr="009466BB" w:rsidRDefault="00A64616" w:rsidP="0039366C">
      <w:pPr>
        <w:rPr>
          <w:rFonts w:ascii="Avenir Roman" w:hAnsi="Avenir Roman"/>
          <w:b/>
          <w:bCs/>
          <w:color w:val="365F91" w:themeColor="accent1" w:themeShade="BF"/>
          <w:sz w:val="28"/>
          <w:szCs w:val="28"/>
        </w:rPr>
      </w:pPr>
    </w:p>
    <w:p w14:paraId="7C54CC1F" w14:textId="77777777" w:rsidR="00A64616" w:rsidRPr="009466BB" w:rsidRDefault="00A64616" w:rsidP="0039366C">
      <w:pPr>
        <w:rPr>
          <w:rFonts w:ascii="Avenir Roman" w:hAnsi="Avenir Roman"/>
          <w:b/>
          <w:bCs/>
          <w:color w:val="365F91" w:themeColor="accent1" w:themeShade="BF"/>
          <w:sz w:val="28"/>
          <w:szCs w:val="28"/>
        </w:rPr>
      </w:pPr>
    </w:p>
    <w:p w14:paraId="7A419A7A" w14:textId="77777777" w:rsidR="00A64616" w:rsidRPr="009466BB" w:rsidRDefault="00A64616" w:rsidP="0039366C">
      <w:pPr>
        <w:rPr>
          <w:rFonts w:ascii="Avenir Roman" w:hAnsi="Avenir Roman"/>
          <w:b/>
          <w:bCs/>
          <w:color w:val="365F91" w:themeColor="accent1" w:themeShade="BF"/>
          <w:sz w:val="28"/>
          <w:szCs w:val="28"/>
        </w:rPr>
      </w:pPr>
    </w:p>
    <w:p w14:paraId="6B95E188" w14:textId="77777777" w:rsidR="00A64616" w:rsidRPr="009466BB" w:rsidRDefault="00A64616" w:rsidP="0039366C">
      <w:pPr>
        <w:rPr>
          <w:rFonts w:ascii="Avenir Roman" w:hAnsi="Avenir Roman"/>
          <w:b/>
          <w:bCs/>
          <w:color w:val="365F91" w:themeColor="accent1" w:themeShade="BF"/>
          <w:sz w:val="28"/>
          <w:szCs w:val="28"/>
        </w:rPr>
      </w:pPr>
    </w:p>
    <w:p w14:paraId="673ED1F8" w14:textId="77777777" w:rsidR="00A64616" w:rsidRPr="009466BB" w:rsidRDefault="00A64616" w:rsidP="0039366C">
      <w:pPr>
        <w:rPr>
          <w:rFonts w:ascii="Avenir Roman" w:hAnsi="Avenir Roman"/>
          <w:b/>
          <w:bCs/>
          <w:color w:val="365F91" w:themeColor="accent1" w:themeShade="BF"/>
          <w:sz w:val="28"/>
          <w:szCs w:val="28"/>
        </w:rPr>
      </w:pPr>
    </w:p>
    <w:p w14:paraId="4B63B05B" w14:textId="77777777" w:rsidR="00A64616" w:rsidRPr="009466BB" w:rsidRDefault="00A64616" w:rsidP="0039366C">
      <w:pPr>
        <w:rPr>
          <w:rFonts w:ascii="Avenir Roman" w:hAnsi="Avenir Roman"/>
          <w:b/>
          <w:bCs/>
          <w:color w:val="365F91" w:themeColor="accent1" w:themeShade="BF"/>
          <w:sz w:val="28"/>
          <w:szCs w:val="28"/>
        </w:rPr>
      </w:pPr>
    </w:p>
    <w:p w14:paraId="7A4F1D89" w14:textId="77777777" w:rsidR="00A64616" w:rsidRPr="009466BB" w:rsidRDefault="00A64616" w:rsidP="0039366C">
      <w:pPr>
        <w:rPr>
          <w:rFonts w:ascii="Avenir Roman" w:hAnsi="Avenir Roman"/>
          <w:b/>
          <w:bCs/>
          <w:color w:val="365F91" w:themeColor="accent1" w:themeShade="BF"/>
          <w:sz w:val="28"/>
          <w:szCs w:val="28"/>
        </w:rPr>
      </w:pPr>
    </w:p>
    <w:p w14:paraId="04FF260D" w14:textId="51B2D627" w:rsidR="00A64616" w:rsidRDefault="00A64616" w:rsidP="0039366C">
      <w:pPr>
        <w:rPr>
          <w:rFonts w:ascii="Avenir Roman" w:hAnsi="Avenir Roman"/>
          <w:b/>
          <w:bCs/>
          <w:color w:val="365F91" w:themeColor="accent1" w:themeShade="BF"/>
          <w:sz w:val="28"/>
          <w:szCs w:val="28"/>
        </w:rPr>
      </w:pPr>
    </w:p>
    <w:p w14:paraId="54CE7CBE" w14:textId="6F58BDED" w:rsidR="00F24137" w:rsidRDefault="00F24137" w:rsidP="0039366C">
      <w:pPr>
        <w:rPr>
          <w:rFonts w:ascii="Avenir Roman" w:hAnsi="Avenir Roman"/>
          <w:b/>
          <w:bCs/>
          <w:color w:val="365F91" w:themeColor="accent1" w:themeShade="BF"/>
          <w:sz w:val="28"/>
          <w:szCs w:val="28"/>
        </w:rPr>
      </w:pPr>
    </w:p>
    <w:p w14:paraId="3A7B1A0B" w14:textId="77777777" w:rsidR="00F24137" w:rsidRPr="009466BB" w:rsidRDefault="00F24137" w:rsidP="0039366C">
      <w:pPr>
        <w:rPr>
          <w:rFonts w:ascii="Avenir Roman" w:hAnsi="Avenir Roman"/>
          <w:b/>
          <w:bCs/>
          <w:color w:val="365F91" w:themeColor="accent1" w:themeShade="BF"/>
          <w:sz w:val="28"/>
          <w:szCs w:val="28"/>
        </w:rPr>
      </w:pPr>
    </w:p>
    <w:p w14:paraId="1BC91D33" w14:textId="482D1804" w:rsidR="00681A1D" w:rsidRPr="009466BB" w:rsidRDefault="00EE4E9D" w:rsidP="0039366C">
      <w:pPr>
        <w:rPr>
          <w:rFonts w:ascii="Avenir Roman" w:hAnsi="Avenir Roman"/>
          <w:b/>
          <w:bCs/>
          <w:color w:val="365F91" w:themeColor="accent1" w:themeShade="BF"/>
          <w:sz w:val="28"/>
          <w:szCs w:val="28"/>
        </w:rPr>
      </w:pPr>
      <w:r w:rsidRPr="009466BB">
        <w:rPr>
          <w:rFonts w:ascii="Avenir Roman" w:hAnsi="Avenir Roman"/>
          <w:b/>
          <w:bCs/>
          <w:color w:val="365F91" w:themeColor="accent1" w:themeShade="BF"/>
          <w:sz w:val="28"/>
          <w:szCs w:val="28"/>
        </w:rPr>
        <w:t>Interviews</w:t>
      </w:r>
      <w:r w:rsidR="00681A1D" w:rsidRPr="009466BB">
        <w:rPr>
          <w:rFonts w:ascii="Avenir Roman" w:hAnsi="Avenir Roman"/>
          <w:b/>
          <w:bCs/>
          <w:color w:val="365F91" w:themeColor="accent1" w:themeShade="BF"/>
          <w:sz w:val="28"/>
          <w:szCs w:val="28"/>
        </w:rPr>
        <w:t>:</w:t>
      </w:r>
    </w:p>
    <w:p w14:paraId="7EE4648C" w14:textId="3B22F90A" w:rsidR="00681A1D" w:rsidRPr="009466BB" w:rsidRDefault="00681A1D" w:rsidP="00A7176B">
      <w:pPr>
        <w:pStyle w:val="ListParagraph"/>
        <w:rPr>
          <w:rFonts w:ascii="Avenir Roman" w:hAnsi="Avenir Roman"/>
          <w:b/>
          <w:bCs/>
          <w:sz w:val="26"/>
          <w:szCs w:val="28"/>
        </w:rPr>
      </w:pPr>
      <w:r w:rsidRPr="009466BB">
        <w:rPr>
          <w:rFonts w:ascii="Avenir Roman" w:hAnsi="Avenir Roman"/>
          <w:b/>
          <w:bCs/>
          <w:sz w:val="26"/>
          <w:szCs w:val="28"/>
        </w:rPr>
        <w:t>Interview with Dr. Waleed</w:t>
      </w:r>
      <w:r w:rsidR="002000DB" w:rsidRPr="009466BB">
        <w:rPr>
          <w:rFonts w:ascii="Avenir Roman" w:hAnsi="Avenir Roman"/>
          <w:b/>
          <w:bCs/>
          <w:sz w:val="26"/>
          <w:szCs w:val="28"/>
        </w:rPr>
        <w:t xml:space="preserve"> Khaled</w:t>
      </w:r>
    </w:p>
    <w:p w14:paraId="33C1ED6B" w14:textId="719D8F21" w:rsidR="00A7176B" w:rsidRPr="009466BB" w:rsidRDefault="00A7176B" w:rsidP="0039366C">
      <w:pPr>
        <w:spacing w:afterLines="200" w:after="480"/>
        <w:ind w:left="720"/>
        <w:rPr>
          <w:rFonts w:ascii="Avenir Roman" w:hAnsi="Avenir Roman"/>
          <w:b/>
          <w:bCs/>
        </w:rPr>
      </w:pPr>
      <w:r w:rsidRPr="009466BB">
        <w:rPr>
          <w:rFonts w:ascii="Avenir Roman" w:hAnsi="Avenir Roman"/>
          <w:b/>
          <w:bCs/>
        </w:rPr>
        <w:t>[Mobile] +974 55609184</w:t>
      </w:r>
    </w:p>
    <w:p w14:paraId="5BCEF084" w14:textId="66039D99" w:rsidR="00681A1D" w:rsidRPr="009466BB" w:rsidRDefault="00A7176B" w:rsidP="0039366C">
      <w:pPr>
        <w:spacing w:afterLines="200" w:after="480"/>
        <w:ind w:left="720"/>
        <w:rPr>
          <w:rFonts w:ascii="Avenir Roman" w:hAnsi="Avenir Roman"/>
          <w:b/>
          <w:bCs/>
        </w:rPr>
      </w:pPr>
      <w:r w:rsidRPr="009466BB">
        <w:rPr>
          <w:rFonts w:ascii="Avenir Roman" w:hAnsi="Avenir Roman"/>
          <w:b/>
          <w:bCs/>
        </w:rPr>
        <w:t>[Date]</w:t>
      </w:r>
      <w:r w:rsidR="00681A1D" w:rsidRPr="009466BB">
        <w:rPr>
          <w:rFonts w:ascii="Avenir Roman" w:hAnsi="Avenir Roman"/>
          <w:b/>
          <w:bCs/>
        </w:rPr>
        <w:t xml:space="preserve"> 15-4-2018</w:t>
      </w:r>
    </w:p>
    <w:p w14:paraId="2CEDE580" w14:textId="0B62B022" w:rsidR="00681A1D" w:rsidRPr="009466BB" w:rsidRDefault="00681A1D" w:rsidP="0039366C">
      <w:pPr>
        <w:pStyle w:val="NormalWeb"/>
        <w:spacing w:before="0" w:beforeAutospacing="0" w:afterLines="200" w:after="480" w:afterAutospacing="0" w:line="276" w:lineRule="auto"/>
        <w:ind w:left="720"/>
        <w:textAlignment w:val="baseline"/>
        <w:rPr>
          <w:rFonts w:ascii="Avenir Roman" w:eastAsiaTheme="minorHAnsi" w:hAnsi="Avenir Roman" w:cstheme="minorBidi"/>
          <w:sz w:val="22"/>
          <w:szCs w:val="22"/>
        </w:rPr>
      </w:pPr>
      <w:r w:rsidRPr="009466BB">
        <w:rPr>
          <w:rFonts w:ascii="Avenir Roman" w:eastAsiaTheme="minorHAnsi" w:hAnsi="Avenir Roman" w:cstheme="minorBidi"/>
          <w:sz w:val="22"/>
          <w:szCs w:val="22"/>
        </w:rPr>
        <w:t>I very much appreciate having dialogue with this intelligent, understated and courteous gentleman. He is a doctor in Al-Amal hospital his name is Waleed.</w:t>
      </w:r>
    </w:p>
    <w:p w14:paraId="783CED80" w14:textId="09613C33" w:rsidR="00681A1D" w:rsidRPr="009466BB" w:rsidRDefault="00681A1D" w:rsidP="0039366C">
      <w:pPr>
        <w:pStyle w:val="NormalWeb"/>
        <w:spacing w:before="0" w:beforeAutospacing="0" w:afterLines="200" w:after="480" w:afterAutospacing="0" w:line="276" w:lineRule="auto"/>
        <w:ind w:left="720"/>
        <w:textAlignment w:val="baseline"/>
        <w:rPr>
          <w:rFonts w:ascii="Avenir Roman" w:eastAsiaTheme="minorHAnsi" w:hAnsi="Avenir Roman" w:cstheme="minorBidi"/>
          <w:sz w:val="22"/>
          <w:szCs w:val="22"/>
        </w:rPr>
      </w:pPr>
      <w:r w:rsidRPr="009466BB">
        <w:rPr>
          <w:rFonts w:ascii="Avenir Roman" w:eastAsiaTheme="minorHAnsi" w:hAnsi="Avenir Roman" w:cstheme="minorBidi"/>
          <w:sz w:val="22"/>
          <w:szCs w:val="22"/>
        </w:rPr>
        <w:t>The dialogue with Dr. Waleed started by describing our project and its functionalities. Further, the dialogue went as question and answer that illustrated as follows:</w:t>
      </w:r>
    </w:p>
    <w:p w14:paraId="547051E4"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Who can benefit from our system? And why?!</w:t>
      </w:r>
    </w:p>
    <w:p w14:paraId="1FA3DE35" w14:textId="724F3396" w:rsidR="00681A1D" w:rsidRPr="009466BB" w:rsidRDefault="00681A1D" w:rsidP="0039366C">
      <w:pPr>
        <w:spacing w:afterLines="200" w:after="480"/>
        <w:ind w:left="720"/>
        <w:rPr>
          <w:rFonts w:ascii="Avenir Roman" w:hAnsi="Avenir Roman"/>
        </w:rPr>
      </w:pPr>
      <w:r w:rsidRPr="009466BB">
        <w:rPr>
          <w:rFonts w:ascii="Avenir Roman" w:hAnsi="Avenir Roman"/>
        </w:rPr>
        <w:t>From the vital signs you are measuring, I think the only group of people who can get use of your system are patients with heart failure. Those people after leaving the hospital need to take special care on their health, which needs regular checkup. From the data you are measuring we can detect any abnormality and respond immediately. Doing that we are saving patient’s health as well saving beds in the hospital. Heart failure patients are occupying lots of beds; as a reason of not taking care of their health with regular checkups. Your system will help patients to checkup regularly without coming to hospital which will save the patient’s time and health, in addition to save beds in the hospital for other patients.</w:t>
      </w:r>
    </w:p>
    <w:p w14:paraId="6C9047BB"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How can our measurements help heart failure patients?</w:t>
      </w:r>
    </w:p>
    <w:p w14:paraId="47CFBD39" w14:textId="637AF122" w:rsidR="00681A1D" w:rsidRPr="009466BB" w:rsidRDefault="00681A1D" w:rsidP="0039366C">
      <w:pPr>
        <w:spacing w:afterLines="200" w:after="480"/>
        <w:ind w:left="720"/>
        <w:rPr>
          <w:rFonts w:ascii="Avenir Roman" w:hAnsi="Avenir Roman"/>
        </w:rPr>
      </w:pPr>
      <w:r w:rsidRPr="009466BB">
        <w:rPr>
          <w:rFonts w:ascii="Avenir Roman" w:hAnsi="Avenir Roman"/>
        </w:rPr>
        <w:t>Many abnormalities in heart failure patients can be detected through measuring vital signs. Subsequently, changes in patient’s weight, oxygen saturation and blood pressure give us a good indicator about the patient’s state.</w:t>
      </w:r>
    </w:p>
    <w:p w14:paraId="079B00F6"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What kind of indicators can our measurements obtain about the patient’s state?</w:t>
      </w:r>
    </w:p>
    <w:p w14:paraId="60809B42" w14:textId="77777777" w:rsidR="00681A1D" w:rsidRPr="009466BB" w:rsidRDefault="00681A1D" w:rsidP="0039366C">
      <w:pPr>
        <w:spacing w:afterLines="200" w:after="480"/>
        <w:ind w:left="720"/>
        <w:rPr>
          <w:rFonts w:ascii="Avenir Roman" w:hAnsi="Avenir Roman"/>
        </w:rPr>
      </w:pPr>
      <w:r w:rsidRPr="009466BB">
        <w:rPr>
          <w:rFonts w:ascii="Avenir Roman" w:hAnsi="Avenir Roman"/>
        </w:rPr>
        <w:t xml:space="preserve">The main parameter is change in weight. If the patient’s weight increases approximately 0.5 Kg within one day this might be a reason of fluid overload. Fluid overload can be either in the lungs or the legs, so:  </w:t>
      </w:r>
    </w:p>
    <w:p w14:paraId="40D10E2A"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increase in the weight with no change in SPO2, could be fluid overload in the legs.</w:t>
      </w:r>
    </w:p>
    <w:p w14:paraId="2F193D45"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increase in the weight with decrease in SPO2, could be fluid overload in the lungs.</w:t>
      </w:r>
    </w:p>
    <w:p w14:paraId="76505C00"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Weight increase, SPO2 decrease, and blood pressure increase, could be fluid overload in the lungs.</w:t>
      </w:r>
    </w:p>
    <w:p w14:paraId="3917011F" w14:textId="642C16B6"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 xml:space="preserve">Weight increase, SPO2 decrease, and blood pressure decrease, immediately go to hospital.  </w:t>
      </w:r>
    </w:p>
    <w:p w14:paraId="4292C28D"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How many times should a patient use the sensor in day/week?</w:t>
      </w:r>
    </w:p>
    <w:p w14:paraId="5D3D8292" w14:textId="79D1D6B7" w:rsidR="00681A1D" w:rsidRPr="009466BB" w:rsidRDefault="00681A1D" w:rsidP="0039366C">
      <w:pPr>
        <w:spacing w:afterLines="200" w:after="480"/>
        <w:ind w:left="720"/>
        <w:rPr>
          <w:rFonts w:ascii="Avenir Roman" w:hAnsi="Avenir Roman"/>
        </w:rPr>
      </w:pPr>
      <w:r w:rsidRPr="009466BB">
        <w:rPr>
          <w:rFonts w:ascii="Avenir Roman" w:hAnsi="Avenir Roman"/>
        </w:rPr>
        <w:t>It should be used daily. One time in the morning is enough, but it can be obtained twice daily one in the morning and the other at night. The important note, in the morning the patient must be fasting before measuring the weight.</w:t>
      </w:r>
    </w:p>
    <w:p w14:paraId="1BC702F8"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Do you need a record (historical data) for the patient? And for how long should it be saved?</w:t>
      </w:r>
    </w:p>
    <w:p w14:paraId="1C69B1FB" w14:textId="022715DB" w:rsidR="00681A1D" w:rsidRPr="009466BB" w:rsidRDefault="00681A1D" w:rsidP="0039366C">
      <w:pPr>
        <w:spacing w:afterLines="200" w:after="480"/>
        <w:ind w:left="720"/>
        <w:rPr>
          <w:rFonts w:ascii="Avenir Roman" w:hAnsi="Avenir Roman"/>
        </w:rPr>
      </w:pPr>
      <w:r w:rsidRPr="009466BB">
        <w:rPr>
          <w:rFonts w:ascii="Avenir Roman" w:hAnsi="Avenir Roman"/>
        </w:rPr>
        <w:t xml:space="preserve">Having a record of the patient’s data for one month would be enough, and after visiting the physician it can be erased. </w:t>
      </w:r>
    </w:p>
    <w:p w14:paraId="1EE5398E" w14:textId="7D7915BD" w:rsidR="00BC33DD" w:rsidRPr="009466BB" w:rsidRDefault="00681A1D" w:rsidP="00A7176B">
      <w:pPr>
        <w:spacing w:afterLines="200" w:after="480"/>
        <w:ind w:left="720"/>
        <w:rPr>
          <w:rFonts w:ascii="Avenir Roman" w:hAnsi="Avenir Roman"/>
        </w:rPr>
      </w:pPr>
      <w:r w:rsidRPr="009466BB">
        <w:rPr>
          <w:rFonts w:ascii="Avenir Roman" w:hAnsi="Avenir Roman"/>
        </w:rPr>
        <w:t>Dr. Waleed added a final comment: the idea of measuring vital signs and checking it periodically is to keep the patient in touch with the physician and have immediate response in case of any abnormality.</w:t>
      </w:r>
    </w:p>
    <w:p w14:paraId="37179E9D"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2D8FD42F"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19D191E4"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3C235781" w14:textId="28724F3B" w:rsidR="00BE705A" w:rsidRPr="009466BB" w:rsidRDefault="00BE705A" w:rsidP="0039366C">
      <w:pPr>
        <w:pStyle w:val="Quote"/>
        <w:ind w:left="0"/>
        <w:jc w:val="left"/>
        <w:rPr>
          <w:rFonts w:ascii="Avenir Roman" w:hAnsi="Avenir Roman"/>
          <w:b/>
          <w:bCs/>
          <w:i w:val="0"/>
          <w:iCs w:val="0"/>
          <w:color w:val="auto"/>
          <w:sz w:val="26"/>
          <w:szCs w:val="28"/>
        </w:rPr>
      </w:pPr>
    </w:p>
    <w:p w14:paraId="42789BD6" w14:textId="1CEC9BD7" w:rsidR="00BC33DD" w:rsidRPr="009466BB" w:rsidRDefault="00BC33DD" w:rsidP="0039366C">
      <w:pPr>
        <w:pStyle w:val="Quote"/>
        <w:ind w:left="0"/>
        <w:jc w:val="left"/>
        <w:rPr>
          <w:rFonts w:ascii="Avenir Roman" w:hAnsi="Avenir Roman"/>
          <w:b/>
          <w:bCs/>
          <w:i w:val="0"/>
          <w:iCs w:val="0"/>
          <w:color w:val="auto"/>
          <w:sz w:val="26"/>
          <w:szCs w:val="28"/>
        </w:rPr>
      </w:pPr>
      <w:r w:rsidRPr="009466BB">
        <w:rPr>
          <w:rFonts w:ascii="Avenir Roman" w:hAnsi="Avenir Roman"/>
          <w:b/>
          <w:bCs/>
          <w:i w:val="0"/>
          <w:iCs w:val="0"/>
          <w:color w:val="auto"/>
          <w:sz w:val="26"/>
          <w:szCs w:val="28"/>
        </w:rPr>
        <w:t>Interview with Dr. Alaa</w:t>
      </w:r>
    </w:p>
    <w:p w14:paraId="69EBCCEF" w14:textId="13FA7539" w:rsidR="00A7176B" w:rsidRPr="009466BB" w:rsidRDefault="00A7176B" w:rsidP="00A7176B">
      <w:pPr>
        <w:rPr>
          <w:rFonts w:ascii="Avenir Roman" w:hAnsi="Avenir Roman"/>
          <w:b/>
          <w:bCs/>
        </w:rPr>
      </w:pPr>
      <w:r w:rsidRPr="009466BB">
        <w:rPr>
          <w:rFonts w:ascii="Avenir Roman" w:hAnsi="Avenir Roman"/>
          <w:b/>
          <w:bCs/>
        </w:rPr>
        <w:t>[mobile] +974 55233593</w:t>
      </w:r>
    </w:p>
    <w:p w14:paraId="27FF32DE" w14:textId="489A687F" w:rsidR="00BC33DD" w:rsidRPr="009466BB" w:rsidRDefault="00BC33DD" w:rsidP="0039366C">
      <w:pPr>
        <w:rPr>
          <w:rFonts w:ascii="Avenir Roman" w:hAnsi="Avenir Roman" w:cstheme="majorBidi"/>
        </w:rPr>
      </w:pPr>
      <w:r w:rsidRPr="009466BB">
        <w:rPr>
          <w:rFonts w:ascii="Avenir Roman" w:hAnsi="Avenir Roman" w:cstheme="majorBidi"/>
        </w:rPr>
        <w:t xml:space="preserve">We met Dr. Alaa at AL Amal hospital on Monday, April 9th. We </w:t>
      </w:r>
      <w:r w:rsidR="00AB2961" w:rsidRPr="009466BB">
        <w:rPr>
          <w:rFonts w:ascii="Avenir Roman" w:hAnsi="Avenir Roman" w:cstheme="majorBidi"/>
        </w:rPr>
        <w:t>had</w:t>
      </w:r>
      <w:r w:rsidRPr="009466BB">
        <w:rPr>
          <w:rFonts w:ascii="Avenir Roman" w:hAnsi="Avenir Roman" w:cstheme="majorBidi"/>
        </w:rPr>
        <w:t xml:space="preserve"> this meeting to </w:t>
      </w:r>
      <w:r w:rsidR="00AB2961" w:rsidRPr="009466BB">
        <w:rPr>
          <w:rFonts w:ascii="Avenir Roman" w:hAnsi="Avenir Roman" w:cstheme="majorBidi"/>
        </w:rPr>
        <w:t xml:space="preserve">see if our project can benefit any group of patients </w:t>
      </w:r>
      <w:r w:rsidRPr="009466BB">
        <w:rPr>
          <w:rFonts w:ascii="Avenir Roman" w:hAnsi="Avenir Roman" w:cstheme="majorBidi"/>
        </w:rPr>
        <w:t xml:space="preserve">as well to benefit from his experience </w:t>
      </w:r>
      <w:r w:rsidR="00E850EE" w:rsidRPr="009466BB">
        <w:rPr>
          <w:rFonts w:ascii="Avenir Roman" w:hAnsi="Avenir Roman" w:cstheme="majorBidi"/>
        </w:rPr>
        <w:t>as a doctor</w:t>
      </w:r>
      <w:r w:rsidRPr="009466BB">
        <w:rPr>
          <w:rFonts w:ascii="Avenir Roman" w:hAnsi="Avenir Roman" w:cstheme="majorBidi"/>
        </w:rPr>
        <w:t xml:space="preserve">. </w:t>
      </w:r>
      <w:r w:rsidR="00E850EE" w:rsidRPr="009466BB">
        <w:rPr>
          <w:rFonts w:ascii="Avenir Roman" w:hAnsi="Avenir Roman" w:cstheme="majorBidi"/>
        </w:rPr>
        <w:t xml:space="preserve">We started by describing our project and </w:t>
      </w:r>
      <w:r w:rsidR="003E796A" w:rsidRPr="009466BB">
        <w:rPr>
          <w:rFonts w:ascii="Avenir Roman" w:hAnsi="Avenir Roman" w:cstheme="majorBidi"/>
        </w:rPr>
        <w:t xml:space="preserve">the </w:t>
      </w:r>
      <w:r w:rsidR="00E850EE" w:rsidRPr="009466BB">
        <w:rPr>
          <w:rFonts w:ascii="Avenir Roman" w:hAnsi="Avenir Roman" w:cstheme="majorBidi"/>
        </w:rPr>
        <w:t>sensors we are using.</w:t>
      </w:r>
      <w:r w:rsidR="003E796A" w:rsidRPr="009466BB">
        <w:rPr>
          <w:rFonts w:ascii="Avenir Roman" w:hAnsi="Avenir Roman" w:cstheme="majorBidi"/>
        </w:rPr>
        <w:t xml:space="preserve"> Then he replied by giving</w:t>
      </w:r>
      <w:r w:rsidRPr="009466BB">
        <w:rPr>
          <w:rFonts w:ascii="Avenir Roman" w:hAnsi="Avenir Roman" w:cstheme="majorBidi"/>
        </w:rPr>
        <w:t xml:space="preserve"> us general information on </w:t>
      </w:r>
      <w:r w:rsidR="003E796A" w:rsidRPr="009466BB">
        <w:rPr>
          <w:rFonts w:ascii="Avenir Roman" w:hAnsi="Avenir Roman" w:cstheme="majorBidi"/>
        </w:rPr>
        <w:t xml:space="preserve">the </w:t>
      </w:r>
      <w:r w:rsidRPr="009466BB">
        <w:rPr>
          <w:rFonts w:ascii="Avenir Roman" w:hAnsi="Avenir Roman" w:cstheme="majorBidi"/>
        </w:rPr>
        <w:t xml:space="preserve">vital signs we </w:t>
      </w:r>
      <w:r w:rsidR="003E796A" w:rsidRPr="009466BB">
        <w:rPr>
          <w:rFonts w:ascii="Avenir Roman" w:hAnsi="Avenir Roman" w:cstheme="majorBidi"/>
        </w:rPr>
        <w:t>are</w:t>
      </w:r>
      <w:r w:rsidRPr="009466BB">
        <w:rPr>
          <w:rFonts w:ascii="Avenir Roman" w:hAnsi="Avenir Roman" w:cstheme="majorBidi"/>
        </w:rPr>
        <w:t xml:space="preserve"> measur</w:t>
      </w:r>
      <w:r w:rsidR="003E796A" w:rsidRPr="009466BB">
        <w:rPr>
          <w:rFonts w:ascii="Avenir Roman" w:hAnsi="Avenir Roman" w:cstheme="majorBidi"/>
        </w:rPr>
        <w:t>ing</w:t>
      </w:r>
      <w:r w:rsidR="00F0669B" w:rsidRPr="009466BB">
        <w:rPr>
          <w:rFonts w:ascii="Avenir Roman" w:hAnsi="Avenir Roman" w:cstheme="majorBidi"/>
        </w:rPr>
        <w:t>. He suggest</w:t>
      </w:r>
      <w:r w:rsidR="003E796A" w:rsidRPr="009466BB">
        <w:rPr>
          <w:rFonts w:ascii="Avenir Roman" w:hAnsi="Avenir Roman" w:cstheme="majorBidi"/>
        </w:rPr>
        <w:t>ed</w:t>
      </w:r>
      <w:r w:rsidR="00F0669B" w:rsidRPr="009466BB">
        <w:rPr>
          <w:rFonts w:ascii="Avenir Roman" w:hAnsi="Avenir Roman" w:cstheme="majorBidi"/>
        </w:rPr>
        <w:t xml:space="preserve"> focusing</w:t>
      </w:r>
      <w:r w:rsidRPr="009466BB">
        <w:rPr>
          <w:rFonts w:ascii="Avenir Roman" w:hAnsi="Avenir Roman" w:cstheme="majorBidi"/>
        </w:rPr>
        <w:t xml:space="preserve"> more on cardiac patient since we are using parameters used more for patient with heart disease</w:t>
      </w:r>
      <w:r w:rsidR="003E796A" w:rsidRPr="009466BB">
        <w:rPr>
          <w:rFonts w:ascii="Avenir Roman" w:hAnsi="Avenir Roman" w:cstheme="majorBidi"/>
        </w:rPr>
        <w:t>s.</w:t>
      </w:r>
      <w:r w:rsidRPr="009466BB">
        <w:rPr>
          <w:rFonts w:ascii="Avenir Roman" w:hAnsi="Avenir Roman" w:cstheme="majorBidi"/>
        </w:rPr>
        <w:t xml:space="preserve"> Then, we have </w:t>
      </w:r>
      <w:r w:rsidR="003E796A" w:rsidRPr="009466BB">
        <w:rPr>
          <w:rFonts w:ascii="Avenir Roman" w:hAnsi="Avenir Roman" w:cstheme="majorBidi"/>
        </w:rPr>
        <w:t xml:space="preserve">asked him </w:t>
      </w:r>
      <w:r w:rsidRPr="009466BB">
        <w:rPr>
          <w:rFonts w:ascii="Avenir Roman" w:hAnsi="Avenir Roman" w:cstheme="majorBidi"/>
        </w:rPr>
        <w:t>several questions ask</w:t>
      </w:r>
      <w:r w:rsidR="003E796A" w:rsidRPr="009466BB">
        <w:rPr>
          <w:rFonts w:ascii="Avenir Roman" w:hAnsi="Avenir Roman" w:cstheme="majorBidi"/>
        </w:rPr>
        <w:t xml:space="preserve"> </w:t>
      </w:r>
      <w:r w:rsidRPr="009466BB">
        <w:rPr>
          <w:rFonts w:ascii="Avenir Roman" w:hAnsi="Avenir Roman" w:cstheme="majorBidi"/>
        </w:rPr>
        <w:t>as shown below:</w:t>
      </w:r>
    </w:p>
    <w:p w14:paraId="044F2520" w14:textId="7CF05908" w:rsidR="00BC33DD" w:rsidRPr="009466BB" w:rsidRDefault="00BC33DD" w:rsidP="0039366C">
      <w:pPr>
        <w:rPr>
          <w:rFonts w:ascii="Avenir Roman" w:hAnsi="Avenir Roman" w:cstheme="majorBidi"/>
          <w:b/>
          <w:bCs/>
        </w:rPr>
      </w:pPr>
      <w:r w:rsidRPr="009466BB">
        <w:rPr>
          <w:rFonts w:ascii="Avenir Roman" w:hAnsi="Avenir Roman" w:cstheme="majorBidi"/>
          <w:b/>
          <w:bCs/>
        </w:rPr>
        <w:t xml:space="preserve">Is it possible to detect any disease from the </w:t>
      </w:r>
      <w:r w:rsidR="003E796A" w:rsidRPr="009466BB">
        <w:rPr>
          <w:rFonts w:ascii="Avenir Roman" w:hAnsi="Avenir Roman" w:cstheme="majorBidi"/>
          <w:b/>
          <w:bCs/>
        </w:rPr>
        <w:t>vital signs we are measuring</w:t>
      </w:r>
      <w:r w:rsidRPr="009466BB">
        <w:rPr>
          <w:rFonts w:ascii="Avenir Roman" w:hAnsi="Avenir Roman" w:cstheme="majorBidi"/>
          <w:b/>
          <w:bCs/>
        </w:rPr>
        <w:t>? If yes, what kind of diseases can be detected?</w:t>
      </w:r>
    </w:p>
    <w:p w14:paraId="6B4FF21F" w14:textId="5CF9E778" w:rsidR="00BC33DD" w:rsidRPr="009466BB" w:rsidRDefault="00BC33DD" w:rsidP="0039366C">
      <w:pPr>
        <w:rPr>
          <w:rFonts w:ascii="Avenir Roman" w:hAnsi="Avenir Roman" w:cstheme="majorBidi"/>
          <w:lang w:bidi="ar-QA"/>
        </w:rPr>
      </w:pPr>
      <w:r w:rsidRPr="009466BB">
        <w:rPr>
          <w:rFonts w:ascii="Avenir Roman" w:hAnsi="Avenir Roman" w:cstheme="majorBidi"/>
        </w:rPr>
        <w:t xml:space="preserve">It is hard to detect disease from these four vital signs, but we can know that for cancer patient if there is any change in blood pressure and body temperature during chemotherapy treatment means that the treatment </w:t>
      </w:r>
      <w:r w:rsidR="00F0669B" w:rsidRPr="009466BB">
        <w:rPr>
          <w:rFonts w:ascii="Avenir Roman" w:hAnsi="Avenir Roman" w:cstheme="majorBidi"/>
          <w:lang w:bidi="ar-QA"/>
        </w:rPr>
        <w:t xml:space="preserve">effect </w:t>
      </w:r>
      <w:r w:rsidRPr="009466BB">
        <w:rPr>
          <w:rFonts w:ascii="Avenir Roman" w:hAnsi="Avenir Roman" w:cstheme="majorBidi"/>
          <w:lang w:bidi="ar-QA"/>
        </w:rPr>
        <w:t>negative</w:t>
      </w:r>
      <w:r w:rsidR="00F0669B" w:rsidRPr="009466BB">
        <w:rPr>
          <w:rFonts w:ascii="Avenir Roman" w:hAnsi="Avenir Roman" w:cstheme="majorBidi"/>
          <w:lang w:bidi="ar-QA"/>
        </w:rPr>
        <w:t xml:space="preserve">ly </w:t>
      </w:r>
      <w:r w:rsidRPr="009466BB">
        <w:rPr>
          <w:rFonts w:ascii="Avenir Roman" w:hAnsi="Avenir Roman" w:cstheme="majorBidi"/>
          <w:lang w:bidi="ar-QA"/>
        </w:rPr>
        <w:t xml:space="preserve">on them. </w:t>
      </w:r>
    </w:p>
    <w:p w14:paraId="7508839F" w14:textId="77777777" w:rsidR="00BC33DD" w:rsidRPr="009466BB" w:rsidRDefault="00BC33DD" w:rsidP="0039366C">
      <w:pPr>
        <w:rPr>
          <w:rFonts w:ascii="Avenir Roman" w:hAnsi="Avenir Roman" w:cstheme="majorBidi"/>
        </w:rPr>
      </w:pPr>
      <w:proofErr w:type="gramStart"/>
      <w:r w:rsidRPr="009466BB">
        <w:rPr>
          <w:rFonts w:ascii="Avenir Roman" w:hAnsi="Avenir Roman" w:cstheme="majorBidi"/>
          <w:b/>
          <w:bCs/>
        </w:rPr>
        <w:t>Are</w:t>
      </w:r>
      <w:proofErr w:type="gramEnd"/>
      <w:r w:rsidRPr="009466BB">
        <w:rPr>
          <w:rFonts w:ascii="Avenir Roman" w:hAnsi="Avenir Roman" w:cstheme="majorBidi"/>
          <w:b/>
          <w:bCs/>
        </w:rPr>
        <w:t xml:space="preserve"> there any additional information the doctor needs to know about any patient before determining a disease?</w:t>
      </w:r>
    </w:p>
    <w:p w14:paraId="62AE6E69" w14:textId="172A0C30" w:rsidR="00BC33DD" w:rsidRPr="009466BB" w:rsidRDefault="00BC33DD" w:rsidP="0039366C">
      <w:pPr>
        <w:rPr>
          <w:rFonts w:ascii="Avenir Roman" w:hAnsi="Avenir Roman" w:cstheme="majorBidi"/>
          <w:rtl/>
        </w:rPr>
      </w:pPr>
      <w:r w:rsidRPr="009466BB">
        <w:rPr>
          <w:rFonts w:ascii="Avenir Roman" w:hAnsi="Avenir Roman" w:cstheme="majorBidi"/>
        </w:rPr>
        <w:t xml:space="preserve">After </w:t>
      </w:r>
      <w:r w:rsidR="003E796A" w:rsidRPr="009466BB">
        <w:rPr>
          <w:rFonts w:ascii="Avenir Roman" w:hAnsi="Avenir Roman" w:cstheme="majorBidi"/>
        </w:rPr>
        <w:t xml:space="preserve">measuring the vital signs that is showing an </w:t>
      </w:r>
      <w:r w:rsidRPr="009466BB">
        <w:rPr>
          <w:rFonts w:ascii="Avenir Roman" w:hAnsi="Avenir Roman" w:cstheme="majorBidi"/>
        </w:rPr>
        <w:t xml:space="preserve">abnormal state, the doctor </w:t>
      </w:r>
      <w:proofErr w:type="gramStart"/>
      <w:r w:rsidRPr="009466BB">
        <w:rPr>
          <w:rFonts w:ascii="Avenir Roman" w:hAnsi="Avenir Roman" w:cstheme="majorBidi"/>
        </w:rPr>
        <w:t>need</w:t>
      </w:r>
      <w:proofErr w:type="gramEnd"/>
      <w:r w:rsidRPr="009466BB">
        <w:rPr>
          <w:rFonts w:ascii="Avenir Roman" w:hAnsi="Avenir Roman" w:cstheme="majorBidi"/>
        </w:rPr>
        <w:t xml:space="preserve"> to know</w:t>
      </w:r>
      <w:r w:rsidRPr="009466BB">
        <w:rPr>
          <w:rFonts w:ascii="Avenir Roman" w:hAnsi="Avenir Roman" w:cstheme="majorBidi"/>
          <w:rtl/>
        </w:rPr>
        <w:t xml:space="preserve"> </w:t>
      </w:r>
      <w:r w:rsidRPr="009466BB">
        <w:rPr>
          <w:rFonts w:ascii="Avenir Roman" w:hAnsi="Avenir Roman" w:cstheme="majorBidi"/>
        </w:rPr>
        <w:t>the status level of the patient like for example is he/she sweating, or is he/she awake or sleepy, or there is any change shown his/her face.</w:t>
      </w:r>
    </w:p>
    <w:p w14:paraId="58CE9187"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How many times should a patient use the above sensors in a day/week?</w:t>
      </w:r>
    </w:p>
    <w:p w14:paraId="07B1CAA7" w14:textId="21304983" w:rsidR="00BC33DD" w:rsidRPr="009466BB" w:rsidRDefault="00BC33DD" w:rsidP="0039366C">
      <w:pPr>
        <w:rPr>
          <w:rFonts w:ascii="Avenir Roman" w:hAnsi="Avenir Roman" w:cstheme="majorBidi"/>
        </w:rPr>
      </w:pPr>
      <w:r w:rsidRPr="009466BB">
        <w:rPr>
          <w:rFonts w:ascii="Avenir Roman" w:hAnsi="Avenir Roman" w:cstheme="majorBidi"/>
        </w:rPr>
        <w:t xml:space="preserve">There is no </w:t>
      </w:r>
      <w:r w:rsidR="003E796A" w:rsidRPr="009466BB">
        <w:rPr>
          <w:rFonts w:ascii="Avenir Roman" w:hAnsi="Avenir Roman" w:cstheme="majorBidi"/>
        </w:rPr>
        <w:t>specific</w:t>
      </w:r>
      <w:r w:rsidRPr="009466BB">
        <w:rPr>
          <w:rFonts w:ascii="Avenir Roman" w:hAnsi="Avenir Roman" w:cstheme="majorBidi"/>
        </w:rPr>
        <w:t xml:space="preserve"> number </w:t>
      </w:r>
      <w:r w:rsidR="003E796A" w:rsidRPr="009466BB">
        <w:rPr>
          <w:rFonts w:ascii="Avenir Roman" w:hAnsi="Avenir Roman" w:cstheme="majorBidi"/>
        </w:rPr>
        <w:t xml:space="preserve">of </w:t>
      </w:r>
      <w:proofErr w:type="gramStart"/>
      <w:r w:rsidRPr="009466BB">
        <w:rPr>
          <w:rFonts w:ascii="Avenir Roman" w:hAnsi="Avenir Roman" w:cstheme="majorBidi"/>
        </w:rPr>
        <w:t>time</w:t>
      </w:r>
      <w:r w:rsidR="003E796A" w:rsidRPr="009466BB">
        <w:rPr>
          <w:rFonts w:ascii="Avenir Roman" w:hAnsi="Avenir Roman" w:cstheme="majorBidi"/>
        </w:rPr>
        <w:t xml:space="preserve">s </w:t>
      </w:r>
      <w:r w:rsidRPr="009466BB">
        <w:rPr>
          <w:rFonts w:ascii="Avenir Roman" w:hAnsi="Avenir Roman" w:cstheme="majorBidi"/>
        </w:rPr>
        <w:t>,</w:t>
      </w:r>
      <w:proofErr w:type="gramEnd"/>
      <w:r w:rsidRPr="009466BB">
        <w:rPr>
          <w:rFonts w:ascii="Avenir Roman" w:hAnsi="Avenir Roman" w:cstheme="majorBidi"/>
        </w:rPr>
        <w:t xml:space="preserve"> a newly come out cardiac patient from hospital and still in unstable state, they will use system more for </w:t>
      </w:r>
      <w:r w:rsidR="00F0669B" w:rsidRPr="009466BB">
        <w:rPr>
          <w:rFonts w:ascii="Avenir Roman" w:hAnsi="Avenir Roman" w:cstheme="majorBidi"/>
        </w:rPr>
        <w:t xml:space="preserve">the </w:t>
      </w:r>
      <w:r w:rsidRPr="009466BB">
        <w:rPr>
          <w:rFonts w:ascii="Avenir Roman" w:hAnsi="Avenir Roman" w:cstheme="majorBidi"/>
        </w:rPr>
        <w:t xml:space="preserve">first days and then will decrease until reaching saturation state. For normal patient, they can use sensors only if they feel any abnormal feeling. Finally, it depends on the patient case. </w:t>
      </w:r>
    </w:p>
    <w:p w14:paraId="4AB81DA4"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How long should a patient use ECG and SPO2 sensors to have enough amount of data for a doctor?</w:t>
      </w:r>
    </w:p>
    <w:p w14:paraId="14560688" w14:textId="3408A272" w:rsidR="00BC33DD" w:rsidRPr="009466BB" w:rsidRDefault="00BC33DD" w:rsidP="0039366C">
      <w:pPr>
        <w:rPr>
          <w:rFonts w:ascii="Avenir Roman" w:hAnsi="Avenir Roman" w:cstheme="majorBidi"/>
        </w:rPr>
      </w:pPr>
      <w:r w:rsidRPr="009466BB">
        <w:rPr>
          <w:rFonts w:ascii="Avenir Roman" w:hAnsi="Avenir Roman" w:cstheme="majorBidi"/>
        </w:rPr>
        <w:t xml:space="preserve">As we said above the newly come out cardiac patient from hospital with unstable state or pre- shock patient will need to use ECG sensors </w:t>
      </w:r>
      <w:r w:rsidR="003E796A" w:rsidRPr="009466BB">
        <w:rPr>
          <w:rFonts w:ascii="Avenir Roman" w:hAnsi="Avenir Roman" w:cstheme="majorBidi"/>
        </w:rPr>
        <w:t xml:space="preserve">in the </w:t>
      </w:r>
      <w:r w:rsidRPr="009466BB">
        <w:rPr>
          <w:rFonts w:ascii="Avenir Roman" w:hAnsi="Avenir Roman" w:cstheme="majorBidi"/>
        </w:rPr>
        <w:t>first days continuously.</w:t>
      </w:r>
    </w:p>
    <w:p w14:paraId="43453CBD"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In your opinion, what is the best way to notify a doctor about an urgent case if one of the patient’s vital data readings indicated an urgent case? (mobile phone/tablet notification, desktop notification, SMS notification, etc.)</w:t>
      </w:r>
    </w:p>
    <w:p w14:paraId="5237F461" w14:textId="0D202C71" w:rsidR="00BC33DD" w:rsidRPr="009466BB" w:rsidRDefault="00BC33DD" w:rsidP="0039366C">
      <w:pPr>
        <w:rPr>
          <w:rFonts w:ascii="Avenir Roman" w:hAnsi="Avenir Roman" w:cstheme="majorBidi"/>
        </w:rPr>
      </w:pPr>
      <w:r w:rsidRPr="009466BB">
        <w:rPr>
          <w:rFonts w:ascii="Avenir Roman" w:hAnsi="Avenir Roman" w:cstheme="majorBidi"/>
        </w:rPr>
        <w:t>It depends on relationship between doctor and pati</w:t>
      </w:r>
      <w:r w:rsidR="00F0669B" w:rsidRPr="009466BB">
        <w:rPr>
          <w:rFonts w:ascii="Avenir Roman" w:hAnsi="Avenir Roman" w:cstheme="majorBidi"/>
        </w:rPr>
        <w:t>ent. Notifications can be either</w:t>
      </w:r>
      <w:r w:rsidRPr="009466BB">
        <w:rPr>
          <w:rFonts w:ascii="Avenir Roman" w:hAnsi="Avenir Roman" w:cstheme="majorBidi"/>
        </w:rPr>
        <w:t xml:space="preserve"> SMS to doctor or to hospital department. Finally, </w:t>
      </w:r>
      <w:r w:rsidR="00E36A6D" w:rsidRPr="009466BB">
        <w:rPr>
          <w:rFonts w:ascii="Avenir Roman" w:hAnsi="Avenir Roman" w:cstheme="majorBidi"/>
        </w:rPr>
        <w:t xml:space="preserve">it </w:t>
      </w:r>
      <w:r w:rsidRPr="009466BB">
        <w:rPr>
          <w:rFonts w:ascii="Avenir Roman" w:hAnsi="Avenir Roman" w:cstheme="majorBidi"/>
        </w:rPr>
        <w:t xml:space="preserve">should be in a way </w:t>
      </w:r>
      <w:r w:rsidR="00A55237" w:rsidRPr="009466BB">
        <w:rPr>
          <w:rFonts w:ascii="Avenir Roman" w:hAnsi="Avenir Roman" w:cstheme="majorBidi"/>
        </w:rPr>
        <w:t xml:space="preserve">that the </w:t>
      </w:r>
      <w:r w:rsidRPr="009466BB">
        <w:rPr>
          <w:rFonts w:ascii="Avenir Roman" w:hAnsi="Avenir Roman" w:cstheme="majorBidi"/>
        </w:rPr>
        <w:t xml:space="preserve">system </w:t>
      </w:r>
      <w:r w:rsidR="00A55237" w:rsidRPr="009466BB">
        <w:rPr>
          <w:rFonts w:ascii="Avenir Roman" w:hAnsi="Avenir Roman" w:cstheme="majorBidi"/>
        </w:rPr>
        <w:t>helps</w:t>
      </w:r>
      <w:r w:rsidRPr="009466BB">
        <w:rPr>
          <w:rFonts w:ascii="Avenir Roman" w:hAnsi="Avenir Roman" w:cstheme="majorBidi"/>
        </w:rPr>
        <w:t xml:space="preserve"> </w:t>
      </w:r>
      <w:r w:rsidR="00A55237" w:rsidRPr="009466BB">
        <w:rPr>
          <w:rFonts w:ascii="Avenir Roman" w:hAnsi="Avenir Roman" w:cstheme="majorBidi"/>
        </w:rPr>
        <w:t xml:space="preserve">the </w:t>
      </w:r>
      <w:r w:rsidRPr="009466BB">
        <w:rPr>
          <w:rFonts w:ascii="Avenir Roman" w:hAnsi="Avenir Roman" w:cstheme="majorBidi"/>
        </w:rPr>
        <w:t>patient faster as possib</w:t>
      </w:r>
      <w:r w:rsidR="00A55237" w:rsidRPr="009466BB">
        <w:rPr>
          <w:rFonts w:ascii="Avenir Roman" w:hAnsi="Avenir Roman" w:cstheme="majorBidi"/>
        </w:rPr>
        <w:t>le after receiving notification. T</w:t>
      </w:r>
      <w:r w:rsidRPr="009466BB">
        <w:rPr>
          <w:rFonts w:ascii="Avenir Roman" w:hAnsi="Avenir Roman" w:cstheme="majorBidi"/>
        </w:rPr>
        <w:t>he point is to save li</w:t>
      </w:r>
      <w:r w:rsidR="00E36A6D" w:rsidRPr="009466BB">
        <w:rPr>
          <w:rFonts w:ascii="Avenir Roman" w:hAnsi="Avenir Roman" w:cstheme="majorBidi"/>
        </w:rPr>
        <w:t>v</w:t>
      </w:r>
      <w:r w:rsidRPr="009466BB">
        <w:rPr>
          <w:rFonts w:ascii="Avenir Roman" w:hAnsi="Avenir Roman" w:cstheme="majorBidi"/>
        </w:rPr>
        <w:t xml:space="preserve">e, </w:t>
      </w:r>
      <w:r w:rsidR="00E36A6D" w:rsidRPr="009466BB">
        <w:rPr>
          <w:rFonts w:ascii="Avenir Roman" w:hAnsi="Avenir Roman" w:cstheme="majorBidi"/>
        </w:rPr>
        <w:t xml:space="preserve">and </w:t>
      </w:r>
      <w:r w:rsidRPr="009466BB">
        <w:rPr>
          <w:rFonts w:ascii="Avenir Roman" w:hAnsi="Avenir Roman" w:cstheme="majorBidi"/>
        </w:rPr>
        <w:t xml:space="preserve">not </w:t>
      </w:r>
      <w:r w:rsidR="00E36A6D" w:rsidRPr="009466BB">
        <w:rPr>
          <w:rFonts w:ascii="Avenir Roman" w:hAnsi="Avenir Roman" w:cstheme="majorBidi"/>
        </w:rPr>
        <w:t>losing</w:t>
      </w:r>
      <w:r w:rsidRPr="009466BB">
        <w:rPr>
          <w:rFonts w:ascii="Avenir Roman" w:hAnsi="Avenir Roman" w:cstheme="majorBidi"/>
        </w:rPr>
        <w:t xml:space="preserve"> a</w:t>
      </w:r>
      <w:r w:rsidR="00E36A6D" w:rsidRPr="009466BB">
        <w:rPr>
          <w:rFonts w:ascii="Avenir Roman" w:hAnsi="Avenir Roman" w:cstheme="majorBidi"/>
        </w:rPr>
        <w:t>ny</w:t>
      </w:r>
      <w:r w:rsidRPr="009466BB">
        <w:rPr>
          <w:rFonts w:ascii="Avenir Roman" w:hAnsi="Avenir Roman" w:cstheme="majorBidi"/>
        </w:rPr>
        <w:t xml:space="preserve"> single li</w:t>
      </w:r>
      <w:r w:rsidR="00E36A6D" w:rsidRPr="009466BB">
        <w:rPr>
          <w:rFonts w:ascii="Avenir Roman" w:hAnsi="Avenir Roman" w:cstheme="majorBidi"/>
        </w:rPr>
        <w:t>v</w:t>
      </w:r>
      <w:r w:rsidRPr="009466BB">
        <w:rPr>
          <w:rFonts w:ascii="Avenir Roman" w:hAnsi="Avenir Roman" w:cstheme="majorBidi"/>
        </w:rPr>
        <w:t>e.</w:t>
      </w:r>
    </w:p>
    <w:p w14:paraId="073F205C" w14:textId="173681AE" w:rsidR="006248DC" w:rsidRPr="009466BB" w:rsidRDefault="006248DC" w:rsidP="0039366C">
      <w:pPr>
        <w:bidi/>
        <w:rPr>
          <w:rFonts w:ascii="Avenir Roman" w:eastAsiaTheme="minorEastAsia" w:hAnsi="Avenir Roman" w:cstheme="minorHAnsi"/>
          <w:rtl/>
        </w:rPr>
      </w:pPr>
    </w:p>
    <w:sectPr w:rsidR="006248DC" w:rsidRPr="009466BB" w:rsidSect="00102693">
      <w:type w:val="continuous"/>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A6227E" w14:textId="77777777" w:rsidR="005B6D85" w:rsidRDefault="005B6D85" w:rsidP="004B4772">
      <w:pPr>
        <w:spacing w:after="0" w:line="240" w:lineRule="auto"/>
      </w:pPr>
      <w:r>
        <w:separator/>
      </w:r>
    </w:p>
  </w:endnote>
  <w:endnote w:type="continuationSeparator" w:id="0">
    <w:p w14:paraId="3E6359FB" w14:textId="77777777" w:rsidR="005B6D85" w:rsidRDefault="005B6D85" w:rsidP="004B4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Book">
    <w:altName w:val="Tw Cen MT"/>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venir Roman">
    <w:altName w:val="Calibri"/>
    <w:charset w:val="00"/>
    <w:family w:val="auto"/>
    <w:pitch w:val="variable"/>
    <w:sig w:usb0="800000AF" w:usb1="5000204A" w:usb2="00000000" w:usb3="00000000" w:csb0="0000009B" w:csb1="00000000"/>
  </w:font>
  <w:font w:name="Helvetica Neue">
    <w:altName w:val="Sylfaen"/>
    <w:charset w:val="00"/>
    <w:family w:val="auto"/>
    <w:pitch w:val="variable"/>
    <w:sig w:usb0="E50002FF" w:usb1="500079DB" w:usb2="00000010" w:usb3="00000000" w:csb0="00000001" w:csb1="00000000"/>
  </w:font>
  <w:font w:name="TimesNewRoman,Italic">
    <w:altName w:val="Times New Roman"/>
    <w:panose1 w:val="00000000000000000000"/>
    <w:charset w:val="00"/>
    <w:family w:val="auto"/>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0"/>
      <w:gridCol w:w="8390"/>
    </w:tblGrid>
    <w:tr w:rsidR="005F672A" w14:paraId="74338AAC" w14:textId="77777777" w:rsidTr="00B82AFF">
      <w:tc>
        <w:tcPr>
          <w:tcW w:w="918" w:type="dxa"/>
        </w:tcPr>
        <w:p w14:paraId="16E909AD" w14:textId="44E10177" w:rsidR="005F672A" w:rsidRPr="00796232" w:rsidRDefault="005F672A" w:rsidP="00102693">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3319F0">
            <w:rPr>
              <w:b/>
              <w:noProof/>
              <w:color w:val="4F81BD" w:themeColor="accent1"/>
              <w:sz w:val="18"/>
              <w:szCs w:val="18"/>
            </w:rPr>
            <w:t>v</w:t>
          </w:r>
          <w:r w:rsidRPr="00796232">
            <w:rPr>
              <w:sz w:val="18"/>
              <w:szCs w:val="18"/>
            </w:rPr>
            <w:fldChar w:fldCharType="end"/>
          </w:r>
        </w:p>
      </w:tc>
      <w:tc>
        <w:tcPr>
          <w:tcW w:w="7938" w:type="dxa"/>
        </w:tcPr>
        <w:p w14:paraId="0524EA0C" w14:textId="77777777" w:rsidR="005F672A" w:rsidRPr="00796232" w:rsidRDefault="005F672A" w:rsidP="00102693">
          <w:pPr>
            <w:pStyle w:val="Footer"/>
            <w:rPr>
              <w:sz w:val="18"/>
              <w:szCs w:val="18"/>
            </w:rPr>
          </w:pPr>
        </w:p>
      </w:tc>
    </w:tr>
  </w:tbl>
  <w:p w14:paraId="5403BAB0" w14:textId="77777777" w:rsidR="005F672A" w:rsidRDefault="005F67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BA8392" w14:textId="77777777" w:rsidR="005B6D85" w:rsidRDefault="005B6D85" w:rsidP="004B4772">
      <w:pPr>
        <w:spacing w:after="0" w:line="240" w:lineRule="auto"/>
      </w:pPr>
      <w:r>
        <w:separator/>
      </w:r>
    </w:p>
  </w:footnote>
  <w:footnote w:type="continuationSeparator" w:id="0">
    <w:p w14:paraId="7FE072C9" w14:textId="77777777" w:rsidR="005B6D85" w:rsidRDefault="005B6D85" w:rsidP="004B47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2DB35FE"/>
    <w:multiLevelType w:val="hybridMultilevel"/>
    <w:tmpl w:val="881866F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8E7326"/>
    <w:multiLevelType w:val="hybridMultilevel"/>
    <w:tmpl w:val="B656AC54"/>
    <w:lvl w:ilvl="0" w:tplc="40F8DB1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180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9DC77B7"/>
    <w:multiLevelType w:val="multilevel"/>
    <w:tmpl w:val="FFAC0C44"/>
    <w:lvl w:ilvl="0">
      <w:start w:val="4"/>
      <w:numFmt w:val="decimal"/>
      <w:lvlText w:val="%1"/>
      <w:lvlJc w:val="left"/>
      <w:pPr>
        <w:ind w:left="640" w:hanging="64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0EFF0511"/>
    <w:multiLevelType w:val="hybridMultilevel"/>
    <w:tmpl w:val="2AA2F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D0D9E"/>
    <w:multiLevelType w:val="multilevel"/>
    <w:tmpl w:val="E18438C8"/>
    <w:lvl w:ilvl="0">
      <w:start w:val="1"/>
      <w:numFmt w:val="decimal"/>
      <w:lvlText w:val="%1."/>
      <w:lvlJc w:val="left"/>
      <w:pPr>
        <w:ind w:left="720" w:hanging="360"/>
      </w:pPr>
    </w:lvl>
    <w:lvl w:ilvl="1">
      <w:start w:val="1"/>
      <w:numFmt w:val="decimal"/>
      <w:isLgl/>
      <w:lvlText w:val="%1.%2"/>
      <w:lvlJc w:val="left"/>
      <w:pPr>
        <w:ind w:left="117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12F624D1"/>
    <w:multiLevelType w:val="hybridMultilevel"/>
    <w:tmpl w:val="1840A1D8"/>
    <w:lvl w:ilvl="0" w:tplc="BE5E9938">
      <w:start w:val="6"/>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0F65D6"/>
    <w:multiLevelType w:val="hybridMultilevel"/>
    <w:tmpl w:val="29B8BB8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F906D4"/>
    <w:multiLevelType w:val="hybridMultilevel"/>
    <w:tmpl w:val="C6B6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14580"/>
    <w:multiLevelType w:val="hybridMultilevel"/>
    <w:tmpl w:val="F5A2F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C42671"/>
    <w:multiLevelType w:val="hybridMultilevel"/>
    <w:tmpl w:val="001C8162"/>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2963683C"/>
    <w:multiLevelType w:val="hybridMultilevel"/>
    <w:tmpl w:val="87042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EF00D6"/>
    <w:multiLevelType w:val="hybridMultilevel"/>
    <w:tmpl w:val="34F62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8F5"/>
    <w:multiLevelType w:val="hybridMultilevel"/>
    <w:tmpl w:val="15B05846"/>
    <w:lvl w:ilvl="0" w:tplc="BC7A2F94">
      <w:start w:val="1"/>
      <w:numFmt w:val="bullet"/>
      <w:lvlText w:val="-"/>
      <w:lvlJc w:val="left"/>
      <w:pPr>
        <w:ind w:left="720" w:hanging="360"/>
      </w:pPr>
      <w:rPr>
        <w:rFonts w:ascii="Avenir Book" w:eastAsiaTheme="minorEastAsia" w:hAnsi="Avenir Book"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E78BC"/>
    <w:multiLevelType w:val="hybridMultilevel"/>
    <w:tmpl w:val="C110F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A3178"/>
    <w:multiLevelType w:val="hybridMultilevel"/>
    <w:tmpl w:val="D98A04D6"/>
    <w:lvl w:ilvl="0" w:tplc="B090041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A2A95"/>
    <w:multiLevelType w:val="multilevel"/>
    <w:tmpl w:val="52724270"/>
    <w:lvl w:ilvl="0">
      <w:start w:val="1"/>
      <w:numFmt w:val="decimal"/>
      <w:lvlText w:val="%1."/>
      <w:lvlJc w:val="left"/>
      <w:pPr>
        <w:ind w:left="360" w:hanging="360"/>
      </w:pPr>
    </w:lvl>
    <w:lvl w:ilvl="1">
      <w:start w:val="1"/>
      <w:numFmt w:val="decimal"/>
      <w:lvlText w:val="%1.%2."/>
      <w:lvlJc w:val="left"/>
      <w:pPr>
        <w:ind w:left="1242" w:hanging="432"/>
      </w:pPr>
      <w:rPr>
        <w:b/>
        <w:bCs/>
      </w:rPr>
    </w:lvl>
    <w:lvl w:ilvl="2">
      <w:start w:val="1"/>
      <w:numFmt w:val="decimal"/>
      <w:lvlText w:val="%1.%2.%3."/>
      <w:lvlJc w:val="left"/>
      <w:pPr>
        <w:ind w:left="158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3C22F3"/>
    <w:multiLevelType w:val="hybridMultilevel"/>
    <w:tmpl w:val="9946B6C8"/>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F258CD"/>
    <w:multiLevelType w:val="hybridMultilevel"/>
    <w:tmpl w:val="09067C50"/>
    <w:lvl w:ilvl="0" w:tplc="E08855F4">
      <w:start w:val="10"/>
      <w:numFmt w:val="bullet"/>
      <w:lvlText w:val="-"/>
      <w:lvlJc w:val="left"/>
      <w:pPr>
        <w:ind w:left="1440" w:hanging="360"/>
      </w:pPr>
      <w:rPr>
        <w:rFonts w:ascii="Avenir Book" w:eastAsiaTheme="minorEastAsia" w:hAnsi="Avenir Book"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017E13"/>
    <w:multiLevelType w:val="hybridMultilevel"/>
    <w:tmpl w:val="1B2818BC"/>
    <w:lvl w:ilvl="0" w:tplc="04090009">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15:restartNumberingAfterBreak="0">
    <w:nsid w:val="3A451D55"/>
    <w:multiLevelType w:val="hybridMultilevel"/>
    <w:tmpl w:val="F72CE81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15:restartNumberingAfterBreak="0">
    <w:nsid w:val="3FB121C6"/>
    <w:multiLevelType w:val="hybridMultilevel"/>
    <w:tmpl w:val="2CE24414"/>
    <w:lvl w:ilvl="0" w:tplc="40F8DB1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8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2881FBE"/>
    <w:multiLevelType w:val="hybridMultilevel"/>
    <w:tmpl w:val="C754647A"/>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6" w15:restartNumberingAfterBreak="0">
    <w:nsid w:val="439E4C09"/>
    <w:multiLevelType w:val="hybridMultilevel"/>
    <w:tmpl w:val="4F922404"/>
    <w:lvl w:ilvl="0" w:tplc="3D461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043AC"/>
    <w:multiLevelType w:val="multilevel"/>
    <w:tmpl w:val="B290E8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E564663"/>
    <w:multiLevelType w:val="hybridMultilevel"/>
    <w:tmpl w:val="CD885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80556C"/>
    <w:multiLevelType w:val="hybridMultilevel"/>
    <w:tmpl w:val="AEEE910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3C00E67"/>
    <w:multiLevelType w:val="multilevel"/>
    <w:tmpl w:val="8CA87E30"/>
    <w:lvl w:ilvl="0">
      <w:start w:val="1"/>
      <w:numFmt w:val="decimal"/>
      <w:lvlText w:val="%1."/>
      <w:lvlJc w:val="left"/>
      <w:pPr>
        <w:ind w:left="360" w:hanging="360"/>
      </w:pPr>
    </w:lvl>
    <w:lvl w:ilvl="1">
      <w:start w:val="1"/>
      <w:numFmt w:val="decimal"/>
      <w:lvlText w:val="%2."/>
      <w:lvlJc w:val="left"/>
      <w:pPr>
        <w:ind w:left="1242" w:hanging="432"/>
      </w:pPr>
      <w:rPr>
        <w:b/>
        <w:bCs/>
      </w:rPr>
    </w:lvl>
    <w:lvl w:ilvl="2">
      <w:start w:val="1"/>
      <w:numFmt w:val="decimal"/>
      <w:lvlText w:val="%1.%2.%3."/>
      <w:lvlJc w:val="left"/>
      <w:pPr>
        <w:ind w:left="158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035DE8"/>
    <w:multiLevelType w:val="hybridMultilevel"/>
    <w:tmpl w:val="7E4C9FFE"/>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763F62"/>
    <w:multiLevelType w:val="hybridMultilevel"/>
    <w:tmpl w:val="D4BCE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8C4F81"/>
    <w:multiLevelType w:val="hybridMultilevel"/>
    <w:tmpl w:val="DC289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5"/>
  </w:num>
  <w:num w:numId="4">
    <w:abstractNumId w:val="25"/>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23"/>
  </w:num>
  <w:num w:numId="8">
    <w:abstractNumId w:val="22"/>
  </w:num>
  <w:num w:numId="9">
    <w:abstractNumId w:val="34"/>
  </w:num>
  <w:num w:numId="10">
    <w:abstractNumId w:val="21"/>
  </w:num>
  <w:num w:numId="11">
    <w:abstractNumId w:val="4"/>
  </w:num>
  <w:num w:numId="12">
    <w:abstractNumId w:val="12"/>
  </w:num>
  <w:num w:numId="13">
    <w:abstractNumId w:val="7"/>
  </w:num>
  <w:num w:numId="14">
    <w:abstractNumId w:val="20"/>
  </w:num>
  <w:num w:numId="15">
    <w:abstractNumId w:val="6"/>
  </w:num>
  <w:num w:numId="16">
    <w:abstractNumId w:val="10"/>
  </w:num>
  <w:num w:numId="17">
    <w:abstractNumId w:val="33"/>
  </w:num>
  <w:num w:numId="18">
    <w:abstractNumId w:val="14"/>
  </w:num>
  <w:num w:numId="19">
    <w:abstractNumId w:val="0"/>
  </w:num>
  <w:num w:numId="20">
    <w:abstractNumId w:val="1"/>
  </w:num>
  <w:num w:numId="21">
    <w:abstractNumId w:val="2"/>
  </w:num>
  <w:num w:numId="22">
    <w:abstractNumId w:val="31"/>
  </w:num>
  <w:num w:numId="23">
    <w:abstractNumId w:val="32"/>
  </w:num>
  <w:num w:numId="24">
    <w:abstractNumId w:val="9"/>
  </w:num>
  <w:num w:numId="25">
    <w:abstractNumId w:val="28"/>
  </w:num>
  <w:num w:numId="26">
    <w:abstractNumId w:val="16"/>
  </w:num>
  <w:num w:numId="27">
    <w:abstractNumId w:val="17"/>
  </w:num>
  <w:num w:numId="28">
    <w:abstractNumId w:val="29"/>
  </w:num>
  <w:num w:numId="29">
    <w:abstractNumId w:val="13"/>
  </w:num>
  <w:num w:numId="30">
    <w:abstractNumId w:val="8"/>
  </w:num>
  <w:num w:numId="31">
    <w:abstractNumId w:val="11"/>
  </w:num>
  <w:num w:numId="32">
    <w:abstractNumId w:val="26"/>
  </w:num>
  <w:num w:numId="33">
    <w:abstractNumId w:val="5"/>
  </w:num>
  <w:num w:numId="34">
    <w:abstractNumId w:val="27"/>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jar Hosseini">
    <w15:presenceInfo w15:providerId="None" w15:userId="Hajar Hosseini"/>
  </w15:person>
  <w15:person w15:author="Alaa Mousa Mousa">
    <w15:presenceInfo w15:providerId="AD" w15:userId="S::am1305148@qu.edu.qa::2f28ffed-0cc9-4b38-938c-ebbedb5612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xtjS1MDGwMDEyMzZR0lEKTi0uzszPAykwrAUAawlf3ywAAAA="/>
  </w:docVars>
  <w:rsids>
    <w:rsidRoot w:val="00B86C18"/>
    <w:rsid w:val="00000584"/>
    <w:rsid w:val="000005B5"/>
    <w:rsid w:val="00001C0B"/>
    <w:rsid w:val="00001FB1"/>
    <w:rsid w:val="0000466F"/>
    <w:rsid w:val="000054F1"/>
    <w:rsid w:val="00005770"/>
    <w:rsid w:val="00013587"/>
    <w:rsid w:val="00015B9F"/>
    <w:rsid w:val="000170CE"/>
    <w:rsid w:val="000205B9"/>
    <w:rsid w:val="00021EA6"/>
    <w:rsid w:val="00022E71"/>
    <w:rsid w:val="00023224"/>
    <w:rsid w:val="00023C30"/>
    <w:rsid w:val="0002499D"/>
    <w:rsid w:val="00025FB6"/>
    <w:rsid w:val="00027FD1"/>
    <w:rsid w:val="000368F0"/>
    <w:rsid w:val="000372D3"/>
    <w:rsid w:val="00044D82"/>
    <w:rsid w:val="0004639A"/>
    <w:rsid w:val="00050D2E"/>
    <w:rsid w:val="000526C4"/>
    <w:rsid w:val="00052FC8"/>
    <w:rsid w:val="000549D7"/>
    <w:rsid w:val="000569D7"/>
    <w:rsid w:val="000602C7"/>
    <w:rsid w:val="00067D38"/>
    <w:rsid w:val="00067DA8"/>
    <w:rsid w:val="00072DA2"/>
    <w:rsid w:val="00074165"/>
    <w:rsid w:val="00075EB3"/>
    <w:rsid w:val="000765DE"/>
    <w:rsid w:val="00076695"/>
    <w:rsid w:val="00081DF8"/>
    <w:rsid w:val="000911EB"/>
    <w:rsid w:val="00095D36"/>
    <w:rsid w:val="0009618A"/>
    <w:rsid w:val="000A1438"/>
    <w:rsid w:val="000A1971"/>
    <w:rsid w:val="000A33E4"/>
    <w:rsid w:val="000A4684"/>
    <w:rsid w:val="000A47B6"/>
    <w:rsid w:val="000A622F"/>
    <w:rsid w:val="000A6469"/>
    <w:rsid w:val="000B03A9"/>
    <w:rsid w:val="000B1F11"/>
    <w:rsid w:val="000B603C"/>
    <w:rsid w:val="000C0F88"/>
    <w:rsid w:val="000C142D"/>
    <w:rsid w:val="000C545F"/>
    <w:rsid w:val="000C6DCC"/>
    <w:rsid w:val="000D17BC"/>
    <w:rsid w:val="000D43B4"/>
    <w:rsid w:val="000E22EB"/>
    <w:rsid w:val="000E2D41"/>
    <w:rsid w:val="000E65A7"/>
    <w:rsid w:val="000E7544"/>
    <w:rsid w:val="000F22F3"/>
    <w:rsid w:val="000F3427"/>
    <w:rsid w:val="000F58E6"/>
    <w:rsid w:val="00102693"/>
    <w:rsid w:val="00104ED6"/>
    <w:rsid w:val="001057BD"/>
    <w:rsid w:val="00106976"/>
    <w:rsid w:val="001072CC"/>
    <w:rsid w:val="00107D22"/>
    <w:rsid w:val="00112009"/>
    <w:rsid w:val="001154B9"/>
    <w:rsid w:val="00116B27"/>
    <w:rsid w:val="00130F82"/>
    <w:rsid w:val="00131C34"/>
    <w:rsid w:val="00132CAE"/>
    <w:rsid w:val="00133A9E"/>
    <w:rsid w:val="00133C85"/>
    <w:rsid w:val="00134693"/>
    <w:rsid w:val="00135CCA"/>
    <w:rsid w:val="00137CE1"/>
    <w:rsid w:val="00137DE2"/>
    <w:rsid w:val="001411E0"/>
    <w:rsid w:val="00141229"/>
    <w:rsid w:val="001446F2"/>
    <w:rsid w:val="00146790"/>
    <w:rsid w:val="00147C96"/>
    <w:rsid w:val="00152C44"/>
    <w:rsid w:val="00152C85"/>
    <w:rsid w:val="00153B0A"/>
    <w:rsid w:val="00153FBA"/>
    <w:rsid w:val="001557C7"/>
    <w:rsid w:val="00162534"/>
    <w:rsid w:val="00171816"/>
    <w:rsid w:val="001727EA"/>
    <w:rsid w:val="00175FFF"/>
    <w:rsid w:val="0018357C"/>
    <w:rsid w:val="00184492"/>
    <w:rsid w:val="00185A07"/>
    <w:rsid w:val="0018602F"/>
    <w:rsid w:val="00187AE4"/>
    <w:rsid w:val="00187D49"/>
    <w:rsid w:val="00190D0B"/>
    <w:rsid w:val="00192F58"/>
    <w:rsid w:val="00193C42"/>
    <w:rsid w:val="00196DD0"/>
    <w:rsid w:val="00197AE5"/>
    <w:rsid w:val="001A00EC"/>
    <w:rsid w:val="001A01D1"/>
    <w:rsid w:val="001A1EA1"/>
    <w:rsid w:val="001A5BEA"/>
    <w:rsid w:val="001A5E85"/>
    <w:rsid w:val="001A6CA9"/>
    <w:rsid w:val="001A7547"/>
    <w:rsid w:val="001B2825"/>
    <w:rsid w:val="001B7B4D"/>
    <w:rsid w:val="001C185D"/>
    <w:rsid w:val="001C2753"/>
    <w:rsid w:val="001C59A7"/>
    <w:rsid w:val="001D324B"/>
    <w:rsid w:val="001D33CC"/>
    <w:rsid w:val="001D48A5"/>
    <w:rsid w:val="001D655A"/>
    <w:rsid w:val="001D69A3"/>
    <w:rsid w:val="001D7B04"/>
    <w:rsid w:val="001D7F16"/>
    <w:rsid w:val="001E1314"/>
    <w:rsid w:val="001E14E8"/>
    <w:rsid w:val="001E31E4"/>
    <w:rsid w:val="001E43EF"/>
    <w:rsid w:val="001E4A3F"/>
    <w:rsid w:val="001E5D48"/>
    <w:rsid w:val="001E7100"/>
    <w:rsid w:val="001F1E9E"/>
    <w:rsid w:val="001F26B8"/>
    <w:rsid w:val="001F3B03"/>
    <w:rsid w:val="001F667F"/>
    <w:rsid w:val="001F72AC"/>
    <w:rsid w:val="002000DB"/>
    <w:rsid w:val="00205668"/>
    <w:rsid w:val="00205974"/>
    <w:rsid w:val="002076E3"/>
    <w:rsid w:val="00210808"/>
    <w:rsid w:val="0021356D"/>
    <w:rsid w:val="00213C2D"/>
    <w:rsid w:val="00220870"/>
    <w:rsid w:val="002231FE"/>
    <w:rsid w:val="002235FD"/>
    <w:rsid w:val="002236BE"/>
    <w:rsid w:val="00225230"/>
    <w:rsid w:val="002275C4"/>
    <w:rsid w:val="00227E5B"/>
    <w:rsid w:val="002333A4"/>
    <w:rsid w:val="002344DA"/>
    <w:rsid w:val="002358A9"/>
    <w:rsid w:val="00236582"/>
    <w:rsid w:val="00237CBA"/>
    <w:rsid w:val="00240182"/>
    <w:rsid w:val="00241214"/>
    <w:rsid w:val="00242C12"/>
    <w:rsid w:val="0024440C"/>
    <w:rsid w:val="00244760"/>
    <w:rsid w:val="0024786F"/>
    <w:rsid w:val="002511A7"/>
    <w:rsid w:val="00251831"/>
    <w:rsid w:val="00251F32"/>
    <w:rsid w:val="002544E7"/>
    <w:rsid w:val="00256BF7"/>
    <w:rsid w:val="00260440"/>
    <w:rsid w:val="00260FAF"/>
    <w:rsid w:val="00261C15"/>
    <w:rsid w:val="00261CA3"/>
    <w:rsid w:val="00262B0E"/>
    <w:rsid w:val="00263FAD"/>
    <w:rsid w:val="002648A9"/>
    <w:rsid w:val="00267802"/>
    <w:rsid w:val="00267CF8"/>
    <w:rsid w:val="00271D2F"/>
    <w:rsid w:val="0027240C"/>
    <w:rsid w:val="00273973"/>
    <w:rsid w:val="00276CB4"/>
    <w:rsid w:val="00277CB7"/>
    <w:rsid w:val="00280190"/>
    <w:rsid w:val="002802CE"/>
    <w:rsid w:val="00282594"/>
    <w:rsid w:val="0028542D"/>
    <w:rsid w:val="0028708C"/>
    <w:rsid w:val="0029063E"/>
    <w:rsid w:val="002A3773"/>
    <w:rsid w:val="002A3CB7"/>
    <w:rsid w:val="002A71A0"/>
    <w:rsid w:val="002B1880"/>
    <w:rsid w:val="002B33BD"/>
    <w:rsid w:val="002B3991"/>
    <w:rsid w:val="002B5C47"/>
    <w:rsid w:val="002C1F7F"/>
    <w:rsid w:val="002C2276"/>
    <w:rsid w:val="002D08DE"/>
    <w:rsid w:val="002D151E"/>
    <w:rsid w:val="002D1947"/>
    <w:rsid w:val="002D63CD"/>
    <w:rsid w:val="002E1ADE"/>
    <w:rsid w:val="002E225C"/>
    <w:rsid w:val="002E3D8C"/>
    <w:rsid w:val="002E44B2"/>
    <w:rsid w:val="002E676B"/>
    <w:rsid w:val="002F299B"/>
    <w:rsid w:val="002F3F1E"/>
    <w:rsid w:val="00300298"/>
    <w:rsid w:val="00303361"/>
    <w:rsid w:val="003058D4"/>
    <w:rsid w:val="0030686B"/>
    <w:rsid w:val="00310F4E"/>
    <w:rsid w:val="00313748"/>
    <w:rsid w:val="003147FB"/>
    <w:rsid w:val="00315DD6"/>
    <w:rsid w:val="00315FE6"/>
    <w:rsid w:val="00321427"/>
    <w:rsid w:val="00322DDF"/>
    <w:rsid w:val="00323B98"/>
    <w:rsid w:val="00324078"/>
    <w:rsid w:val="0032631E"/>
    <w:rsid w:val="00326CA8"/>
    <w:rsid w:val="003313FA"/>
    <w:rsid w:val="003319F0"/>
    <w:rsid w:val="00335DEA"/>
    <w:rsid w:val="00337495"/>
    <w:rsid w:val="003434C4"/>
    <w:rsid w:val="00344146"/>
    <w:rsid w:val="003442B4"/>
    <w:rsid w:val="003458AE"/>
    <w:rsid w:val="00347F93"/>
    <w:rsid w:val="00354059"/>
    <w:rsid w:val="003556D8"/>
    <w:rsid w:val="00356414"/>
    <w:rsid w:val="00357C49"/>
    <w:rsid w:val="00360635"/>
    <w:rsid w:val="00360834"/>
    <w:rsid w:val="00364E61"/>
    <w:rsid w:val="00366023"/>
    <w:rsid w:val="003660E1"/>
    <w:rsid w:val="003670A6"/>
    <w:rsid w:val="00374F12"/>
    <w:rsid w:val="0037538A"/>
    <w:rsid w:val="0037645D"/>
    <w:rsid w:val="00376971"/>
    <w:rsid w:val="00377DAE"/>
    <w:rsid w:val="00380DA5"/>
    <w:rsid w:val="00382B31"/>
    <w:rsid w:val="00383114"/>
    <w:rsid w:val="0038487C"/>
    <w:rsid w:val="00386990"/>
    <w:rsid w:val="00390605"/>
    <w:rsid w:val="0039366C"/>
    <w:rsid w:val="00397590"/>
    <w:rsid w:val="003A1D87"/>
    <w:rsid w:val="003A473D"/>
    <w:rsid w:val="003B044C"/>
    <w:rsid w:val="003B06A3"/>
    <w:rsid w:val="003B0F77"/>
    <w:rsid w:val="003B1E03"/>
    <w:rsid w:val="003B389B"/>
    <w:rsid w:val="003B3929"/>
    <w:rsid w:val="003B4E56"/>
    <w:rsid w:val="003C18FB"/>
    <w:rsid w:val="003C55AD"/>
    <w:rsid w:val="003D24F5"/>
    <w:rsid w:val="003D4B29"/>
    <w:rsid w:val="003D5260"/>
    <w:rsid w:val="003D5C4A"/>
    <w:rsid w:val="003D6489"/>
    <w:rsid w:val="003D6C13"/>
    <w:rsid w:val="003D7449"/>
    <w:rsid w:val="003D74EB"/>
    <w:rsid w:val="003E3336"/>
    <w:rsid w:val="003E340B"/>
    <w:rsid w:val="003E4F18"/>
    <w:rsid w:val="003E54F5"/>
    <w:rsid w:val="003E796A"/>
    <w:rsid w:val="003F316F"/>
    <w:rsid w:val="003F5618"/>
    <w:rsid w:val="004013EF"/>
    <w:rsid w:val="004025B2"/>
    <w:rsid w:val="00402F3A"/>
    <w:rsid w:val="00402FBA"/>
    <w:rsid w:val="00403732"/>
    <w:rsid w:val="004050EC"/>
    <w:rsid w:val="0040559C"/>
    <w:rsid w:val="00406426"/>
    <w:rsid w:val="004072B9"/>
    <w:rsid w:val="0041334A"/>
    <w:rsid w:val="004226F4"/>
    <w:rsid w:val="004301BA"/>
    <w:rsid w:val="00432786"/>
    <w:rsid w:val="00436BF8"/>
    <w:rsid w:val="00440EF1"/>
    <w:rsid w:val="00441F9E"/>
    <w:rsid w:val="00442479"/>
    <w:rsid w:val="0044388A"/>
    <w:rsid w:val="00444D15"/>
    <w:rsid w:val="00446690"/>
    <w:rsid w:val="00450675"/>
    <w:rsid w:val="00451601"/>
    <w:rsid w:val="00452266"/>
    <w:rsid w:val="004525A1"/>
    <w:rsid w:val="00455471"/>
    <w:rsid w:val="00457067"/>
    <w:rsid w:val="00460FF2"/>
    <w:rsid w:val="00463C10"/>
    <w:rsid w:val="004657B4"/>
    <w:rsid w:val="004659EB"/>
    <w:rsid w:val="00470478"/>
    <w:rsid w:val="004815FC"/>
    <w:rsid w:val="00482B4B"/>
    <w:rsid w:val="00490218"/>
    <w:rsid w:val="00495F65"/>
    <w:rsid w:val="004962BC"/>
    <w:rsid w:val="004A0899"/>
    <w:rsid w:val="004A442D"/>
    <w:rsid w:val="004A4D7E"/>
    <w:rsid w:val="004A5DA1"/>
    <w:rsid w:val="004A7F50"/>
    <w:rsid w:val="004B2F1A"/>
    <w:rsid w:val="004B3865"/>
    <w:rsid w:val="004B3BEB"/>
    <w:rsid w:val="004B3FD9"/>
    <w:rsid w:val="004B4772"/>
    <w:rsid w:val="004B6672"/>
    <w:rsid w:val="004C58B4"/>
    <w:rsid w:val="004D15DB"/>
    <w:rsid w:val="004D26FB"/>
    <w:rsid w:val="004D592E"/>
    <w:rsid w:val="004D6D82"/>
    <w:rsid w:val="004E1B31"/>
    <w:rsid w:val="004E23A1"/>
    <w:rsid w:val="004E3A0D"/>
    <w:rsid w:val="004E5D0A"/>
    <w:rsid w:val="004E6722"/>
    <w:rsid w:val="004E7696"/>
    <w:rsid w:val="004F0BCC"/>
    <w:rsid w:val="004F1E44"/>
    <w:rsid w:val="004F2976"/>
    <w:rsid w:val="004F6B27"/>
    <w:rsid w:val="00502438"/>
    <w:rsid w:val="00504269"/>
    <w:rsid w:val="00510F7C"/>
    <w:rsid w:val="005132D3"/>
    <w:rsid w:val="00515583"/>
    <w:rsid w:val="00517B66"/>
    <w:rsid w:val="0052230F"/>
    <w:rsid w:val="00523456"/>
    <w:rsid w:val="00524D78"/>
    <w:rsid w:val="0053217B"/>
    <w:rsid w:val="005352B7"/>
    <w:rsid w:val="00537EAB"/>
    <w:rsid w:val="005411B7"/>
    <w:rsid w:val="00543BCE"/>
    <w:rsid w:val="005512A0"/>
    <w:rsid w:val="005514F4"/>
    <w:rsid w:val="0055192F"/>
    <w:rsid w:val="00555E60"/>
    <w:rsid w:val="00556AA8"/>
    <w:rsid w:val="0056099D"/>
    <w:rsid w:val="00564792"/>
    <w:rsid w:val="00573940"/>
    <w:rsid w:val="00582A1E"/>
    <w:rsid w:val="0058433A"/>
    <w:rsid w:val="0058751F"/>
    <w:rsid w:val="00587B58"/>
    <w:rsid w:val="0059088B"/>
    <w:rsid w:val="00593D0F"/>
    <w:rsid w:val="00597C5E"/>
    <w:rsid w:val="005A00D9"/>
    <w:rsid w:val="005A1066"/>
    <w:rsid w:val="005A6C48"/>
    <w:rsid w:val="005B03E2"/>
    <w:rsid w:val="005B2566"/>
    <w:rsid w:val="005B2CD4"/>
    <w:rsid w:val="005B35D2"/>
    <w:rsid w:val="005B6C8F"/>
    <w:rsid w:val="005B6D85"/>
    <w:rsid w:val="005C046D"/>
    <w:rsid w:val="005C2787"/>
    <w:rsid w:val="005C562C"/>
    <w:rsid w:val="005C597F"/>
    <w:rsid w:val="005D0708"/>
    <w:rsid w:val="005D0E60"/>
    <w:rsid w:val="005E2182"/>
    <w:rsid w:val="005E5689"/>
    <w:rsid w:val="005E6CD9"/>
    <w:rsid w:val="005F01C4"/>
    <w:rsid w:val="005F2856"/>
    <w:rsid w:val="005F672A"/>
    <w:rsid w:val="0060239D"/>
    <w:rsid w:val="00604894"/>
    <w:rsid w:val="00613400"/>
    <w:rsid w:val="006153A0"/>
    <w:rsid w:val="006154A8"/>
    <w:rsid w:val="0061668B"/>
    <w:rsid w:val="0061761C"/>
    <w:rsid w:val="00621CC2"/>
    <w:rsid w:val="0062361F"/>
    <w:rsid w:val="00623ADF"/>
    <w:rsid w:val="00623C81"/>
    <w:rsid w:val="006248DC"/>
    <w:rsid w:val="00630C89"/>
    <w:rsid w:val="0063218A"/>
    <w:rsid w:val="006323CC"/>
    <w:rsid w:val="006375E2"/>
    <w:rsid w:val="00642C32"/>
    <w:rsid w:val="00643206"/>
    <w:rsid w:val="00645157"/>
    <w:rsid w:val="006459C5"/>
    <w:rsid w:val="0065032E"/>
    <w:rsid w:val="006570FD"/>
    <w:rsid w:val="00661FA6"/>
    <w:rsid w:val="00663A9E"/>
    <w:rsid w:val="006640CD"/>
    <w:rsid w:val="00665CD3"/>
    <w:rsid w:val="0066684F"/>
    <w:rsid w:val="0066707E"/>
    <w:rsid w:val="006702B7"/>
    <w:rsid w:val="00671BDE"/>
    <w:rsid w:val="00673A35"/>
    <w:rsid w:val="00675556"/>
    <w:rsid w:val="00675813"/>
    <w:rsid w:val="00676DC9"/>
    <w:rsid w:val="006803DB"/>
    <w:rsid w:val="00681A1D"/>
    <w:rsid w:val="00682B9D"/>
    <w:rsid w:val="006858EE"/>
    <w:rsid w:val="006921F0"/>
    <w:rsid w:val="00694402"/>
    <w:rsid w:val="006A5EF8"/>
    <w:rsid w:val="006A62EF"/>
    <w:rsid w:val="006A7A3C"/>
    <w:rsid w:val="006B06A9"/>
    <w:rsid w:val="006B5E76"/>
    <w:rsid w:val="006C1421"/>
    <w:rsid w:val="006C1C4D"/>
    <w:rsid w:val="006C1D6C"/>
    <w:rsid w:val="006C20FD"/>
    <w:rsid w:val="006C337F"/>
    <w:rsid w:val="006C3A24"/>
    <w:rsid w:val="006C604E"/>
    <w:rsid w:val="006C6813"/>
    <w:rsid w:val="006D1A0D"/>
    <w:rsid w:val="006D2FE3"/>
    <w:rsid w:val="006D4204"/>
    <w:rsid w:val="006D4B94"/>
    <w:rsid w:val="006E1E3D"/>
    <w:rsid w:val="006E79DD"/>
    <w:rsid w:val="006F08AD"/>
    <w:rsid w:val="006F28D7"/>
    <w:rsid w:val="006F60DD"/>
    <w:rsid w:val="00702297"/>
    <w:rsid w:val="00704B35"/>
    <w:rsid w:val="00705B1B"/>
    <w:rsid w:val="00705EF4"/>
    <w:rsid w:val="00706B70"/>
    <w:rsid w:val="00707A85"/>
    <w:rsid w:val="00716D91"/>
    <w:rsid w:val="0072149C"/>
    <w:rsid w:val="007228D3"/>
    <w:rsid w:val="00722CB9"/>
    <w:rsid w:val="00725188"/>
    <w:rsid w:val="00725231"/>
    <w:rsid w:val="00731530"/>
    <w:rsid w:val="0073196B"/>
    <w:rsid w:val="00732653"/>
    <w:rsid w:val="00733D75"/>
    <w:rsid w:val="00733FBA"/>
    <w:rsid w:val="00736AA5"/>
    <w:rsid w:val="00737DDE"/>
    <w:rsid w:val="0075016F"/>
    <w:rsid w:val="0075065F"/>
    <w:rsid w:val="00750740"/>
    <w:rsid w:val="0075110E"/>
    <w:rsid w:val="007520B3"/>
    <w:rsid w:val="00755B6E"/>
    <w:rsid w:val="00760C9E"/>
    <w:rsid w:val="007625D2"/>
    <w:rsid w:val="00763DE6"/>
    <w:rsid w:val="00765A08"/>
    <w:rsid w:val="00765AF3"/>
    <w:rsid w:val="007661AD"/>
    <w:rsid w:val="0076786A"/>
    <w:rsid w:val="00767A07"/>
    <w:rsid w:val="00774708"/>
    <w:rsid w:val="007757E9"/>
    <w:rsid w:val="00775C76"/>
    <w:rsid w:val="00775D87"/>
    <w:rsid w:val="00776C2B"/>
    <w:rsid w:val="007775FF"/>
    <w:rsid w:val="007812CF"/>
    <w:rsid w:val="0078272E"/>
    <w:rsid w:val="00782F3B"/>
    <w:rsid w:val="007832A8"/>
    <w:rsid w:val="0078582A"/>
    <w:rsid w:val="007869ED"/>
    <w:rsid w:val="00792D33"/>
    <w:rsid w:val="007946FB"/>
    <w:rsid w:val="00796354"/>
    <w:rsid w:val="007972E8"/>
    <w:rsid w:val="007A0459"/>
    <w:rsid w:val="007A52B8"/>
    <w:rsid w:val="007A7540"/>
    <w:rsid w:val="007A78AF"/>
    <w:rsid w:val="007B2011"/>
    <w:rsid w:val="007B5A9A"/>
    <w:rsid w:val="007C682A"/>
    <w:rsid w:val="007D1B64"/>
    <w:rsid w:val="007D24C3"/>
    <w:rsid w:val="007D754F"/>
    <w:rsid w:val="007E0F4C"/>
    <w:rsid w:val="007E1246"/>
    <w:rsid w:val="007E1DE6"/>
    <w:rsid w:val="007E46B8"/>
    <w:rsid w:val="007E552E"/>
    <w:rsid w:val="007E5F21"/>
    <w:rsid w:val="007F035E"/>
    <w:rsid w:val="007F1878"/>
    <w:rsid w:val="007F29B5"/>
    <w:rsid w:val="007F2C74"/>
    <w:rsid w:val="007F415C"/>
    <w:rsid w:val="007F42CC"/>
    <w:rsid w:val="007F4FC6"/>
    <w:rsid w:val="007F6E9B"/>
    <w:rsid w:val="007F7BF6"/>
    <w:rsid w:val="00800EF9"/>
    <w:rsid w:val="008023ED"/>
    <w:rsid w:val="00803221"/>
    <w:rsid w:val="00807D41"/>
    <w:rsid w:val="008130A1"/>
    <w:rsid w:val="00815B81"/>
    <w:rsid w:val="008165BE"/>
    <w:rsid w:val="00816B6B"/>
    <w:rsid w:val="0081717A"/>
    <w:rsid w:val="00822DE3"/>
    <w:rsid w:val="0082372D"/>
    <w:rsid w:val="00823977"/>
    <w:rsid w:val="008335DB"/>
    <w:rsid w:val="00834F17"/>
    <w:rsid w:val="00837A04"/>
    <w:rsid w:val="00840A85"/>
    <w:rsid w:val="00844A48"/>
    <w:rsid w:val="00845842"/>
    <w:rsid w:val="00852F87"/>
    <w:rsid w:val="008532D7"/>
    <w:rsid w:val="008534D6"/>
    <w:rsid w:val="008557AC"/>
    <w:rsid w:val="0086495F"/>
    <w:rsid w:val="00867195"/>
    <w:rsid w:val="00867DE7"/>
    <w:rsid w:val="0087055A"/>
    <w:rsid w:val="0087400B"/>
    <w:rsid w:val="008810BD"/>
    <w:rsid w:val="008812DC"/>
    <w:rsid w:val="0088368D"/>
    <w:rsid w:val="008867B0"/>
    <w:rsid w:val="008933D5"/>
    <w:rsid w:val="00894DC9"/>
    <w:rsid w:val="008979B2"/>
    <w:rsid w:val="008A11FC"/>
    <w:rsid w:val="008A121B"/>
    <w:rsid w:val="008A2EAE"/>
    <w:rsid w:val="008A4CEE"/>
    <w:rsid w:val="008A4DB5"/>
    <w:rsid w:val="008A7AE2"/>
    <w:rsid w:val="008B07CB"/>
    <w:rsid w:val="008B1180"/>
    <w:rsid w:val="008B1233"/>
    <w:rsid w:val="008B3527"/>
    <w:rsid w:val="008B38FD"/>
    <w:rsid w:val="008B46DF"/>
    <w:rsid w:val="008B668D"/>
    <w:rsid w:val="008C1D5F"/>
    <w:rsid w:val="008C2BBB"/>
    <w:rsid w:val="008C2C05"/>
    <w:rsid w:val="008C2C96"/>
    <w:rsid w:val="008D0ED8"/>
    <w:rsid w:val="008D149F"/>
    <w:rsid w:val="008D29D4"/>
    <w:rsid w:val="008D326C"/>
    <w:rsid w:val="008D38BF"/>
    <w:rsid w:val="008D460A"/>
    <w:rsid w:val="008E27CC"/>
    <w:rsid w:val="008E518F"/>
    <w:rsid w:val="008F069A"/>
    <w:rsid w:val="008F1508"/>
    <w:rsid w:val="008F3D71"/>
    <w:rsid w:val="008F4A5E"/>
    <w:rsid w:val="008F4DE7"/>
    <w:rsid w:val="009016F1"/>
    <w:rsid w:val="00910832"/>
    <w:rsid w:val="00912718"/>
    <w:rsid w:val="0091576A"/>
    <w:rsid w:val="00917D46"/>
    <w:rsid w:val="00920391"/>
    <w:rsid w:val="00927F67"/>
    <w:rsid w:val="00930262"/>
    <w:rsid w:val="009321F6"/>
    <w:rsid w:val="00932C28"/>
    <w:rsid w:val="00933934"/>
    <w:rsid w:val="00934B40"/>
    <w:rsid w:val="00935673"/>
    <w:rsid w:val="00943D34"/>
    <w:rsid w:val="00944D0E"/>
    <w:rsid w:val="009466BB"/>
    <w:rsid w:val="00946FB0"/>
    <w:rsid w:val="0094720A"/>
    <w:rsid w:val="00950E62"/>
    <w:rsid w:val="00952BC2"/>
    <w:rsid w:val="009552A1"/>
    <w:rsid w:val="00956E14"/>
    <w:rsid w:val="009578B1"/>
    <w:rsid w:val="00960AA5"/>
    <w:rsid w:val="00963CBF"/>
    <w:rsid w:val="009640C1"/>
    <w:rsid w:val="00964A9A"/>
    <w:rsid w:val="009665C7"/>
    <w:rsid w:val="009666EA"/>
    <w:rsid w:val="0097248D"/>
    <w:rsid w:val="009730E6"/>
    <w:rsid w:val="00977923"/>
    <w:rsid w:val="009801D7"/>
    <w:rsid w:val="00982747"/>
    <w:rsid w:val="00982EA5"/>
    <w:rsid w:val="00983AA2"/>
    <w:rsid w:val="009851A1"/>
    <w:rsid w:val="009871BF"/>
    <w:rsid w:val="00987A54"/>
    <w:rsid w:val="00992511"/>
    <w:rsid w:val="00994524"/>
    <w:rsid w:val="009949AD"/>
    <w:rsid w:val="00997866"/>
    <w:rsid w:val="009A0B6D"/>
    <w:rsid w:val="009A2328"/>
    <w:rsid w:val="009A23E7"/>
    <w:rsid w:val="009A4171"/>
    <w:rsid w:val="009A481E"/>
    <w:rsid w:val="009A626D"/>
    <w:rsid w:val="009A70DB"/>
    <w:rsid w:val="009B3395"/>
    <w:rsid w:val="009C0984"/>
    <w:rsid w:val="009C2198"/>
    <w:rsid w:val="009C3CB1"/>
    <w:rsid w:val="009C4F96"/>
    <w:rsid w:val="009C52A2"/>
    <w:rsid w:val="009C648E"/>
    <w:rsid w:val="009C6854"/>
    <w:rsid w:val="009D022B"/>
    <w:rsid w:val="009D1913"/>
    <w:rsid w:val="009D1EA9"/>
    <w:rsid w:val="009D3023"/>
    <w:rsid w:val="009D4C5A"/>
    <w:rsid w:val="009E1D9A"/>
    <w:rsid w:val="009E6362"/>
    <w:rsid w:val="009F3CB8"/>
    <w:rsid w:val="009F6A71"/>
    <w:rsid w:val="009F70AE"/>
    <w:rsid w:val="00A03944"/>
    <w:rsid w:val="00A03D5C"/>
    <w:rsid w:val="00A0446A"/>
    <w:rsid w:val="00A04790"/>
    <w:rsid w:val="00A056E7"/>
    <w:rsid w:val="00A20A26"/>
    <w:rsid w:val="00A21F3F"/>
    <w:rsid w:val="00A24930"/>
    <w:rsid w:val="00A2575B"/>
    <w:rsid w:val="00A318EB"/>
    <w:rsid w:val="00A32DF5"/>
    <w:rsid w:val="00A334E4"/>
    <w:rsid w:val="00A33DD9"/>
    <w:rsid w:val="00A37DFA"/>
    <w:rsid w:val="00A37F16"/>
    <w:rsid w:val="00A43C18"/>
    <w:rsid w:val="00A441A6"/>
    <w:rsid w:val="00A532E2"/>
    <w:rsid w:val="00A55237"/>
    <w:rsid w:val="00A57832"/>
    <w:rsid w:val="00A60182"/>
    <w:rsid w:val="00A64616"/>
    <w:rsid w:val="00A65438"/>
    <w:rsid w:val="00A67CE6"/>
    <w:rsid w:val="00A7176B"/>
    <w:rsid w:val="00A74DF9"/>
    <w:rsid w:val="00A7653A"/>
    <w:rsid w:val="00A76A4D"/>
    <w:rsid w:val="00A819CE"/>
    <w:rsid w:val="00A83288"/>
    <w:rsid w:val="00A83C77"/>
    <w:rsid w:val="00A9281C"/>
    <w:rsid w:val="00A93FAC"/>
    <w:rsid w:val="00A960C8"/>
    <w:rsid w:val="00A97189"/>
    <w:rsid w:val="00A971B6"/>
    <w:rsid w:val="00AA3BE0"/>
    <w:rsid w:val="00AA5309"/>
    <w:rsid w:val="00AB2417"/>
    <w:rsid w:val="00AB2961"/>
    <w:rsid w:val="00AB2C44"/>
    <w:rsid w:val="00AB50EC"/>
    <w:rsid w:val="00AB661F"/>
    <w:rsid w:val="00AB7754"/>
    <w:rsid w:val="00AC1A10"/>
    <w:rsid w:val="00AC2CDE"/>
    <w:rsid w:val="00AC3069"/>
    <w:rsid w:val="00AC6947"/>
    <w:rsid w:val="00AC7EDB"/>
    <w:rsid w:val="00AD017F"/>
    <w:rsid w:val="00AD1511"/>
    <w:rsid w:val="00AD6624"/>
    <w:rsid w:val="00AE26A4"/>
    <w:rsid w:val="00AE5DCC"/>
    <w:rsid w:val="00AE61DC"/>
    <w:rsid w:val="00AE6359"/>
    <w:rsid w:val="00AE7BE0"/>
    <w:rsid w:val="00AF6CF1"/>
    <w:rsid w:val="00B04894"/>
    <w:rsid w:val="00B056F0"/>
    <w:rsid w:val="00B10B50"/>
    <w:rsid w:val="00B11A84"/>
    <w:rsid w:val="00B12097"/>
    <w:rsid w:val="00B1332B"/>
    <w:rsid w:val="00B201CB"/>
    <w:rsid w:val="00B20B44"/>
    <w:rsid w:val="00B2364A"/>
    <w:rsid w:val="00B26F20"/>
    <w:rsid w:val="00B3082F"/>
    <w:rsid w:val="00B321C0"/>
    <w:rsid w:val="00B41F65"/>
    <w:rsid w:val="00B4205C"/>
    <w:rsid w:val="00B4696D"/>
    <w:rsid w:val="00B5142E"/>
    <w:rsid w:val="00B514A7"/>
    <w:rsid w:val="00B52E50"/>
    <w:rsid w:val="00B5323C"/>
    <w:rsid w:val="00B53CCB"/>
    <w:rsid w:val="00B53D58"/>
    <w:rsid w:val="00B57CC6"/>
    <w:rsid w:val="00B63E32"/>
    <w:rsid w:val="00B6461C"/>
    <w:rsid w:val="00B64E00"/>
    <w:rsid w:val="00B67B44"/>
    <w:rsid w:val="00B70140"/>
    <w:rsid w:val="00B719A0"/>
    <w:rsid w:val="00B742FD"/>
    <w:rsid w:val="00B74F48"/>
    <w:rsid w:val="00B803A3"/>
    <w:rsid w:val="00B803B7"/>
    <w:rsid w:val="00B82AFF"/>
    <w:rsid w:val="00B859EF"/>
    <w:rsid w:val="00B86946"/>
    <w:rsid w:val="00B86C18"/>
    <w:rsid w:val="00B9073A"/>
    <w:rsid w:val="00B93BAA"/>
    <w:rsid w:val="00B93F42"/>
    <w:rsid w:val="00B94059"/>
    <w:rsid w:val="00B96F77"/>
    <w:rsid w:val="00BA3DFC"/>
    <w:rsid w:val="00BA5D41"/>
    <w:rsid w:val="00BB2E16"/>
    <w:rsid w:val="00BB6CA5"/>
    <w:rsid w:val="00BC0AE5"/>
    <w:rsid w:val="00BC1600"/>
    <w:rsid w:val="00BC1AEB"/>
    <w:rsid w:val="00BC33DD"/>
    <w:rsid w:val="00BD0F36"/>
    <w:rsid w:val="00BD58A2"/>
    <w:rsid w:val="00BD65E6"/>
    <w:rsid w:val="00BD6823"/>
    <w:rsid w:val="00BE472A"/>
    <w:rsid w:val="00BE705A"/>
    <w:rsid w:val="00BF2BEB"/>
    <w:rsid w:val="00BF6BDE"/>
    <w:rsid w:val="00C02C9A"/>
    <w:rsid w:val="00C03740"/>
    <w:rsid w:val="00C070D0"/>
    <w:rsid w:val="00C071B0"/>
    <w:rsid w:val="00C13E16"/>
    <w:rsid w:val="00C1483E"/>
    <w:rsid w:val="00C15979"/>
    <w:rsid w:val="00C20582"/>
    <w:rsid w:val="00C2436B"/>
    <w:rsid w:val="00C25713"/>
    <w:rsid w:val="00C33115"/>
    <w:rsid w:val="00C364DA"/>
    <w:rsid w:val="00C36A46"/>
    <w:rsid w:val="00C42D34"/>
    <w:rsid w:val="00C43E97"/>
    <w:rsid w:val="00C442CC"/>
    <w:rsid w:val="00C45B28"/>
    <w:rsid w:val="00C47A17"/>
    <w:rsid w:val="00C55D13"/>
    <w:rsid w:val="00C566EA"/>
    <w:rsid w:val="00C61868"/>
    <w:rsid w:val="00C661E9"/>
    <w:rsid w:val="00C6726C"/>
    <w:rsid w:val="00C6794B"/>
    <w:rsid w:val="00C715F9"/>
    <w:rsid w:val="00C72866"/>
    <w:rsid w:val="00C83F9E"/>
    <w:rsid w:val="00C85D24"/>
    <w:rsid w:val="00C87474"/>
    <w:rsid w:val="00C8773C"/>
    <w:rsid w:val="00C90676"/>
    <w:rsid w:val="00C90EA8"/>
    <w:rsid w:val="00C92EA9"/>
    <w:rsid w:val="00C9303A"/>
    <w:rsid w:val="00C93C9F"/>
    <w:rsid w:val="00C94038"/>
    <w:rsid w:val="00C95732"/>
    <w:rsid w:val="00CA0014"/>
    <w:rsid w:val="00CA35CE"/>
    <w:rsid w:val="00CA43F4"/>
    <w:rsid w:val="00CA4F0D"/>
    <w:rsid w:val="00CB0647"/>
    <w:rsid w:val="00CB206E"/>
    <w:rsid w:val="00CB22EB"/>
    <w:rsid w:val="00CB6CD2"/>
    <w:rsid w:val="00CC103C"/>
    <w:rsid w:val="00CC6F87"/>
    <w:rsid w:val="00CD057D"/>
    <w:rsid w:val="00CD231A"/>
    <w:rsid w:val="00CD2C01"/>
    <w:rsid w:val="00CD4795"/>
    <w:rsid w:val="00CD53AF"/>
    <w:rsid w:val="00CD55EE"/>
    <w:rsid w:val="00CD6254"/>
    <w:rsid w:val="00CD6B58"/>
    <w:rsid w:val="00CE0B03"/>
    <w:rsid w:val="00CE18EC"/>
    <w:rsid w:val="00CE2B14"/>
    <w:rsid w:val="00CE44E0"/>
    <w:rsid w:val="00CE45DD"/>
    <w:rsid w:val="00CE680E"/>
    <w:rsid w:val="00CE733C"/>
    <w:rsid w:val="00CF1B30"/>
    <w:rsid w:val="00CF223D"/>
    <w:rsid w:val="00CF2A4E"/>
    <w:rsid w:val="00CF6E90"/>
    <w:rsid w:val="00D01082"/>
    <w:rsid w:val="00D01565"/>
    <w:rsid w:val="00D03155"/>
    <w:rsid w:val="00D0570C"/>
    <w:rsid w:val="00D05C97"/>
    <w:rsid w:val="00D10078"/>
    <w:rsid w:val="00D11ACD"/>
    <w:rsid w:val="00D12044"/>
    <w:rsid w:val="00D13E19"/>
    <w:rsid w:val="00D14EC7"/>
    <w:rsid w:val="00D16E08"/>
    <w:rsid w:val="00D20CEE"/>
    <w:rsid w:val="00D20E19"/>
    <w:rsid w:val="00D2277D"/>
    <w:rsid w:val="00D25127"/>
    <w:rsid w:val="00D253FA"/>
    <w:rsid w:val="00D26696"/>
    <w:rsid w:val="00D277EB"/>
    <w:rsid w:val="00D330B3"/>
    <w:rsid w:val="00D40525"/>
    <w:rsid w:val="00D43019"/>
    <w:rsid w:val="00D44767"/>
    <w:rsid w:val="00D451B7"/>
    <w:rsid w:val="00D459A4"/>
    <w:rsid w:val="00D46F62"/>
    <w:rsid w:val="00D47350"/>
    <w:rsid w:val="00D50603"/>
    <w:rsid w:val="00D51272"/>
    <w:rsid w:val="00D525F5"/>
    <w:rsid w:val="00D52B48"/>
    <w:rsid w:val="00D531A7"/>
    <w:rsid w:val="00D54538"/>
    <w:rsid w:val="00D5514A"/>
    <w:rsid w:val="00D56683"/>
    <w:rsid w:val="00D5749B"/>
    <w:rsid w:val="00D64161"/>
    <w:rsid w:val="00D64CCD"/>
    <w:rsid w:val="00D67529"/>
    <w:rsid w:val="00D74622"/>
    <w:rsid w:val="00D74C09"/>
    <w:rsid w:val="00D756EF"/>
    <w:rsid w:val="00D762A7"/>
    <w:rsid w:val="00D76EA2"/>
    <w:rsid w:val="00D81E1E"/>
    <w:rsid w:val="00D93421"/>
    <w:rsid w:val="00D951E4"/>
    <w:rsid w:val="00D97D94"/>
    <w:rsid w:val="00DA0896"/>
    <w:rsid w:val="00DA14D5"/>
    <w:rsid w:val="00DA2F74"/>
    <w:rsid w:val="00DA480F"/>
    <w:rsid w:val="00DB1630"/>
    <w:rsid w:val="00DB715B"/>
    <w:rsid w:val="00DB7C16"/>
    <w:rsid w:val="00DC4CF0"/>
    <w:rsid w:val="00DC673F"/>
    <w:rsid w:val="00DC699F"/>
    <w:rsid w:val="00DC702D"/>
    <w:rsid w:val="00DD02FA"/>
    <w:rsid w:val="00DD1BCB"/>
    <w:rsid w:val="00DD543C"/>
    <w:rsid w:val="00DE295E"/>
    <w:rsid w:val="00DE2CB0"/>
    <w:rsid w:val="00DE3AB7"/>
    <w:rsid w:val="00DE4056"/>
    <w:rsid w:val="00DE529B"/>
    <w:rsid w:val="00DE73FF"/>
    <w:rsid w:val="00DF0C3D"/>
    <w:rsid w:val="00DF1134"/>
    <w:rsid w:val="00DF2524"/>
    <w:rsid w:val="00DF4644"/>
    <w:rsid w:val="00DF49A1"/>
    <w:rsid w:val="00DF5974"/>
    <w:rsid w:val="00E001E9"/>
    <w:rsid w:val="00E003B2"/>
    <w:rsid w:val="00E05246"/>
    <w:rsid w:val="00E053E0"/>
    <w:rsid w:val="00E104C3"/>
    <w:rsid w:val="00E10765"/>
    <w:rsid w:val="00E15A43"/>
    <w:rsid w:val="00E16B6F"/>
    <w:rsid w:val="00E16EDB"/>
    <w:rsid w:val="00E20D4E"/>
    <w:rsid w:val="00E22F48"/>
    <w:rsid w:val="00E236FF"/>
    <w:rsid w:val="00E25EA5"/>
    <w:rsid w:val="00E26BF4"/>
    <w:rsid w:val="00E33718"/>
    <w:rsid w:val="00E341FA"/>
    <w:rsid w:val="00E3427A"/>
    <w:rsid w:val="00E35384"/>
    <w:rsid w:val="00E36A6D"/>
    <w:rsid w:val="00E4102D"/>
    <w:rsid w:val="00E417E0"/>
    <w:rsid w:val="00E448E4"/>
    <w:rsid w:val="00E508AA"/>
    <w:rsid w:val="00E52FF7"/>
    <w:rsid w:val="00E53476"/>
    <w:rsid w:val="00E612D7"/>
    <w:rsid w:val="00E614E5"/>
    <w:rsid w:val="00E636D9"/>
    <w:rsid w:val="00E6686F"/>
    <w:rsid w:val="00E67CAD"/>
    <w:rsid w:val="00E710DA"/>
    <w:rsid w:val="00E71351"/>
    <w:rsid w:val="00E731A5"/>
    <w:rsid w:val="00E74353"/>
    <w:rsid w:val="00E77B90"/>
    <w:rsid w:val="00E8020C"/>
    <w:rsid w:val="00E850EE"/>
    <w:rsid w:val="00E94FCD"/>
    <w:rsid w:val="00E952DF"/>
    <w:rsid w:val="00E95734"/>
    <w:rsid w:val="00EA0FFE"/>
    <w:rsid w:val="00EA1DCF"/>
    <w:rsid w:val="00EA2FD3"/>
    <w:rsid w:val="00EA4502"/>
    <w:rsid w:val="00EA65B4"/>
    <w:rsid w:val="00EB38E1"/>
    <w:rsid w:val="00EB418A"/>
    <w:rsid w:val="00EB6316"/>
    <w:rsid w:val="00EC46C4"/>
    <w:rsid w:val="00EC78DA"/>
    <w:rsid w:val="00ED0C12"/>
    <w:rsid w:val="00ED46B8"/>
    <w:rsid w:val="00EE3A3E"/>
    <w:rsid w:val="00EE3CBE"/>
    <w:rsid w:val="00EE4E9D"/>
    <w:rsid w:val="00EE564F"/>
    <w:rsid w:val="00EE7C73"/>
    <w:rsid w:val="00EE7C95"/>
    <w:rsid w:val="00EF3A1A"/>
    <w:rsid w:val="00EF3B31"/>
    <w:rsid w:val="00EF44A9"/>
    <w:rsid w:val="00EF5D14"/>
    <w:rsid w:val="00EF6AB3"/>
    <w:rsid w:val="00F0219A"/>
    <w:rsid w:val="00F0669B"/>
    <w:rsid w:val="00F1430F"/>
    <w:rsid w:val="00F1770D"/>
    <w:rsid w:val="00F2259F"/>
    <w:rsid w:val="00F24137"/>
    <w:rsid w:val="00F2434C"/>
    <w:rsid w:val="00F27631"/>
    <w:rsid w:val="00F3462D"/>
    <w:rsid w:val="00F34CE8"/>
    <w:rsid w:val="00F35240"/>
    <w:rsid w:val="00F41D1C"/>
    <w:rsid w:val="00F43409"/>
    <w:rsid w:val="00F467DA"/>
    <w:rsid w:val="00F52019"/>
    <w:rsid w:val="00F52A75"/>
    <w:rsid w:val="00F629E0"/>
    <w:rsid w:val="00F65440"/>
    <w:rsid w:val="00F70196"/>
    <w:rsid w:val="00F71F97"/>
    <w:rsid w:val="00F73422"/>
    <w:rsid w:val="00F742AE"/>
    <w:rsid w:val="00F7631C"/>
    <w:rsid w:val="00F76775"/>
    <w:rsid w:val="00F839F6"/>
    <w:rsid w:val="00F86145"/>
    <w:rsid w:val="00F86CC8"/>
    <w:rsid w:val="00F86E9F"/>
    <w:rsid w:val="00FA03AA"/>
    <w:rsid w:val="00FA53BB"/>
    <w:rsid w:val="00FA7195"/>
    <w:rsid w:val="00FB1F56"/>
    <w:rsid w:val="00FB2E99"/>
    <w:rsid w:val="00FB30EC"/>
    <w:rsid w:val="00FB49B7"/>
    <w:rsid w:val="00FB6411"/>
    <w:rsid w:val="00FC0C2D"/>
    <w:rsid w:val="00FC3262"/>
    <w:rsid w:val="00FC5C36"/>
    <w:rsid w:val="00FC5E3B"/>
    <w:rsid w:val="00FC7C2D"/>
    <w:rsid w:val="00FD10C5"/>
    <w:rsid w:val="00FD3560"/>
    <w:rsid w:val="00FD4871"/>
    <w:rsid w:val="00FD5A66"/>
    <w:rsid w:val="00FE1927"/>
    <w:rsid w:val="00FE2130"/>
    <w:rsid w:val="00FE2325"/>
    <w:rsid w:val="00FF79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8A0330"/>
  <w15:chartTrackingRefBased/>
  <w15:docId w15:val="{71E79F7A-F3B8-4A04-8C54-B864AE969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409"/>
  </w:style>
  <w:style w:type="paragraph" w:styleId="Heading1">
    <w:name w:val="heading 1"/>
    <w:basedOn w:val="Normal"/>
    <w:next w:val="Normal"/>
    <w:link w:val="Heading1Char"/>
    <w:uiPriority w:val="9"/>
    <w:qFormat/>
    <w:rsid w:val="003556D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D5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58A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20D4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20D4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6C18"/>
    <w:pPr>
      <w:ind w:left="720"/>
      <w:contextualSpacing/>
    </w:pPr>
  </w:style>
  <w:style w:type="character" w:styleId="Hyperlink">
    <w:name w:val="Hyperlink"/>
    <w:basedOn w:val="DefaultParagraphFont"/>
    <w:uiPriority w:val="99"/>
    <w:unhideWhenUsed/>
    <w:rsid w:val="00162534"/>
    <w:rPr>
      <w:strike w:val="0"/>
      <w:dstrike w:val="0"/>
      <w:color w:val="444444"/>
      <w:u w:val="none"/>
      <w:effect w:val="none"/>
      <w:shd w:val="clear" w:color="auto" w:fill="auto"/>
    </w:rPr>
  </w:style>
  <w:style w:type="character" w:customStyle="1" w:styleId="Heading2Char">
    <w:name w:val="Heading 2 Char"/>
    <w:basedOn w:val="DefaultParagraphFont"/>
    <w:link w:val="Heading2"/>
    <w:uiPriority w:val="9"/>
    <w:rsid w:val="00CD55E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CD55EE"/>
    <w:pPr>
      <w:spacing w:line="240" w:lineRule="auto"/>
    </w:pPr>
    <w:rPr>
      <w:i/>
      <w:iCs/>
      <w:color w:val="1F497D" w:themeColor="text2"/>
      <w:sz w:val="18"/>
      <w:szCs w:val="18"/>
    </w:rPr>
  </w:style>
  <w:style w:type="character" w:styleId="Strong">
    <w:name w:val="Strong"/>
    <w:basedOn w:val="DefaultParagraphFont"/>
    <w:uiPriority w:val="22"/>
    <w:qFormat/>
    <w:rsid w:val="00A441A6"/>
    <w:rPr>
      <w:b/>
      <w:bCs/>
    </w:rPr>
  </w:style>
  <w:style w:type="character" w:customStyle="1" w:styleId="UnresolvedMention1">
    <w:name w:val="Unresolved Mention1"/>
    <w:basedOn w:val="DefaultParagraphFont"/>
    <w:uiPriority w:val="99"/>
    <w:semiHidden/>
    <w:unhideWhenUsed/>
    <w:rsid w:val="005C046D"/>
    <w:rPr>
      <w:color w:val="808080"/>
      <w:shd w:val="clear" w:color="auto" w:fill="E6E6E6"/>
    </w:rPr>
  </w:style>
  <w:style w:type="character" w:customStyle="1" w:styleId="apple-converted-space">
    <w:name w:val="apple-converted-space"/>
    <w:basedOn w:val="DefaultParagraphFont"/>
    <w:rsid w:val="005D0708"/>
  </w:style>
  <w:style w:type="character" w:customStyle="1" w:styleId="UnresolvedMention2">
    <w:name w:val="Unresolved Mention2"/>
    <w:basedOn w:val="DefaultParagraphFont"/>
    <w:uiPriority w:val="99"/>
    <w:rsid w:val="008B46DF"/>
    <w:rPr>
      <w:color w:val="808080"/>
      <w:shd w:val="clear" w:color="auto" w:fill="E6E6E6"/>
    </w:rPr>
  </w:style>
  <w:style w:type="table" w:styleId="TableGrid">
    <w:name w:val="Table Grid"/>
    <w:basedOn w:val="TableNormal"/>
    <w:uiPriority w:val="39"/>
    <w:rsid w:val="00052FC8"/>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4A5DA1"/>
    <w:pPr>
      <w:spacing w:after="0" w:line="240" w:lineRule="auto"/>
    </w:pPr>
    <w:rPr>
      <w:rFonts w:ascii="Lucida Grande" w:hAnsi="Lucida Grande" w:cs="Lucida Grande"/>
      <w:sz w:val="18"/>
      <w:szCs w:val="18"/>
    </w:rPr>
  </w:style>
  <w:style w:type="paragraph" w:customStyle="1" w:styleId="p2">
    <w:name w:val="p2"/>
    <w:basedOn w:val="Normal"/>
    <w:rsid w:val="004A5DA1"/>
    <w:pPr>
      <w:spacing w:after="0" w:line="240" w:lineRule="auto"/>
    </w:pPr>
    <w:rPr>
      <w:rFonts w:ascii="Lucida Grande" w:hAnsi="Lucida Grande" w:cs="Lucida Grande"/>
      <w:color w:val="000000"/>
      <w:sz w:val="18"/>
      <w:szCs w:val="18"/>
    </w:rPr>
  </w:style>
  <w:style w:type="paragraph" w:customStyle="1" w:styleId="p3">
    <w:name w:val="p3"/>
    <w:basedOn w:val="Normal"/>
    <w:rsid w:val="004A5DA1"/>
    <w:pPr>
      <w:spacing w:after="0" w:line="240" w:lineRule="auto"/>
    </w:pPr>
    <w:rPr>
      <w:rFonts w:ascii="Lucida Grande" w:hAnsi="Lucida Grande" w:cs="Lucida Grande"/>
      <w:color w:val="000000"/>
      <w:sz w:val="18"/>
      <w:szCs w:val="18"/>
    </w:rPr>
  </w:style>
  <w:style w:type="character" w:customStyle="1" w:styleId="s1">
    <w:name w:val="s1"/>
    <w:basedOn w:val="DefaultParagraphFont"/>
    <w:rsid w:val="004A5DA1"/>
    <w:rPr>
      <w:rFonts w:ascii="Lucida Grande" w:hAnsi="Lucida Grande" w:cs="Lucida Grande" w:hint="default"/>
      <w:color w:val="231F20"/>
      <w:sz w:val="20"/>
      <w:szCs w:val="20"/>
    </w:rPr>
  </w:style>
  <w:style w:type="character" w:customStyle="1" w:styleId="s2">
    <w:name w:val="s2"/>
    <w:basedOn w:val="DefaultParagraphFont"/>
    <w:rsid w:val="004A5DA1"/>
    <w:rPr>
      <w:color w:val="000000"/>
    </w:rPr>
  </w:style>
  <w:style w:type="character" w:customStyle="1" w:styleId="s3">
    <w:name w:val="s3"/>
    <w:basedOn w:val="DefaultParagraphFont"/>
    <w:rsid w:val="004A5DA1"/>
  </w:style>
  <w:style w:type="character" w:styleId="CommentReference">
    <w:name w:val="annotation reference"/>
    <w:basedOn w:val="DefaultParagraphFont"/>
    <w:uiPriority w:val="99"/>
    <w:semiHidden/>
    <w:unhideWhenUsed/>
    <w:rsid w:val="00107D22"/>
    <w:rPr>
      <w:sz w:val="16"/>
      <w:szCs w:val="16"/>
    </w:rPr>
  </w:style>
  <w:style w:type="paragraph" w:styleId="CommentText">
    <w:name w:val="annotation text"/>
    <w:basedOn w:val="Normal"/>
    <w:link w:val="CommentTextChar"/>
    <w:uiPriority w:val="99"/>
    <w:semiHidden/>
    <w:unhideWhenUsed/>
    <w:rsid w:val="00107D22"/>
    <w:pPr>
      <w:spacing w:line="240" w:lineRule="auto"/>
    </w:pPr>
    <w:rPr>
      <w:sz w:val="20"/>
      <w:szCs w:val="20"/>
    </w:rPr>
  </w:style>
  <w:style w:type="character" w:customStyle="1" w:styleId="CommentTextChar">
    <w:name w:val="Comment Text Char"/>
    <w:basedOn w:val="DefaultParagraphFont"/>
    <w:link w:val="CommentText"/>
    <w:uiPriority w:val="99"/>
    <w:semiHidden/>
    <w:rsid w:val="00107D22"/>
    <w:rPr>
      <w:sz w:val="20"/>
      <w:szCs w:val="20"/>
    </w:rPr>
  </w:style>
  <w:style w:type="paragraph" w:styleId="BalloonText">
    <w:name w:val="Balloon Text"/>
    <w:basedOn w:val="Normal"/>
    <w:link w:val="BalloonTextChar"/>
    <w:uiPriority w:val="99"/>
    <w:semiHidden/>
    <w:unhideWhenUsed/>
    <w:rsid w:val="00107D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7D22"/>
    <w:rPr>
      <w:rFonts w:ascii="Segoe UI" w:hAnsi="Segoe UI" w:cs="Segoe UI"/>
      <w:sz w:val="18"/>
      <w:szCs w:val="18"/>
    </w:rPr>
  </w:style>
  <w:style w:type="character" w:customStyle="1" w:styleId="UnresolvedMention3">
    <w:name w:val="Unresolved Mention3"/>
    <w:basedOn w:val="DefaultParagraphFont"/>
    <w:uiPriority w:val="99"/>
    <w:rsid w:val="00750740"/>
    <w:rPr>
      <w:color w:val="808080"/>
      <w:shd w:val="clear" w:color="auto" w:fill="E6E6E6"/>
    </w:rPr>
  </w:style>
  <w:style w:type="character" w:customStyle="1" w:styleId="Heading1Char">
    <w:name w:val="Heading 1 Char"/>
    <w:basedOn w:val="DefaultParagraphFont"/>
    <w:link w:val="Heading1"/>
    <w:uiPriority w:val="9"/>
    <w:rsid w:val="003556D8"/>
    <w:rPr>
      <w:rFonts w:asciiTheme="majorHAnsi" w:eastAsiaTheme="majorEastAsia" w:hAnsiTheme="majorHAnsi" w:cstheme="majorBidi"/>
      <w:color w:val="365F91" w:themeColor="accent1" w:themeShade="BF"/>
      <w:sz w:val="32"/>
      <w:szCs w:val="32"/>
    </w:rPr>
  </w:style>
  <w:style w:type="character" w:customStyle="1" w:styleId="UnresolvedMention4">
    <w:name w:val="Unresolved Mention4"/>
    <w:basedOn w:val="DefaultParagraphFont"/>
    <w:uiPriority w:val="99"/>
    <w:rsid w:val="00BF6BDE"/>
    <w:rPr>
      <w:color w:val="808080"/>
      <w:shd w:val="clear" w:color="auto" w:fill="E6E6E6"/>
    </w:rPr>
  </w:style>
  <w:style w:type="character" w:customStyle="1" w:styleId="st1">
    <w:name w:val="st1"/>
    <w:basedOn w:val="DefaultParagraphFont"/>
    <w:rsid w:val="00237CBA"/>
  </w:style>
  <w:style w:type="paragraph" w:customStyle="1" w:styleId="Default">
    <w:name w:val="Default"/>
    <w:rsid w:val="00736AA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5">
    <w:name w:val="Unresolved Mention5"/>
    <w:basedOn w:val="DefaultParagraphFont"/>
    <w:uiPriority w:val="99"/>
    <w:rsid w:val="00A24930"/>
    <w:rPr>
      <w:color w:val="808080"/>
      <w:shd w:val="clear" w:color="auto" w:fill="E6E6E6"/>
    </w:rPr>
  </w:style>
  <w:style w:type="paragraph" w:customStyle="1" w:styleId="SubtitleItalic">
    <w:name w:val="Subtitle Italic"/>
    <w:next w:val="BodyText"/>
    <w:rsid w:val="008D149F"/>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8D149F"/>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8D149F"/>
    <w:rPr>
      <w:rFonts w:ascii="Verdana" w:eastAsia="Times New Roman" w:hAnsi="Verdana" w:cs="Times New Roman"/>
      <w:b/>
      <w:spacing w:val="20"/>
      <w:kern w:val="28"/>
      <w:sz w:val="60"/>
      <w:szCs w:val="72"/>
    </w:rPr>
  </w:style>
  <w:style w:type="paragraph" w:customStyle="1" w:styleId="CompanyName">
    <w:name w:val="Company Name"/>
    <w:basedOn w:val="Normal"/>
    <w:rsid w:val="008D149F"/>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customStyle="1" w:styleId="Author">
    <w:name w:val="Author"/>
    <w:autoRedefine/>
    <w:rsid w:val="004A7F50"/>
    <w:pPr>
      <w:spacing w:before="960" w:after="240"/>
      <w:contextualSpacing/>
      <w:jc w:val="center"/>
    </w:pPr>
    <w:rPr>
      <w:rFonts w:ascii="Avenir Roman" w:eastAsia="Times New Roman" w:hAnsi="Avenir Roman" w:cstheme="minorHAnsi"/>
      <w:b/>
      <w:bCs/>
      <w:iCs/>
      <w:spacing w:val="10"/>
      <w:sz w:val="28"/>
      <w:szCs w:val="28"/>
    </w:rPr>
  </w:style>
  <w:style w:type="paragraph" w:customStyle="1" w:styleId="Jury">
    <w:name w:val="Jury"/>
    <w:qFormat/>
    <w:rsid w:val="008D149F"/>
    <w:pPr>
      <w:spacing w:before="240" w:after="240" w:line="240" w:lineRule="auto"/>
      <w:contextualSpacing/>
    </w:pPr>
    <w:rPr>
      <w:rFonts w:ascii="Tahoma" w:eastAsia="Times New Roman" w:hAnsi="Tahoma" w:cs="Times New Roman"/>
      <w:spacing w:val="20"/>
      <w:kern w:val="28"/>
      <w:szCs w:val="40"/>
    </w:rPr>
  </w:style>
  <w:style w:type="paragraph" w:styleId="BodyText">
    <w:name w:val="Body Text"/>
    <w:basedOn w:val="Normal"/>
    <w:link w:val="BodyTextChar"/>
    <w:uiPriority w:val="99"/>
    <w:semiHidden/>
    <w:unhideWhenUsed/>
    <w:rsid w:val="008D149F"/>
    <w:pPr>
      <w:spacing w:after="120"/>
    </w:pPr>
  </w:style>
  <w:style w:type="character" w:customStyle="1" w:styleId="BodyTextChar">
    <w:name w:val="Body Text Char"/>
    <w:basedOn w:val="DefaultParagraphFont"/>
    <w:link w:val="BodyText"/>
    <w:uiPriority w:val="99"/>
    <w:semiHidden/>
    <w:rsid w:val="008D149F"/>
  </w:style>
  <w:style w:type="character" w:customStyle="1" w:styleId="ListParagraphChar">
    <w:name w:val="List Paragraph Char"/>
    <w:basedOn w:val="DefaultParagraphFont"/>
    <w:link w:val="ListParagraph"/>
    <w:uiPriority w:val="34"/>
    <w:rsid w:val="004C58B4"/>
  </w:style>
  <w:style w:type="table" w:customStyle="1" w:styleId="LightGrid-Accent11">
    <w:name w:val="Light Grid - Accent 11"/>
    <w:basedOn w:val="TableNormal"/>
    <w:uiPriority w:val="62"/>
    <w:rsid w:val="00321427"/>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CommentSubject">
    <w:name w:val="annotation subject"/>
    <w:basedOn w:val="CommentText"/>
    <w:next w:val="CommentText"/>
    <w:link w:val="CommentSubjectChar"/>
    <w:uiPriority w:val="99"/>
    <w:semiHidden/>
    <w:unhideWhenUsed/>
    <w:rsid w:val="00C36A46"/>
    <w:rPr>
      <w:b/>
      <w:bCs/>
    </w:rPr>
  </w:style>
  <w:style w:type="character" w:customStyle="1" w:styleId="CommentSubjectChar">
    <w:name w:val="Comment Subject Char"/>
    <w:basedOn w:val="CommentTextChar"/>
    <w:link w:val="CommentSubject"/>
    <w:uiPriority w:val="99"/>
    <w:semiHidden/>
    <w:rsid w:val="00C36A46"/>
    <w:rPr>
      <w:b/>
      <w:bCs/>
      <w:sz w:val="20"/>
      <w:szCs w:val="20"/>
    </w:rPr>
  </w:style>
  <w:style w:type="paragraph" w:styleId="Header">
    <w:name w:val="header"/>
    <w:basedOn w:val="Normal"/>
    <w:link w:val="HeaderChar"/>
    <w:uiPriority w:val="99"/>
    <w:unhideWhenUsed/>
    <w:rsid w:val="004B47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772"/>
  </w:style>
  <w:style w:type="paragraph" w:styleId="Footer">
    <w:name w:val="footer"/>
    <w:basedOn w:val="Normal"/>
    <w:link w:val="FooterChar"/>
    <w:unhideWhenUsed/>
    <w:rsid w:val="004B47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772"/>
  </w:style>
  <w:style w:type="table" w:customStyle="1" w:styleId="LightGrid-Accent12">
    <w:name w:val="Light Grid - Accent 12"/>
    <w:basedOn w:val="TableNormal"/>
    <w:uiPriority w:val="62"/>
    <w:rsid w:val="00F467DA"/>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rmalWeb">
    <w:name w:val="Normal (Web)"/>
    <w:basedOn w:val="Normal"/>
    <w:uiPriority w:val="99"/>
    <w:unhideWhenUsed/>
    <w:rsid w:val="009203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6">
    <w:name w:val="Unresolved Mention6"/>
    <w:basedOn w:val="DefaultParagraphFont"/>
    <w:uiPriority w:val="99"/>
    <w:rsid w:val="00A37F16"/>
    <w:rPr>
      <w:color w:val="808080"/>
      <w:shd w:val="clear" w:color="auto" w:fill="E6E6E6"/>
    </w:rPr>
  </w:style>
  <w:style w:type="paragraph" w:styleId="NoSpacing">
    <w:name w:val="No Spacing"/>
    <w:uiPriority w:val="1"/>
    <w:qFormat/>
    <w:rsid w:val="00262B0E"/>
    <w:pPr>
      <w:spacing w:after="0" w:line="240" w:lineRule="auto"/>
    </w:pPr>
    <w:rPr>
      <w:rFonts w:ascii="Times New Roman" w:eastAsiaTheme="majorEastAsia" w:hAnsi="Times New Roman" w:cstheme="majorBidi"/>
      <w:b/>
      <w:bCs/>
      <w:sz w:val="20"/>
      <w:szCs w:val="20"/>
    </w:rPr>
  </w:style>
  <w:style w:type="table" w:styleId="GridTable6Colorful">
    <w:name w:val="Grid Table 6 Colorful"/>
    <w:basedOn w:val="TableNormal"/>
    <w:uiPriority w:val="51"/>
    <w:rsid w:val="0058433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xapple-tab-span">
    <w:name w:val="x_apple-tab-span"/>
    <w:basedOn w:val="DefaultParagraphFont"/>
    <w:rsid w:val="006C1421"/>
  </w:style>
  <w:style w:type="paragraph" w:styleId="TOCHeading">
    <w:name w:val="TOC Heading"/>
    <w:basedOn w:val="Heading1"/>
    <w:next w:val="Normal"/>
    <w:uiPriority w:val="39"/>
    <w:semiHidden/>
    <w:unhideWhenUsed/>
    <w:qFormat/>
    <w:rsid w:val="00663A9E"/>
    <w:pPr>
      <w:spacing w:before="480"/>
      <w:outlineLvl w:val="9"/>
    </w:pPr>
    <w:rPr>
      <w:b/>
      <w:bCs/>
      <w:sz w:val="28"/>
      <w:szCs w:val="28"/>
    </w:rPr>
  </w:style>
  <w:style w:type="paragraph" w:styleId="TOC1">
    <w:name w:val="toc 1"/>
    <w:basedOn w:val="Normal"/>
    <w:next w:val="Normal"/>
    <w:autoRedefine/>
    <w:uiPriority w:val="39"/>
    <w:unhideWhenUsed/>
    <w:rsid w:val="00663A9E"/>
    <w:pPr>
      <w:spacing w:after="100"/>
    </w:pPr>
    <w:rPr>
      <w:rFonts w:eastAsiaTheme="minorEastAsia"/>
    </w:rPr>
  </w:style>
  <w:style w:type="paragraph" w:styleId="TOC2">
    <w:name w:val="toc 2"/>
    <w:basedOn w:val="Normal"/>
    <w:next w:val="Normal"/>
    <w:autoRedefine/>
    <w:uiPriority w:val="39"/>
    <w:unhideWhenUsed/>
    <w:rsid w:val="00663A9E"/>
    <w:pPr>
      <w:spacing w:after="100"/>
      <w:ind w:left="220"/>
    </w:pPr>
    <w:rPr>
      <w:rFonts w:eastAsiaTheme="minorEastAsia"/>
    </w:rPr>
  </w:style>
  <w:style w:type="paragraph" w:styleId="TableofFigures">
    <w:name w:val="table of figures"/>
    <w:basedOn w:val="Normal"/>
    <w:next w:val="Normal"/>
    <w:uiPriority w:val="99"/>
    <w:unhideWhenUsed/>
    <w:rsid w:val="00663A9E"/>
    <w:pPr>
      <w:spacing w:after="0"/>
    </w:pPr>
    <w:rPr>
      <w:rFonts w:eastAsiaTheme="minorEastAsia"/>
    </w:rPr>
  </w:style>
  <w:style w:type="character" w:customStyle="1" w:styleId="apple-tab-span">
    <w:name w:val="apple-tab-span"/>
    <w:basedOn w:val="DefaultParagraphFont"/>
    <w:rsid w:val="001A5BEA"/>
  </w:style>
  <w:style w:type="character" w:styleId="LineNumber">
    <w:name w:val="line number"/>
    <w:basedOn w:val="DefaultParagraphFont"/>
    <w:uiPriority w:val="99"/>
    <w:semiHidden/>
    <w:unhideWhenUsed/>
    <w:rsid w:val="00102693"/>
  </w:style>
  <w:style w:type="character" w:customStyle="1" w:styleId="Heading3Char">
    <w:name w:val="Heading 3 Char"/>
    <w:basedOn w:val="DefaultParagraphFont"/>
    <w:link w:val="Heading3"/>
    <w:uiPriority w:val="9"/>
    <w:rsid w:val="002358A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20D4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E20D4E"/>
    <w:rPr>
      <w:rFonts w:asciiTheme="majorHAnsi" w:eastAsiaTheme="majorEastAsia" w:hAnsiTheme="majorHAnsi" w:cstheme="majorBidi"/>
      <w:color w:val="365F91" w:themeColor="accent1" w:themeShade="BF"/>
    </w:rPr>
  </w:style>
  <w:style w:type="paragraph" w:styleId="Quote">
    <w:name w:val="Quote"/>
    <w:basedOn w:val="Normal"/>
    <w:next w:val="Normal"/>
    <w:link w:val="QuoteChar"/>
    <w:uiPriority w:val="29"/>
    <w:qFormat/>
    <w:rsid w:val="00BC33D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C33DD"/>
    <w:rPr>
      <w:i/>
      <w:iCs/>
      <w:color w:val="404040" w:themeColor="text1" w:themeTint="BF"/>
    </w:rPr>
  </w:style>
  <w:style w:type="character" w:customStyle="1" w:styleId="shorttext">
    <w:name w:val="short_text"/>
    <w:basedOn w:val="DefaultParagraphFont"/>
    <w:rsid w:val="00CC6F87"/>
  </w:style>
  <w:style w:type="table" w:customStyle="1" w:styleId="GridTable4-Accent11">
    <w:name w:val="Grid Table 4 - Accent 11"/>
    <w:basedOn w:val="TableNormal"/>
    <w:uiPriority w:val="49"/>
    <w:rsid w:val="00A57832"/>
    <w:pPr>
      <w:spacing w:after="0" w:line="240" w:lineRule="auto"/>
    </w:pPr>
    <w:rPr>
      <w:rFonts w:eastAsiaTheme="minorEastAsi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963CB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7">
    <w:name w:val="Unresolved Mention7"/>
    <w:basedOn w:val="DefaultParagraphFont"/>
    <w:uiPriority w:val="99"/>
    <w:rsid w:val="00C93C9F"/>
    <w:rPr>
      <w:color w:val="808080"/>
      <w:shd w:val="clear" w:color="auto" w:fill="E6E6E6"/>
    </w:rPr>
  </w:style>
  <w:style w:type="character" w:styleId="FollowedHyperlink">
    <w:name w:val="FollowedHyperlink"/>
    <w:basedOn w:val="DefaultParagraphFont"/>
    <w:uiPriority w:val="99"/>
    <w:semiHidden/>
    <w:unhideWhenUsed/>
    <w:rsid w:val="00E8020C"/>
    <w:rPr>
      <w:color w:val="800080" w:themeColor="followedHyperlink"/>
      <w:u w:val="single"/>
    </w:rPr>
  </w:style>
  <w:style w:type="paragraph" w:styleId="TOC3">
    <w:name w:val="toc 3"/>
    <w:basedOn w:val="Normal"/>
    <w:next w:val="Normal"/>
    <w:autoRedefine/>
    <w:uiPriority w:val="39"/>
    <w:unhideWhenUsed/>
    <w:rsid w:val="00C1483E"/>
    <w:pPr>
      <w:spacing w:after="100"/>
      <w:ind w:left="440"/>
    </w:pPr>
  </w:style>
  <w:style w:type="character" w:styleId="Emphasis">
    <w:name w:val="Emphasis"/>
    <w:basedOn w:val="DefaultParagraphFont"/>
    <w:uiPriority w:val="20"/>
    <w:qFormat/>
    <w:rsid w:val="00CB6CD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266867">
      <w:bodyDiv w:val="1"/>
      <w:marLeft w:val="0"/>
      <w:marRight w:val="0"/>
      <w:marTop w:val="0"/>
      <w:marBottom w:val="0"/>
      <w:divBdr>
        <w:top w:val="none" w:sz="0" w:space="0" w:color="auto"/>
        <w:left w:val="none" w:sz="0" w:space="0" w:color="auto"/>
        <w:bottom w:val="none" w:sz="0" w:space="0" w:color="auto"/>
        <w:right w:val="none" w:sz="0" w:space="0" w:color="auto"/>
      </w:divBdr>
    </w:div>
    <w:div w:id="265117327">
      <w:bodyDiv w:val="1"/>
      <w:marLeft w:val="0"/>
      <w:marRight w:val="0"/>
      <w:marTop w:val="0"/>
      <w:marBottom w:val="0"/>
      <w:divBdr>
        <w:top w:val="none" w:sz="0" w:space="0" w:color="auto"/>
        <w:left w:val="none" w:sz="0" w:space="0" w:color="auto"/>
        <w:bottom w:val="none" w:sz="0" w:space="0" w:color="auto"/>
        <w:right w:val="none" w:sz="0" w:space="0" w:color="auto"/>
      </w:divBdr>
    </w:div>
    <w:div w:id="314603922">
      <w:bodyDiv w:val="1"/>
      <w:marLeft w:val="0"/>
      <w:marRight w:val="0"/>
      <w:marTop w:val="0"/>
      <w:marBottom w:val="0"/>
      <w:divBdr>
        <w:top w:val="none" w:sz="0" w:space="0" w:color="auto"/>
        <w:left w:val="none" w:sz="0" w:space="0" w:color="auto"/>
        <w:bottom w:val="none" w:sz="0" w:space="0" w:color="auto"/>
        <w:right w:val="none" w:sz="0" w:space="0" w:color="auto"/>
      </w:divBdr>
    </w:div>
    <w:div w:id="319816694">
      <w:bodyDiv w:val="1"/>
      <w:marLeft w:val="0"/>
      <w:marRight w:val="0"/>
      <w:marTop w:val="0"/>
      <w:marBottom w:val="0"/>
      <w:divBdr>
        <w:top w:val="none" w:sz="0" w:space="0" w:color="auto"/>
        <w:left w:val="none" w:sz="0" w:space="0" w:color="auto"/>
        <w:bottom w:val="none" w:sz="0" w:space="0" w:color="auto"/>
        <w:right w:val="none" w:sz="0" w:space="0" w:color="auto"/>
      </w:divBdr>
    </w:div>
    <w:div w:id="488525683">
      <w:bodyDiv w:val="1"/>
      <w:marLeft w:val="0"/>
      <w:marRight w:val="0"/>
      <w:marTop w:val="0"/>
      <w:marBottom w:val="0"/>
      <w:divBdr>
        <w:top w:val="none" w:sz="0" w:space="0" w:color="auto"/>
        <w:left w:val="none" w:sz="0" w:space="0" w:color="auto"/>
        <w:bottom w:val="none" w:sz="0" w:space="0" w:color="auto"/>
        <w:right w:val="none" w:sz="0" w:space="0" w:color="auto"/>
      </w:divBdr>
    </w:div>
    <w:div w:id="615408368">
      <w:bodyDiv w:val="1"/>
      <w:marLeft w:val="0"/>
      <w:marRight w:val="0"/>
      <w:marTop w:val="0"/>
      <w:marBottom w:val="0"/>
      <w:divBdr>
        <w:top w:val="none" w:sz="0" w:space="0" w:color="auto"/>
        <w:left w:val="none" w:sz="0" w:space="0" w:color="auto"/>
        <w:bottom w:val="none" w:sz="0" w:space="0" w:color="auto"/>
        <w:right w:val="none" w:sz="0" w:space="0" w:color="auto"/>
      </w:divBdr>
    </w:div>
    <w:div w:id="669674157">
      <w:bodyDiv w:val="1"/>
      <w:marLeft w:val="0"/>
      <w:marRight w:val="0"/>
      <w:marTop w:val="0"/>
      <w:marBottom w:val="0"/>
      <w:divBdr>
        <w:top w:val="none" w:sz="0" w:space="0" w:color="auto"/>
        <w:left w:val="none" w:sz="0" w:space="0" w:color="auto"/>
        <w:bottom w:val="none" w:sz="0" w:space="0" w:color="auto"/>
        <w:right w:val="none" w:sz="0" w:space="0" w:color="auto"/>
      </w:divBdr>
    </w:div>
    <w:div w:id="711661703">
      <w:bodyDiv w:val="1"/>
      <w:marLeft w:val="0"/>
      <w:marRight w:val="0"/>
      <w:marTop w:val="0"/>
      <w:marBottom w:val="0"/>
      <w:divBdr>
        <w:top w:val="none" w:sz="0" w:space="0" w:color="auto"/>
        <w:left w:val="none" w:sz="0" w:space="0" w:color="auto"/>
        <w:bottom w:val="none" w:sz="0" w:space="0" w:color="auto"/>
        <w:right w:val="none" w:sz="0" w:space="0" w:color="auto"/>
      </w:divBdr>
    </w:div>
    <w:div w:id="751245894">
      <w:bodyDiv w:val="1"/>
      <w:marLeft w:val="0"/>
      <w:marRight w:val="0"/>
      <w:marTop w:val="0"/>
      <w:marBottom w:val="0"/>
      <w:divBdr>
        <w:top w:val="none" w:sz="0" w:space="0" w:color="auto"/>
        <w:left w:val="none" w:sz="0" w:space="0" w:color="auto"/>
        <w:bottom w:val="none" w:sz="0" w:space="0" w:color="auto"/>
        <w:right w:val="none" w:sz="0" w:space="0" w:color="auto"/>
      </w:divBdr>
    </w:div>
    <w:div w:id="813986386">
      <w:bodyDiv w:val="1"/>
      <w:marLeft w:val="0"/>
      <w:marRight w:val="0"/>
      <w:marTop w:val="0"/>
      <w:marBottom w:val="0"/>
      <w:divBdr>
        <w:top w:val="none" w:sz="0" w:space="0" w:color="auto"/>
        <w:left w:val="none" w:sz="0" w:space="0" w:color="auto"/>
        <w:bottom w:val="none" w:sz="0" w:space="0" w:color="auto"/>
        <w:right w:val="none" w:sz="0" w:space="0" w:color="auto"/>
      </w:divBdr>
    </w:div>
    <w:div w:id="1070932108">
      <w:bodyDiv w:val="1"/>
      <w:marLeft w:val="0"/>
      <w:marRight w:val="0"/>
      <w:marTop w:val="0"/>
      <w:marBottom w:val="0"/>
      <w:divBdr>
        <w:top w:val="none" w:sz="0" w:space="0" w:color="auto"/>
        <w:left w:val="none" w:sz="0" w:space="0" w:color="auto"/>
        <w:bottom w:val="none" w:sz="0" w:space="0" w:color="auto"/>
        <w:right w:val="none" w:sz="0" w:space="0" w:color="auto"/>
      </w:divBdr>
    </w:div>
    <w:div w:id="1131628846">
      <w:bodyDiv w:val="1"/>
      <w:marLeft w:val="0"/>
      <w:marRight w:val="0"/>
      <w:marTop w:val="0"/>
      <w:marBottom w:val="0"/>
      <w:divBdr>
        <w:top w:val="none" w:sz="0" w:space="0" w:color="auto"/>
        <w:left w:val="none" w:sz="0" w:space="0" w:color="auto"/>
        <w:bottom w:val="none" w:sz="0" w:space="0" w:color="auto"/>
        <w:right w:val="none" w:sz="0" w:space="0" w:color="auto"/>
      </w:divBdr>
    </w:div>
    <w:div w:id="1156065980">
      <w:bodyDiv w:val="1"/>
      <w:marLeft w:val="0"/>
      <w:marRight w:val="0"/>
      <w:marTop w:val="0"/>
      <w:marBottom w:val="0"/>
      <w:divBdr>
        <w:top w:val="none" w:sz="0" w:space="0" w:color="auto"/>
        <w:left w:val="none" w:sz="0" w:space="0" w:color="auto"/>
        <w:bottom w:val="none" w:sz="0" w:space="0" w:color="auto"/>
        <w:right w:val="none" w:sz="0" w:space="0" w:color="auto"/>
      </w:divBdr>
    </w:div>
    <w:div w:id="1227106566">
      <w:bodyDiv w:val="1"/>
      <w:marLeft w:val="0"/>
      <w:marRight w:val="0"/>
      <w:marTop w:val="0"/>
      <w:marBottom w:val="0"/>
      <w:divBdr>
        <w:top w:val="none" w:sz="0" w:space="0" w:color="auto"/>
        <w:left w:val="none" w:sz="0" w:space="0" w:color="auto"/>
        <w:bottom w:val="none" w:sz="0" w:space="0" w:color="auto"/>
        <w:right w:val="none" w:sz="0" w:space="0" w:color="auto"/>
      </w:divBdr>
    </w:div>
    <w:div w:id="1367679870">
      <w:bodyDiv w:val="1"/>
      <w:marLeft w:val="0"/>
      <w:marRight w:val="0"/>
      <w:marTop w:val="0"/>
      <w:marBottom w:val="0"/>
      <w:divBdr>
        <w:top w:val="none" w:sz="0" w:space="0" w:color="auto"/>
        <w:left w:val="none" w:sz="0" w:space="0" w:color="auto"/>
        <w:bottom w:val="none" w:sz="0" w:space="0" w:color="auto"/>
        <w:right w:val="none" w:sz="0" w:space="0" w:color="auto"/>
      </w:divBdr>
    </w:div>
    <w:div w:id="1434396934">
      <w:bodyDiv w:val="1"/>
      <w:marLeft w:val="0"/>
      <w:marRight w:val="0"/>
      <w:marTop w:val="0"/>
      <w:marBottom w:val="0"/>
      <w:divBdr>
        <w:top w:val="none" w:sz="0" w:space="0" w:color="auto"/>
        <w:left w:val="none" w:sz="0" w:space="0" w:color="auto"/>
        <w:bottom w:val="none" w:sz="0" w:space="0" w:color="auto"/>
        <w:right w:val="none" w:sz="0" w:space="0" w:color="auto"/>
      </w:divBdr>
    </w:div>
    <w:div w:id="1455057949">
      <w:bodyDiv w:val="1"/>
      <w:marLeft w:val="0"/>
      <w:marRight w:val="0"/>
      <w:marTop w:val="0"/>
      <w:marBottom w:val="0"/>
      <w:divBdr>
        <w:top w:val="none" w:sz="0" w:space="0" w:color="auto"/>
        <w:left w:val="none" w:sz="0" w:space="0" w:color="auto"/>
        <w:bottom w:val="none" w:sz="0" w:space="0" w:color="auto"/>
        <w:right w:val="none" w:sz="0" w:space="0" w:color="auto"/>
      </w:divBdr>
    </w:div>
    <w:div w:id="1466242229">
      <w:bodyDiv w:val="1"/>
      <w:marLeft w:val="0"/>
      <w:marRight w:val="0"/>
      <w:marTop w:val="0"/>
      <w:marBottom w:val="0"/>
      <w:divBdr>
        <w:top w:val="none" w:sz="0" w:space="0" w:color="auto"/>
        <w:left w:val="none" w:sz="0" w:space="0" w:color="auto"/>
        <w:bottom w:val="none" w:sz="0" w:space="0" w:color="auto"/>
        <w:right w:val="none" w:sz="0" w:space="0" w:color="auto"/>
      </w:divBdr>
    </w:div>
    <w:div w:id="1491562827">
      <w:bodyDiv w:val="1"/>
      <w:marLeft w:val="0"/>
      <w:marRight w:val="0"/>
      <w:marTop w:val="0"/>
      <w:marBottom w:val="0"/>
      <w:divBdr>
        <w:top w:val="none" w:sz="0" w:space="0" w:color="auto"/>
        <w:left w:val="none" w:sz="0" w:space="0" w:color="auto"/>
        <w:bottom w:val="none" w:sz="0" w:space="0" w:color="auto"/>
        <w:right w:val="none" w:sz="0" w:space="0" w:color="auto"/>
      </w:divBdr>
    </w:div>
    <w:div w:id="1542789429">
      <w:bodyDiv w:val="1"/>
      <w:marLeft w:val="0"/>
      <w:marRight w:val="0"/>
      <w:marTop w:val="0"/>
      <w:marBottom w:val="0"/>
      <w:divBdr>
        <w:top w:val="none" w:sz="0" w:space="0" w:color="auto"/>
        <w:left w:val="none" w:sz="0" w:space="0" w:color="auto"/>
        <w:bottom w:val="none" w:sz="0" w:space="0" w:color="auto"/>
        <w:right w:val="none" w:sz="0" w:space="0" w:color="auto"/>
      </w:divBdr>
    </w:div>
    <w:div w:id="1613635277">
      <w:bodyDiv w:val="1"/>
      <w:marLeft w:val="0"/>
      <w:marRight w:val="0"/>
      <w:marTop w:val="0"/>
      <w:marBottom w:val="0"/>
      <w:divBdr>
        <w:top w:val="none" w:sz="0" w:space="0" w:color="auto"/>
        <w:left w:val="none" w:sz="0" w:space="0" w:color="auto"/>
        <w:bottom w:val="none" w:sz="0" w:space="0" w:color="auto"/>
        <w:right w:val="none" w:sz="0" w:space="0" w:color="auto"/>
      </w:divBdr>
    </w:div>
    <w:div w:id="1629244227">
      <w:bodyDiv w:val="1"/>
      <w:marLeft w:val="0"/>
      <w:marRight w:val="0"/>
      <w:marTop w:val="0"/>
      <w:marBottom w:val="0"/>
      <w:divBdr>
        <w:top w:val="none" w:sz="0" w:space="0" w:color="auto"/>
        <w:left w:val="none" w:sz="0" w:space="0" w:color="auto"/>
        <w:bottom w:val="none" w:sz="0" w:space="0" w:color="auto"/>
        <w:right w:val="none" w:sz="0" w:space="0" w:color="auto"/>
      </w:divBdr>
    </w:div>
    <w:div w:id="1715497758">
      <w:bodyDiv w:val="1"/>
      <w:marLeft w:val="0"/>
      <w:marRight w:val="0"/>
      <w:marTop w:val="0"/>
      <w:marBottom w:val="0"/>
      <w:divBdr>
        <w:top w:val="none" w:sz="0" w:space="0" w:color="auto"/>
        <w:left w:val="none" w:sz="0" w:space="0" w:color="auto"/>
        <w:bottom w:val="none" w:sz="0" w:space="0" w:color="auto"/>
        <w:right w:val="none" w:sz="0" w:space="0" w:color="auto"/>
      </w:divBdr>
    </w:div>
    <w:div w:id="1741715105">
      <w:bodyDiv w:val="1"/>
      <w:marLeft w:val="0"/>
      <w:marRight w:val="0"/>
      <w:marTop w:val="0"/>
      <w:marBottom w:val="0"/>
      <w:divBdr>
        <w:top w:val="none" w:sz="0" w:space="0" w:color="auto"/>
        <w:left w:val="none" w:sz="0" w:space="0" w:color="auto"/>
        <w:bottom w:val="none" w:sz="0" w:space="0" w:color="auto"/>
        <w:right w:val="none" w:sz="0" w:space="0" w:color="auto"/>
      </w:divBdr>
      <w:divsChild>
        <w:div w:id="938028154">
          <w:marLeft w:val="810"/>
          <w:marRight w:val="0"/>
          <w:marTop w:val="0"/>
          <w:marBottom w:val="0"/>
          <w:divBdr>
            <w:top w:val="none" w:sz="0" w:space="0" w:color="auto"/>
            <w:left w:val="none" w:sz="0" w:space="0" w:color="auto"/>
            <w:bottom w:val="none" w:sz="0" w:space="0" w:color="auto"/>
            <w:right w:val="none" w:sz="0" w:space="0" w:color="auto"/>
          </w:divBdr>
        </w:div>
        <w:div w:id="1531255966">
          <w:marLeft w:val="810"/>
          <w:marRight w:val="0"/>
          <w:marTop w:val="0"/>
          <w:marBottom w:val="0"/>
          <w:divBdr>
            <w:top w:val="none" w:sz="0" w:space="0" w:color="auto"/>
            <w:left w:val="none" w:sz="0" w:space="0" w:color="auto"/>
            <w:bottom w:val="none" w:sz="0" w:space="0" w:color="auto"/>
            <w:right w:val="none" w:sz="0" w:space="0" w:color="auto"/>
          </w:divBdr>
        </w:div>
      </w:divsChild>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96831361">
      <w:bodyDiv w:val="1"/>
      <w:marLeft w:val="0"/>
      <w:marRight w:val="0"/>
      <w:marTop w:val="0"/>
      <w:marBottom w:val="0"/>
      <w:divBdr>
        <w:top w:val="none" w:sz="0" w:space="0" w:color="auto"/>
        <w:left w:val="none" w:sz="0" w:space="0" w:color="auto"/>
        <w:bottom w:val="none" w:sz="0" w:space="0" w:color="auto"/>
        <w:right w:val="none" w:sz="0" w:space="0" w:color="auto"/>
      </w:divBdr>
    </w:div>
    <w:div w:id="2003849686">
      <w:bodyDiv w:val="1"/>
      <w:marLeft w:val="0"/>
      <w:marRight w:val="0"/>
      <w:marTop w:val="0"/>
      <w:marBottom w:val="0"/>
      <w:divBdr>
        <w:top w:val="none" w:sz="0" w:space="0" w:color="auto"/>
        <w:left w:val="none" w:sz="0" w:space="0" w:color="auto"/>
        <w:bottom w:val="none" w:sz="0" w:space="0" w:color="auto"/>
        <w:right w:val="none" w:sz="0" w:space="0" w:color="auto"/>
      </w:divBdr>
    </w:div>
    <w:div w:id="2018340375">
      <w:bodyDiv w:val="1"/>
      <w:marLeft w:val="0"/>
      <w:marRight w:val="0"/>
      <w:marTop w:val="0"/>
      <w:marBottom w:val="0"/>
      <w:divBdr>
        <w:top w:val="none" w:sz="0" w:space="0" w:color="auto"/>
        <w:left w:val="none" w:sz="0" w:space="0" w:color="auto"/>
        <w:bottom w:val="none" w:sz="0" w:space="0" w:color="auto"/>
        <w:right w:val="none" w:sz="0" w:space="0" w:color="auto"/>
      </w:divBdr>
    </w:div>
    <w:div w:id="2070613041">
      <w:bodyDiv w:val="1"/>
      <w:marLeft w:val="0"/>
      <w:marRight w:val="0"/>
      <w:marTop w:val="0"/>
      <w:marBottom w:val="0"/>
      <w:divBdr>
        <w:top w:val="none" w:sz="0" w:space="0" w:color="auto"/>
        <w:left w:val="none" w:sz="0" w:space="0" w:color="auto"/>
        <w:bottom w:val="none" w:sz="0" w:space="0" w:color="auto"/>
        <w:right w:val="none" w:sz="0" w:space="0" w:color="auto"/>
      </w:divBdr>
    </w:div>
    <w:div w:id="2097089777">
      <w:bodyDiv w:val="1"/>
      <w:marLeft w:val="0"/>
      <w:marRight w:val="0"/>
      <w:marTop w:val="0"/>
      <w:marBottom w:val="0"/>
      <w:divBdr>
        <w:top w:val="none" w:sz="0" w:space="0" w:color="auto"/>
        <w:left w:val="none" w:sz="0" w:space="0" w:color="auto"/>
        <w:bottom w:val="none" w:sz="0" w:space="0" w:color="auto"/>
        <w:right w:val="none" w:sz="0" w:space="0" w:color="auto"/>
      </w:divBdr>
    </w:div>
    <w:div w:id="211362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fontTable" Target="fontTable.xml"/><Relationship Id="rId21" Type="http://schemas.openxmlformats.org/officeDocument/2006/relationships/image" Target="media/image4.jpeg"/><Relationship Id="rId42" Type="http://schemas.openxmlformats.org/officeDocument/2006/relationships/image" Target="media/image15.jpeg"/><Relationship Id="rId47" Type="http://schemas.openxmlformats.org/officeDocument/2006/relationships/hyperlink" Target="http://www.cooking-hacks.com/index.php/ehealth-sensor-shield-biometric-medical-arduino-raspberry-pi.html"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png"/><Relationship Id="rId89" Type="http://schemas.openxmlformats.org/officeDocument/2006/relationships/image" Target="media/image55.jpeg"/><Relationship Id="rId112" Type="http://schemas.openxmlformats.org/officeDocument/2006/relationships/hyperlink" Target="https://aws.amazon.com/what-is-aws/" TargetMode="External"/><Relationship Id="rId16" Type="http://schemas.openxmlformats.org/officeDocument/2006/relationships/hyperlink" Target="file:///C:\Users\maaryam\Desktop\Dropbox\Senior%20Project\2-%20Senior%202%20Spring%202018\Project221-FinalReport%5bAmr_comments%5d.docx" TargetMode="External"/><Relationship Id="rId107" Type="http://schemas.openxmlformats.org/officeDocument/2006/relationships/hyperlink" Target="http://internetofthingsagenda.techtarget.com/definition/Internet-of-Things-IoT" TargetMode="External"/><Relationship Id="rId11" Type="http://schemas.openxmlformats.org/officeDocument/2006/relationships/hyperlink" Target="file:///C:\Users\maaryam\Desktop\Dropbox\Senior%20Project\2-%20Senior%202%20Spring%202018\Project221-FinalReport%5bAmr_comments%5d.docx" TargetMode="External"/><Relationship Id="rId32" Type="http://schemas.microsoft.com/office/2007/relationships/diagramDrawing" Target="diagrams/drawing1.xml"/><Relationship Id="rId37" Type="http://schemas.openxmlformats.org/officeDocument/2006/relationships/image" Target="media/image13.png"/><Relationship Id="rId53" Type="http://schemas.openxmlformats.org/officeDocument/2006/relationships/hyperlink" Target="https://en.wikipedia.org/wiki/Cross-platform" TargetMode="External"/><Relationship Id="rId58" Type="http://schemas.openxmlformats.org/officeDocument/2006/relationships/image" Target="media/image24.emf"/><Relationship Id="rId74" Type="http://schemas.openxmlformats.org/officeDocument/2006/relationships/image" Target="media/image40.jpg"/><Relationship Id="rId79" Type="http://schemas.openxmlformats.org/officeDocument/2006/relationships/image" Target="media/image45.png"/><Relationship Id="rId102" Type="http://schemas.openxmlformats.org/officeDocument/2006/relationships/hyperlink" Target="https://www.arduino.cc/" TargetMode="Externa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hyperlink" Target="http://www.ece.usu.edu/ece_store/spec/lm35dt-3p.pdf" TargetMode="External"/><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image" Target="media/image19.jpeg"/><Relationship Id="rId64" Type="http://schemas.openxmlformats.org/officeDocument/2006/relationships/image" Target="media/image30.jpg"/><Relationship Id="rId69" Type="http://schemas.openxmlformats.org/officeDocument/2006/relationships/image" Target="media/image35.jpeg"/><Relationship Id="rId113" Type="http://schemas.openxmlformats.org/officeDocument/2006/relationships/hyperlink" Target="https://aws.amazon.com/what-is-aws/" TargetMode="External"/><Relationship Id="rId118" Type="http://schemas.microsoft.com/office/2011/relationships/people" Target="people.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file:///C:\Users\maaryam\Desktop\Dropbox\Senior%20Project\2-%20Senior%202%20Spring%202018\Project221-FinalReport%5bAmr_comments%5d.docx" TargetMode="External"/><Relationship Id="rId17" Type="http://schemas.openxmlformats.org/officeDocument/2006/relationships/hyperlink" Target="file:///C:\Users\maaryam\Desktop\Dropbox\Senior%20Project\2-%20Senior%202%20Spring%202018\Project221-FinalReport%5bAmr_comments%5d.docx" TargetMode="External"/><Relationship Id="rId33" Type="http://schemas.openxmlformats.org/officeDocument/2006/relationships/image" Target="media/image11.png"/><Relationship Id="rId38" Type="http://schemas.openxmlformats.org/officeDocument/2006/relationships/hyperlink" Target="http://store.fut-electronics.com/products/wifi-esp8266-12-serial-ttl-module-esp-12" TargetMode="External"/><Relationship Id="rId59" Type="http://schemas.openxmlformats.org/officeDocument/2006/relationships/image" Target="media/image25.jpg"/><Relationship Id="rId103" Type="http://schemas.openxmlformats.org/officeDocument/2006/relationships/hyperlink" Target="https://www.ieee.org/about/corporate/governance/p7-8.html" TargetMode="External"/><Relationship Id="rId108" Type="http://schemas.openxmlformats.org/officeDocument/2006/relationships/hyperlink" Target="http://www.sciencedirect.com/science/article/pii/S1084804517300632" TargetMode="External"/><Relationship Id="rId54" Type="http://schemas.openxmlformats.org/officeDocument/2006/relationships/hyperlink" Target="https://en.wikipedia.org/wiki/Java_(programming_language)" TargetMode="External"/><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image" Target="media/image57.jpeg"/><Relationship Id="rId96" Type="http://schemas.openxmlformats.org/officeDocument/2006/relationships/hyperlink" Target="https://media.digikey.com/pdf/Data%20Sheets/Pulse%20PDFs/PulseSensorAmpedGettingStartedGuide.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eg"/><Relationship Id="rId28" Type="http://schemas.openxmlformats.org/officeDocument/2006/relationships/diagramData" Target="diagrams/data1.xml"/><Relationship Id="rId49" Type="http://schemas.openxmlformats.org/officeDocument/2006/relationships/image" Target="media/image20.png"/><Relationship Id="rId114" Type="http://schemas.openxmlformats.org/officeDocument/2006/relationships/hyperlink" Target="https://www.diffen.com/difference/Bluetooth_vs_Wifi" TargetMode="External"/><Relationship Id="rId119" Type="http://schemas.openxmlformats.org/officeDocument/2006/relationships/theme" Target="theme/theme1.xml"/><Relationship Id="rId10" Type="http://schemas.openxmlformats.org/officeDocument/2006/relationships/hyperlink" Target="file:///C:\Users\maaryam\Desktop\Dropbox\Senior%20Project\2-%20Senior%202%20Spring%202018\Project221-FinalReport%5bAmr_comments%5d.docx" TargetMode="External"/><Relationship Id="rId31" Type="http://schemas.openxmlformats.org/officeDocument/2006/relationships/diagramColors" Target="diagrams/colors1.xml"/><Relationship Id="rId44" Type="http://schemas.openxmlformats.org/officeDocument/2006/relationships/hyperlink" Target="https://www.generationrobots.com/en/401278-arduino-nano-board-30.html" TargetMode="External"/><Relationship Id="rId52" Type="http://schemas.openxmlformats.org/officeDocument/2006/relationships/hyperlink" Target="http://store.fut-electronics.com/products/wifi-esp8266-12-serial-ttl-module-esp-12"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chart" Target="charts/chart2.xml"/><Relationship Id="rId99" Type="http://schemas.openxmlformats.org/officeDocument/2006/relationships/hyperlink" Target="https://docs.microsoft.com/en-us/azure/iot-suite/iot-suite-overview" TargetMode="External"/><Relationship Id="rId101" Type="http://schemas.openxmlformats.org/officeDocument/2006/relationships/hyperlink" Target="https://www.cisco.com/c/en/us/tech/lan-switching/ethernet/index.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aaryam\Desktop\Dropbox\Senior%20Project\2-%20Senior%202%20Spring%202018\Project221-FinalReport%5bAmr_comments%5d.docx" TargetMode="External"/><Relationship Id="rId18" Type="http://schemas.openxmlformats.org/officeDocument/2006/relationships/hyperlink" Target="file:///C:\Users\maaryam\Desktop\Dropbox\Senior%20Project\2-%20Senior%202%20Spring%202018\Project221-FinalReport%5bAmr_comments%5d.docx" TargetMode="External"/><Relationship Id="rId39" Type="http://schemas.openxmlformats.org/officeDocument/2006/relationships/hyperlink" Target="http://http/www.lua.org/about.html" TargetMode="External"/><Relationship Id="rId109" Type="http://schemas.openxmlformats.org/officeDocument/2006/relationships/hyperlink" Target="https://www.farnell.com/datasheets/1682209.pdf" TargetMode="External"/><Relationship Id="rId34" Type="http://schemas.openxmlformats.org/officeDocument/2006/relationships/hyperlink" Target="https://www.lifewire.com/what-is-a-wireless-key-818351" TargetMode="External"/><Relationship Id="rId50" Type="http://schemas.openxmlformats.org/officeDocument/2006/relationships/hyperlink" Target="https://aws.amazon.com/what-is-cloud-computing/" TargetMode="External"/><Relationship Id="rId55" Type="http://schemas.openxmlformats.org/officeDocument/2006/relationships/image" Target="media/image21.png"/><Relationship Id="rId76" Type="http://schemas.openxmlformats.org/officeDocument/2006/relationships/image" Target="media/image42.jpeg"/><Relationship Id="rId97" Type="http://schemas.openxmlformats.org/officeDocument/2006/relationships/hyperlink" Target="https://www.cooking-hacks.com/documentation/tutorials/ehealth-biometric-sensor-platform-arduino-raspberry-pi-medical/" TargetMode="External"/><Relationship Id="rId104" Type="http://schemas.openxmlformats.org/officeDocument/2006/relationships/hyperlink" Target="https://www.acm.org/about-acm/acm-code-of-ethics-and-professional-conduct" TargetMode="Externa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7.jpeg"/><Relationship Id="rId40" Type="http://schemas.openxmlformats.org/officeDocument/2006/relationships/hyperlink" Target="https://www.generationrobots.com/en/402175-body-temperature-sensor-for-e-health-platform.html" TargetMode="External"/><Relationship Id="rId45" Type="http://schemas.openxmlformats.org/officeDocument/2006/relationships/image" Target="media/image17.jpeg"/><Relationship Id="rId66" Type="http://schemas.openxmlformats.org/officeDocument/2006/relationships/image" Target="media/image32.png"/><Relationship Id="rId87" Type="http://schemas.openxmlformats.org/officeDocument/2006/relationships/image" Target="media/image53.jpg"/><Relationship Id="rId110" Type="http://schemas.openxmlformats.org/officeDocument/2006/relationships/hyperlink" Target="https://www.raspberrypi.org/documentation/hardware/computemodule/RPI-CM-DATASHEET-V1_0.pdf" TargetMode="External"/><Relationship Id="rId115" Type="http://schemas.openxmlformats.org/officeDocument/2006/relationships/hyperlink" Target="http://gs.statcounter.com/os-market-share" TargetMode="External"/><Relationship Id="rId61" Type="http://schemas.openxmlformats.org/officeDocument/2006/relationships/image" Target="media/image27.jpg"/><Relationship Id="rId82" Type="http://schemas.openxmlformats.org/officeDocument/2006/relationships/image" Target="media/image48.png"/><Relationship Id="rId19" Type="http://schemas.openxmlformats.org/officeDocument/2006/relationships/image" Target="media/image2.jpeg"/><Relationship Id="rId14" Type="http://schemas.openxmlformats.org/officeDocument/2006/relationships/hyperlink" Target="file:///C:\Users\maaryam\Desktop\Dropbox\Senior%20Project\2-%20Senior%202%20Spring%202018\Project221-FinalReport%5bAmr_comments%5d.docx" TargetMode="External"/><Relationship Id="rId30" Type="http://schemas.openxmlformats.org/officeDocument/2006/relationships/diagramQuickStyle" Target="diagrams/quickStyle1.xml"/><Relationship Id="rId35" Type="http://schemas.openxmlformats.org/officeDocument/2006/relationships/hyperlink" Target="https://www.lifewire.com/working-with-binary-and-hexadecimal-numbers-816247" TargetMode="External"/><Relationship Id="rId56" Type="http://schemas.openxmlformats.org/officeDocument/2006/relationships/image" Target="media/image22.png"/><Relationship Id="rId77" Type="http://schemas.openxmlformats.org/officeDocument/2006/relationships/image" Target="media/image43.jpeg"/><Relationship Id="rId100" Type="http://schemas.openxmlformats.org/officeDocument/2006/relationships/hyperlink" Target="http://cloudino.io/" TargetMode="External"/><Relationship Id="rId105" Type="http://schemas.openxmlformats.org/officeDocument/2006/relationships/hyperlink" Target="https://www.arduino.cc/en/Guide/Introduction" TargetMode="External"/><Relationship Id="rId8" Type="http://schemas.openxmlformats.org/officeDocument/2006/relationships/image" Target="media/image1.png"/><Relationship Id="rId51" Type="http://schemas.openxmlformats.org/officeDocument/2006/relationships/hyperlink" Target="https://en.wikipedia.org/wiki/Integrated_development_environment" TargetMode="External"/><Relationship Id="rId72" Type="http://schemas.openxmlformats.org/officeDocument/2006/relationships/image" Target="media/image38.jpeg"/><Relationship Id="rId93" Type="http://schemas.openxmlformats.org/officeDocument/2006/relationships/chart" Target="charts/chart1.xml"/><Relationship Id="rId98" Type="http://schemas.openxmlformats.org/officeDocument/2006/relationships/hyperlink" Target="https://aws.amazon.com/what-is-aw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8.jpeg"/><Relationship Id="rId67" Type="http://schemas.openxmlformats.org/officeDocument/2006/relationships/image" Target="media/image33.png"/><Relationship Id="rId116" Type="http://schemas.openxmlformats.org/officeDocument/2006/relationships/hyperlink" Target="http://gs.statcounter.com/os-market-share/all/qatar" TargetMode="External"/><Relationship Id="rId20" Type="http://schemas.openxmlformats.org/officeDocument/2006/relationships/image" Target="media/image3.jpeg"/><Relationship Id="rId41" Type="http://schemas.openxmlformats.org/officeDocument/2006/relationships/image" Target="media/image14.jpeg"/><Relationship Id="rId62" Type="http://schemas.openxmlformats.org/officeDocument/2006/relationships/image" Target="media/image28.jpe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docs.microsoft.com/en-us/azure/iot-suite/iot-suite-what-is-azure-iot" TargetMode="External"/><Relationship Id="rId15" Type="http://schemas.openxmlformats.org/officeDocument/2006/relationships/hyperlink" Target="file:///C:\Users\maaryam\Desktop\Dropbox\Senior%20Project\2-%20Senior%202%20Spring%202018\Project221-FinalReport%5bAmr_comments%5d.docx" TargetMode="External"/><Relationship Id="rId36" Type="http://schemas.openxmlformats.org/officeDocument/2006/relationships/image" Target="media/image12.png"/><Relationship Id="rId57" Type="http://schemas.openxmlformats.org/officeDocument/2006/relationships/image" Target="media/image23.emf"/><Relationship Id="rId106" Type="http://schemas.openxmlformats.org/officeDocument/2006/relationships/hyperlink" Target="https://www.raspberrypi.org/help/what-%20is-a-raspberry-pi/"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diaemoharrar\Downloads\MediCheck%20survey%20(Respons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Connection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Sheet1!$B$5:$B$8</c:f>
              <c:strCache>
                <c:ptCount val="4"/>
                <c:pt idx="0">
                  <c:v>WIFI connection</c:v>
                </c:pt>
                <c:pt idx="1">
                  <c:v>Firebase connection</c:v>
                </c:pt>
                <c:pt idx="2">
                  <c:v>Sending time to Firebase</c:v>
                </c:pt>
                <c:pt idx="3">
                  <c:v>Recvieng time to App</c:v>
                </c:pt>
              </c:strCache>
            </c:strRef>
          </c:cat>
          <c:val>
            <c:numRef>
              <c:f>Sheet1!$C$5:$C$8</c:f>
              <c:numCache>
                <c:formatCode>General</c:formatCode>
                <c:ptCount val="4"/>
                <c:pt idx="0">
                  <c:v>4.5</c:v>
                </c:pt>
                <c:pt idx="1">
                  <c:v>3.6</c:v>
                </c:pt>
                <c:pt idx="2">
                  <c:v>3</c:v>
                </c:pt>
                <c:pt idx="3">
                  <c:v>0.97</c:v>
                </c:pt>
              </c:numCache>
            </c:numRef>
          </c:val>
          <c:extLst>
            <c:ext xmlns:c16="http://schemas.microsoft.com/office/drawing/2014/chart" uri="{C3380CC4-5D6E-409C-BE32-E72D297353CC}">
              <c16:uniqueId val="{00000000-1E20-4505-AED1-4ADF816D6DB7}"/>
            </c:ext>
          </c:extLst>
        </c:ser>
        <c:dLbls>
          <c:showLegendKey val="0"/>
          <c:showVal val="0"/>
          <c:showCatName val="0"/>
          <c:showSerName val="0"/>
          <c:showPercent val="0"/>
          <c:showBubbleSize val="0"/>
        </c:dLbls>
        <c:gapWidth val="150"/>
        <c:axId val="141515616"/>
        <c:axId val="141537104"/>
      </c:barChart>
      <c:catAx>
        <c:axId val="141515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connections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537104"/>
        <c:crosses val="autoZero"/>
        <c:auto val="1"/>
        <c:lblAlgn val="ctr"/>
        <c:lblOffset val="100"/>
        <c:noMultiLvlLbl val="0"/>
      </c:catAx>
      <c:valAx>
        <c:axId val="141537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5156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Users</a:t>
            </a:r>
            <a:r>
              <a:rPr lang="en-US" baseline="0"/>
              <a:t> Impression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'Form Responses 1'!$G$13</c:f>
              <c:strCache>
                <c:ptCount val="1"/>
                <c:pt idx="0">
                  <c:v>Strongly disagree</c:v>
                </c:pt>
              </c:strCache>
            </c:strRef>
          </c:tx>
          <c:spPr>
            <a:solidFill>
              <a:schemeClr val="accent1"/>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1'!$H$13:$P$13</c:f>
              <c:numCache>
                <c:formatCode>General</c:formatCode>
                <c:ptCount val="9"/>
                <c:pt idx="0">
                  <c:v>1</c:v>
                </c:pt>
                <c:pt idx="1">
                  <c:v>6</c:v>
                </c:pt>
                <c:pt idx="2">
                  <c:v>1</c:v>
                </c:pt>
                <c:pt idx="3">
                  <c:v>3</c:v>
                </c:pt>
                <c:pt idx="4">
                  <c:v>0</c:v>
                </c:pt>
                <c:pt idx="5">
                  <c:v>4</c:v>
                </c:pt>
                <c:pt idx="6">
                  <c:v>5</c:v>
                </c:pt>
                <c:pt idx="7">
                  <c:v>0</c:v>
                </c:pt>
                <c:pt idx="8">
                  <c:v>4</c:v>
                </c:pt>
              </c:numCache>
            </c:numRef>
          </c:val>
          <c:extLst>
            <c:ext xmlns:c16="http://schemas.microsoft.com/office/drawing/2014/chart" uri="{C3380CC4-5D6E-409C-BE32-E72D297353CC}">
              <c16:uniqueId val="{00000000-B13B-2F4A-AAF1-2D19630F509C}"/>
            </c:ext>
          </c:extLst>
        </c:ser>
        <c:ser>
          <c:idx val="1"/>
          <c:order val="1"/>
          <c:tx>
            <c:strRef>
              <c:f>'Form Responses 1'!$G$14</c:f>
              <c:strCache>
                <c:ptCount val="1"/>
                <c:pt idx="0">
                  <c:v>Disagree</c:v>
                </c:pt>
              </c:strCache>
            </c:strRef>
          </c:tx>
          <c:spPr>
            <a:solidFill>
              <a:schemeClr val="accent2"/>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1'!$H$14:$P$14</c:f>
              <c:numCache>
                <c:formatCode>General</c:formatCode>
                <c:ptCount val="9"/>
                <c:pt idx="0">
                  <c:v>0</c:v>
                </c:pt>
                <c:pt idx="1">
                  <c:v>2</c:v>
                </c:pt>
                <c:pt idx="2">
                  <c:v>1</c:v>
                </c:pt>
                <c:pt idx="3">
                  <c:v>2</c:v>
                </c:pt>
                <c:pt idx="4">
                  <c:v>2</c:v>
                </c:pt>
                <c:pt idx="5">
                  <c:v>4</c:v>
                </c:pt>
                <c:pt idx="6">
                  <c:v>3</c:v>
                </c:pt>
                <c:pt idx="7">
                  <c:v>1</c:v>
                </c:pt>
                <c:pt idx="8">
                  <c:v>4</c:v>
                </c:pt>
              </c:numCache>
            </c:numRef>
          </c:val>
          <c:extLst>
            <c:ext xmlns:c16="http://schemas.microsoft.com/office/drawing/2014/chart" uri="{C3380CC4-5D6E-409C-BE32-E72D297353CC}">
              <c16:uniqueId val="{00000001-B13B-2F4A-AAF1-2D19630F509C}"/>
            </c:ext>
          </c:extLst>
        </c:ser>
        <c:ser>
          <c:idx val="2"/>
          <c:order val="2"/>
          <c:tx>
            <c:strRef>
              <c:f>'Form Responses 1'!$G$15</c:f>
              <c:strCache>
                <c:ptCount val="1"/>
                <c:pt idx="0">
                  <c:v>Neutral</c:v>
                </c:pt>
              </c:strCache>
            </c:strRef>
          </c:tx>
          <c:spPr>
            <a:solidFill>
              <a:schemeClr val="accent3"/>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1'!$H$15:$P$15</c:f>
              <c:numCache>
                <c:formatCode>General</c:formatCode>
                <c:ptCount val="9"/>
                <c:pt idx="0">
                  <c:v>4</c:v>
                </c:pt>
                <c:pt idx="1">
                  <c:v>0</c:v>
                </c:pt>
                <c:pt idx="2">
                  <c:v>2</c:v>
                </c:pt>
                <c:pt idx="3">
                  <c:v>1</c:v>
                </c:pt>
                <c:pt idx="4">
                  <c:v>0</c:v>
                </c:pt>
                <c:pt idx="5">
                  <c:v>1</c:v>
                </c:pt>
                <c:pt idx="6">
                  <c:v>1</c:v>
                </c:pt>
                <c:pt idx="7">
                  <c:v>2</c:v>
                </c:pt>
                <c:pt idx="8">
                  <c:v>1</c:v>
                </c:pt>
              </c:numCache>
            </c:numRef>
          </c:val>
          <c:extLst>
            <c:ext xmlns:c16="http://schemas.microsoft.com/office/drawing/2014/chart" uri="{C3380CC4-5D6E-409C-BE32-E72D297353CC}">
              <c16:uniqueId val="{00000002-B13B-2F4A-AAF1-2D19630F509C}"/>
            </c:ext>
          </c:extLst>
        </c:ser>
        <c:ser>
          <c:idx val="3"/>
          <c:order val="3"/>
          <c:tx>
            <c:strRef>
              <c:f>'Form Responses 1'!$G$16</c:f>
              <c:strCache>
                <c:ptCount val="1"/>
                <c:pt idx="0">
                  <c:v>Agree</c:v>
                </c:pt>
              </c:strCache>
            </c:strRef>
          </c:tx>
          <c:spPr>
            <a:solidFill>
              <a:schemeClr val="accent4"/>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1'!$H$16:$P$16</c:f>
              <c:numCache>
                <c:formatCode>General</c:formatCode>
                <c:ptCount val="9"/>
                <c:pt idx="0">
                  <c:v>1</c:v>
                </c:pt>
                <c:pt idx="1">
                  <c:v>1</c:v>
                </c:pt>
                <c:pt idx="2">
                  <c:v>3</c:v>
                </c:pt>
                <c:pt idx="3">
                  <c:v>3</c:v>
                </c:pt>
                <c:pt idx="4">
                  <c:v>1</c:v>
                </c:pt>
                <c:pt idx="5">
                  <c:v>1</c:v>
                </c:pt>
                <c:pt idx="6">
                  <c:v>0</c:v>
                </c:pt>
                <c:pt idx="7">
                  <c:v>4</c:v>
                </c:pt>
                <c:pt idx="8">
                  <c:v>1</c:v>
                </c:pt>
              </c:numCache>
            </c:numRef>
          </c:val>
          <c:extLst>
            <c:ext xmlns:c16="http://schemas.microsoft.com/office/drawing/2014/chart" uri="{C3380CC4-5D6E-409C-BE32-E72D297353CC}">
              <c16:uniqueId val="{00000003-B13B-2F4A-AAF1-2D19630F509C}"/>
            </c:ext>
          </c:extLst>
        </c:ser>
        <c:ser>
          <c:idx val="4"/>
          <c:order val="4"/>
          <c:tx>
            <c:strRef>
              <c:f>'Form Responses 1'!$G$17</c:f>
              <c:strCache>
                <c:ptCount val="1"/>
                <c:pt idx="0">
                  <c:v>Stringly Agree</c:v>
                </c:pt>
              </c:strCache>
            </c:strRef>
          </c:tx>
          <c:spPr>
            <a:solidFill>
              <a:schemeClr val="accent5"/>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1'!$H$17:$P$17</c:f>
              <c:numCache>
                <c:formatCode>General</c:formatCode>
                <c:ptCount val="9"/>
                <c:pt idx="0">
                  <c:v>4</c:v>
                </c:pt>
                <c:pt idx="1">
                  <c:v>1</c:v>
                </c:pt>
                <c:pt idx="2">
                  <c:v>3</c:v>
                </c:pt>
                <c:pt idx="3">
                  <c:v>1</c:v>
                </c:pt>
                <c:pt idx="4">
                  <c:v>7</c:v>
                </c:pt>
                <c:pt idx="5">
                  <c:v>0</c:v>
                </c:pt>
                <c:pt idx="6">
                  <c:v>1</c:v>
                </c:pt>
                <c:pt idx="7">
                  <c:v>3</c:v>
                </c:pt>
                <c:pt idx="8">
                  <c:v>0</c:v>
                </c:pt>
              </c:numCache>
            </c:numRef>
          </c:val>
          <c:extLst>
            <c:ext xmlns:c16="http://schemas.microsoft.com/office/drawing/2014/chart" uri="{C3380CC4-5D6E-409C-BE32-E72D297353CC}">
              <c16:uniqueId val="{00000004-B13B-2F4A-AAF1-2D19630F509C}"/>
            </c:ext>
          </c:extLst>
        </c:ser>
        <c:dLbls>
          <c:showLegendKey val="0"/>
          <c:showVal val="0"/>
          <c:showCatName val="0"/>
          <c:showSerName val="0"/>
          <c:showPercent val="0"/>
          <c:showBubbleSize val="0"/>
        </c:dLbls>
        <c:gapWidth val="150"/>
        <c:axId val="221399120"/>
        <c:axId val="139537856"/>
      </c:barChart>
      <c:catAx>
        <c:axId val="22139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537856"/>
        <c:crosses val="autoZero"/>
        <c:auto val="1"/>
        <c:lblAlgn val="ctr"/>
        <c:lblOffset val="100"/>
        <c:noMultiLvlLbl val="0"/>
      </c:catAx>
      <c:valAx>
        <c:axId val="139537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139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B20D09-649F-497E-B0C8-E4ABF5A696E4}" type="doc">
      <dgm:prSet loTypeId="urn:microsoft.com/office/officeart/2005/8/layout/StepDownProcess" loCatId="process" qsTypeId="urn:microsoft.com/office/officeart/2005/8/quickstyle/3d5" qsCatId="3D" csTypeId="urn:microsoft.com/office/officeart/2005/8/colors/colorful1" csCatId="colorful" phldr="1"/>
      <dgm:spPr/>
      <dgm:t>
        <a:bodyPr/>
        <a:lstStyle/>
        <a:p>
          <a:endParaRPr lang="en-US"/>
        </a:p>
      </dgm:t>
    </dgm:pt>
    <dgm:pt modelId="{79464FD6-EA06-44CC-ACF2-6B4EE18280F9}">
      <dgm:prSet phldrT="[Text]" custT="1"/>
      <dgm:spPr/>
      <dgm:t>
        <a:bodyPr/>
        <a:lstStyle/>
        <a:p>
          <a:r>
            <a:rPr lang="en-US" sz="1100"/>
            <a:t>Requirementspecification</a:t>
          </a:r>
        </a:p>
      </dgm:t>
    </dgm:pt>
    <dgm:pt modelId="{F4A93D48-17AB-4F8B-9592-F32D81DAD1F3}" type="parTrans" cxnId="{C1E872EC-9AB5-4C9D-9D42-0DA2ADE32268}">
      <dgm:prSet/>
      <dgm:spPr/>
      <dgm:t>
        <a:bodyPr/>
        <a:lstStyle/>
        <a:p>
          <a:endParaRPr lang="en-US"/>
        </a:p>
      </dgm:t>
    </dgm:pt>
    <dgm:pt modelId="{2293E357-0AA2-4018-855A-7CE0A61C1670}" type="sibTrans" cxnId="{C1E872EC-9AB5-4C9D-9D42-0DA2ADE32268}">
      <dgm:prSet/>
      <dgm:spPr/>
      <dgm:t>
        <a:bodyPr/>
        <a:lstStyle/>
        <a:p>
          <a:endParaRPr lang="en-US"/>
        </a:p>
      </dgm:t>
    </dgm:pt>
    <dgm:pt modelId="{933EA62D-0CF1-4B35-8A1F-2426FB2F19BC}">
      <dgm:prSet phldrT="[Text]" custT="1"/>
      <dgm:spPr/>
      <dgm:t>
        <a:bodyPr/>
        <a:lstStyle/>
        <a:p>
          <a:r>
            <a:rPr lang="en-US" sz="1100"/>
            <a:t>System Design</a:t>
          </a:r>
        </a:p>
      </dgm:t>
    </dgm:pt>
    <dgm:pt modelId="{5B8D1E80-2C62-452C-BC96-29357D2DF392}" type="parTrans" cxnId="{71A6517A-444F-497E-91FA-1F4E2DFCB06C}">
      <dgm:prSet/>
      <dgm:spPr/>
      <dgm:t>
        <a:bodyPr/>
        <a:lstStyle/>
        <a:p>
          <a:endParaRPr lang="en-US"/>
        </a:p>
      </dgm:t>
    </dgm:pt>
    <dgm:pt modelId="{AD1434D1-9FAD-4B4C-8362-432DA4434166}" type="sibTrans" cxnId="{71A6517A-444F-497E-91FA-1F4E2DFCB06C}">
      <dgm:prSet/>
      <dgm:spPr/>
      <dgm:t>
        <a:bodyPr/>
        <a:lstStyle/>
        <a:p>
          <a:endParaRPr lang="en-US"/>
        </a:p>
      </dgm:t>
    </dgm:pt>
    <dgm:pt modelId="{1A088724-AFA4-4523-A069-4217085A4314}">
      <dgm:prSet phldrT="[Text]" custT="1"/>
      <dgm:spPr/>
      <dgm:t>
        <a:bodyPr/>
        <a:lstStyle/>
        <a:p>
          <a:r>
            <a:rPr lang="en-US" sz="1100"/>
            <a:t>Program Design</a:t>
          </a:r>
        </a:p>
      </dgm:t>
    </dgm:pt>
    <dgm:pt modelId="{E1B73F77-F978-4D45-8F17-7448956075FA}" type="parTrans" cxnId="{6BD9FA3E-725E-4B55-8F15-CAB966015998}">
      <dgm:prSet/>
      <dgm:spPr/>
      <dgm:t>
        <a:bodyPr/>
        <a:lstStyle/>
        <a:p>
          <a:endParaRPr lang="en-US"/>
        </a:p>
      </dgm:t>
    </dgm:pt>
    <dgm:pt modelId="{52A37DA3-B2D6-425B-AFDA-B37C523D90CF}" type="sibTrans" cxnId="{6BD9FA3E-725E-4B55-8F15-CAB966015998}">
      <dgm:prSet/>
      <dgm:spPr/>
      <dgm:t>
        <a:bodyPr/>
        <a:lstStyle/>
        <a:p>
          <a:endParaRPr lang="en-US"/>
        </a:p>
      </dgm:t>
    </dgm:pt>
    <dgm:pt modelId="{1531767C-F588-4F35-B5AF-66D341224D49}">
      <dgm:prSet phldrT="[Text]" custT="1"/>
      <dgm:spPr/>
      <dgm:t>
        <a:bodyPr/>
        <a:lstStyle/>
        <a:p>
          <a:r>
            <a:rPr lang="en-US" sz="1100"/>
            <a:t>Coding</a:t>
          </a:r>
        </a:p>
      </dgm:t>
    </dgm:pt>
    <dgm:pt modelId="{8C96F010-51E8-4583-B2FA-E7F1E08B87E4}" type="parTrans" cxnId="{C4415105-F80D-4F21-80E9-49B030ACA34A}">
      <dgm:prSet/>
      <dgm:spPr/>
      <dgm:t>
        <a:bodyPr/>
        <a:lstStyle/>
        <a:p>
          <a:endParaRPr lang="en-US"/>
        </a:p>
      </dgm:t>
    </dgm:pt>
    <dgm:pt modelId="{8018F04B-63C3-4653-9C37-39C4F487F0A9}" type="sibTrans" cxnId="{C4415105-F80D-4F21-80E9-49B030ACA34A}">
      <dgm:prSet/>
      <dgm:spPr/>
      <dgm:t>
        <a:bodyPr/>
        <a:lstStyle/>
        <a:p>
          <a:endParaRPr lang="en-US"/>
        </a:p>
      </dgm:t>
    </dgm:pt>
    <dgm:pt modelId="{A9A1CD5C-278D-4C59-A71A-1899316DCAF4}">
      <dgm:prSet phldrT="[Text]" custT="1"/>
      <dgm:spPr/>
      <dgm:t>
        <a:bodyPr/>
        <a:lstStyle/>
        <a:p>
          <a:r>
            <a:rPr lang="en-US" sz="1100"/>
            <a:t>System Testing</a:t>
          </a:r>
        </a:p>
      </dgm:t>
    </dgm:pt>
    <dgm:pt modelId="{252CB19A-7FE8-401F-8E58-3B4D12B83211}" type="parTrans" cxnId="{A8677A4A-94A7-400C-898A-83E303526100}">
      <dgm:prSet/>
      <dgm:spPr/>
      <dgm:t>
        <a:bodyPr/>
        <a:lstStyle/>
        <a:p>
          <a:endParaRPr lang="en-US"/>
        </a:p>
      </dgm:t>
    </dgm:pt>
    <dgm:pt modelId="{D8742EF8-9472-404A-BE56-349E03C22FAC}" type="sibTrans" cxnId="{A8677A4A-94A7-400C-898A-83E303526100}">
      <dgm:prSet/>
      <dgm:spPr/>
      <dgm:t>
        <a:bodyPr/>
        <a:lstStyle/>
        <a:p>
          <a:endParaRPr lang="en-US"/>
        </a:p>
      </dgm:t>
    </dgm:pt>
    <dgm:pt modelId="{B1BB3108-EF6C-4D59-B001-EBA6F45A31A7}">
      <dgm:prSet phldrT="[Text]" custT="1"/>
      <dgm:spPr/>
      <dgm:t>
        <a:bodyPr/>
        <a:lstStyle/>
        <a:p>
          <a:r>
            <a:rPr lang="en-US" sz="1100"/>
            <a:t>Operation and Maintenance </a:t>
          </a:r>
        </a:p>
      </dgm:t>
    </dgm:pt>
    <dgm:pt modelId="{296DF7E9-1176-48A6-827B-5E1C083DCFBD}" type="parTrans" cxnId="{83D0BF7B-DC8E-4512-A43D-0DBA12859B60}">
      <dgm:prSet/>
      <dgm:spPr/>
      <dgm:t>
        <a:bodyPr/>
        <a:lstStyle/>
        <a:p>
          <a:endParaRPr lang="en-US"/>
        </a:p>
      </dgm:t>
    </dgm:pt>
    <dgm:pt modelId="{FCE6DF24-7DCF-4D24-9333-7DDE9E3B2810}" type="sibTrans" cxnId="{83D0BF7B-DC8E-4512-A43D-0DBA12859B60}">
      <dgm:prSet/>
      <dgm:spPr/>
      <dgm:t>
        <a:bodyPr/>
        <a:lstStyle/>
        <a:p>
          <a:endParaRPr lang="en-US"/>
        </a:p>
      </dgm:t>
    </dgm:pt>
    <dgm:pt modelId="{51A4426C-3202-4122-A81B-194763430B61}" type="pres">
      <dgm:prSet presAssocID="{37B20D09-649F-497E-B0C8-E4ABF5A696E4}" presName="rootnode" presStyleCnt="0">
        <dgm:presLayoutVars>
          <dgm:chMax/>
          <dgm:chPref/>
          <dgm:dir/>
          <dgm:animLvl val="lvl"/>
        </dgm:presLayoutVars>
      </dgm:prSet>
      <dgm:spPr/>
    </dgm:pt>
    <dgm:pt modelId="{FB451EE9-4657-4DA1-8500-A65C6E8B3B4C}" type="pres">
      <dgm:prSet presAssocID="{79464FD6-EA06-44CC-ACF2-6B4EE18280F9}" presName="composite" presStyleCnt="0"/>
      <dgm:spPr/>
    </dgm:pt>
    <dgm:pt modelId="{C21094A0-BD32-47A9-A411-AA254798934F}" type="pres">
      <dgm:prSet presAssocID="{79464FD6-EA06-44CC-ACF2-6B4EE18280F9}" presName="bentUpArrow1" presStyleLbl="alignImgPlace1" presStyleIdx="0" presStyleCnt="5"/>
      <dgm:spPr>
        <a:solidFill>
          <a:schemeClr val="bg1">
            <a:lumMod val="75000"/>
          </a:schemeClr>
        </a:solidFill>
      </dgm:spPr>
    </dgm:pt>
    <dgm:pt modelId="{534CECEC-46F8-46B7-8D4A-4E03C90068A5}" type="pres">
      <dgm:prSet presAssocID="{79464FD6-EA06-44CC-ACF2-6B4EE18280F9}" presName="ParentText" presStyleLbl="node1" presStyleIdx="0" presStyleCnt="6">
        <dgm:presLayoutVars>
          <dgm:chMax val="1"/>
          <dgm:chPref val="1"/>
          <dgm:bulletEnabled val="1"/>
        </dgm:presLayoutVars>
      </dgm:prSet>
      <dgm:spPr/>
    </dgm:pt>
    <dgm:pt modelId="{0AC0E79E-CA07-4441-8DCF-DA6703B33340}" type="pres">
      <dgm:prSet presAssocID="{79464FD6-EA06-44CC-ACF2-6B4EE18280F9}" presName="ChildText" presStyleLbl="revTx" presStyleIdx="0" presStyleCnt="5">
        <dgm:presLayoutVars>
          <dgm:chMax val="0"/>
          <dgm:chPref val="0"/>
          <dgm:bulletEnabled val="1"/>
        </dgm:presLayoutVars>
      </dgm:prSet>
      <dgm:spPr/>
    </dgm:pt>
    <dgm:pt modelId="{415CD314-4CFE-4CFE-95BE-5537C46D7360}" type="pres">
      <dgm:prSet presAssocID="{2293E357-0AA2-4018-855A-7CE0A61C1670}" presName="sibTrans" presStyleCnt="0"/>
      <dgm:spPr/>
    </dgm:pt>
    <dgm:pt modelId="{A499DAC2-54F2-444A-B6F7-2354C782F52E}" type="pres">
      <dgm:prSet presAssocID="{933EA62D-0CF1-4B35-8A1F-2426FB2F19BC}" presName="composite" presStyleCnt="0"/>
      <dgm:spPr/>
    </dgm:pt>
    <dgm:pt modelId="{266D5DD0-0559-4059-89F6-9FDD5AEC9E3D}" type="pres">
      <dgm:prSet presAssocID="{933EA62D-0CF1-4B35-8A1F-2426FB2F19BC}" presName="bentUpArrow1" presStyleLbl="alignImgPlace1" presStyleIdx="1" presStyleCnt="5"/>
      <dgm:spPr>
        <a:solidFill>
          <a:schemeClr val="accent4">
            <a:lumMod val="40000"/>
            <a:lumOff val="60000"/>
          </a:schemeClr>
        </a:solidFill>
      </dgm:spPr>
    </dgm:pt>
    <dgm:pt modelId="{73FE57BB-AE54-478C-B578-13DB17D95790}" type="pres">
      <dgm:prSet presAssocID="{933EA62D-0CF1-4B35-8A1F-2426FB2F19BC}" presName="ParentText" presStyleLbl="node1" presStyleIdx="1" presStyleCnt="6">
        <dgm:presLayoutVars>
          <dgm:chMax val="1"/>
          <dgm:chPref val="1"/>
          <dgm:bulletEnabled val="1"/>
        </dgm:presLayoutVars>
      </dgm:prSet>
      <dgm:spPr/>
    </dgm:pt>
    <dgm:pt modelId="{377734DD-72F3-4C53-94E3-AEED3B7DCDEC}" type="pres">
      <dgm:prSet presAssocID="{933EA62D-0CF1-4B35-8A1F-2426FB2F19BC}" presName="ChildText" presStyleLbl="revTx" presStyleIdx="1" presStyleCnt="5">
        <dgm:presLayoutVars>
          <dgm:chMax val="0"/>
          <dgm:chPref val="0"/>
          <dgm:bulletEnabled val="1"/>
        </dgm:presLayoutVars>
      </dgm:prSet>
      <dgm:spPr/>
    </dgm:pt>
    <dgm:pt modelId="{34D7C907-059E-4A79-861E-4C78F0B9CBED}" type="pres">
      <dgm:prSet presAssocID="{AD1434D1-9FAD-4B4C-8362-432DA4434166}" presName="sibTrans" presStyleCnt="0"/>
      <dgm:spPr/>
    </dgm:pt>
    <dgm:pt modelId="{B6401B7A-4BA3-4DC5-88BF-3D9D0D3AA151}" type="pres">
      <dgm:prSet presAssocID="{1A088724-AFA4-4523-A069-4217085A4314}" presName="composite" presStyleCnt="0"/>
      <dgm:spPr/>
    </dgm:pt>
    <dgm:pt modelId="{DF133B29-9B7C-48F7-98CD-83BA9F7CD42E}" type="pres">
      <dgm:prSet presAssocID="{1A088724-AFA4-4523-A069-4217085A4314}" presName="bentUpArrow1" presStyleLbl="alignImgPlace1" presStyleIdx="2" presStyleCnt="5"/>
      <dgm:spPr>
        <a:solidFill>
          <a:schemeClr val="accent1">
            <a:lumMod val="40000"/>
            <a:lumOff val="60000"/>
          </a:schemeClr>
        </a:solidFill>
      </dgm:spPr>
    </dgm:pt>
    <dgm:pt modelId="{32E3D617-C66B-4D88-99BD-5568ABB5B20C}" type="pres">
      <dgm:prSet presAssocID="{1A088724-AFA4-4523-A069-4217085A4314}" presName="ParentText" presStyleLbl="node1" presStyleIdx="2" presStyleCnt="6">
        <dgm:presLayoutVars>
          <dgm:chMax val="1"/>
          <dgm:chPref val="1"/>
          <dgm:bulletEnabled val="1"/>
        </dgm:presLayoutVars>
      </dgm:prSet>
      <dgm:spPr/>
    </dgm:pt>
    <dgm:pt modelId="{6D1FA501-E117-4CDD-A225-227F882F61E2}" type="pres">
      <dgm:prSet presAssocID="{1A088724-AFA4-4523-A069-4217085A4314}" presName="ChildText" presStyleLbl="revTx" presStyleIdx="2" presStyleCnt="5">
        <dgm:presLayoutVars>
          <dgm:chMax val="0"/>
          <dgm:chPref val="0"/>
          <dgm:bulletEnabled val="1"/>
        </dgm:presLayoutVars>
      </dgm:prSet>
      <dgm:spPr/>
    </dgm:pt>
    <dgm:pt modelId="{BCE37293-4CB8-48FA-B9C7-CFDFE6EF0CA0}" type="pres">
      <dgm:prSet presAssocID="{52A37DA3-B2D6-425B-AFDA-B37C523D90CF}" presName="sibTrans" presStyleCnt="0"/>
      <dgm:spPr/>
    </dgm:pt>
    <dgm:pt modelId="{4127A3E1-D625-4917-AAB2-2ACC084C9DE8}" type="pres">
      <dgm:prSet presAssocID="{1531767C-F588-4F35-B5AF-66D341224D49}" presName="composite" presStyleCnt="0"/>
      <dgm:spPr/>
    </dgm:pt>
    <dgm:pt modelId="{91001C2A-C8E9-4880-B223-D197C55F9947}" type="pres">
      <dgm:prSet presAssocID="{1531767C-F588-4F35-B5AF-66D341224D49}" presName="bentUpArrow1" presStyleLbl="alignImgPlace1" presStyleIdx="3" presStyleCnt="5"/>
      <dgm:spPr>
        <a:solidFill>
          <a:srgbClr val="BFDA8A"/>
        </a:solidFill>
      </dgm:spPr>
    </dgm:pt>
    <dgm:pt modelId="{1B739C98-3293-47AB-BC8E-DFDD8804C0A7}" type="pres">
      <dgm:prSet presAssocID="{1531767C-F588-4F35-B5AF-66D341224D49}" presName="ParentText" presStyleLbl="node1" presStyleIdx="3" presStyleCnt="6">
        <dgm:presLayoutVars>
          <dgm:chMax val="1"/>
          <dgm:chPref val="1"/>
          <dgm:bulletEnabled val="1"/>
        </dgm:presLayoutVars>
      </dgm:prSet>
      <dgm:spPr/>
    </dgm:pt>
    <dgm:pt modelId="{6C10C040-47D4-4237-BE33-474BAABEA73B}" type="pres">
      <dgm:prSet presAssocID="{1531767C-F588-4F35-B5AF-66D341224D49}" presName="ChildText" presStyleLbl="revTx" presStyleIdx="3" presStyleCnt="5">
        <dgm:presLayoutVars>
          <dgm:chMax val="0"/>
          <dgm:chPref val="0"/>
          <dgm:bulletEnabled val="1"/>
        </dgm:presLayoutVars>
      </dgm:prSet>
      <dgm:spPr/>
    </dgm:pt>
    <dgm:pt modelId="{F5C59982-E00F-4119-9546-6125ABD0B8C7}" type="pres">
      <dgm:prSet presAssocID="{8018F04B-63C3-4653-9C37-39C4F487F0A9}" presName="sibTrans" presStyleCnt="0"/>
      <dgm:spPr/>
    </dgm:pt>
    <dgm:pt modelId="{15DF2F70-6C44-4733-AF70-4314119CCB49}" type="pres">
      <dgm:prSet presAssocID="{A9A1CD5C-278D-4C59-A71A-1899316DCAF4}" presName="composite" presStyleCnt="0"/>
      <dgm:spPr/>
    </dgm:pt>
    <dgm:pt modelId="{EE82586B-B2D1-490C-AD82-F3F17072621F}" type="pres">
      <dgm:prSet presAssocID="{A9A1CD5C-278D-4C59-A71A-1899316DCAF4}" presName="bentUpArrow1" presStyleLbl="alignImgPlace1" presStyleIdx="4" presStyleCnt="5"/>
      <dgm:spPr>
        <a:solidFill>
          <a:schemeClr val="accent2">
            <a:lumMod val="60000"/>
            <a:lumOff val="40000"/>
          </a:schemeClr>
        </a:solidFill>
      </dgm:spPr>
    </dgm:pt>
    <dgm:pt modelId="{7041DEC9-E5E6-40A9-97CB-F65433A67841}" type="pres">
      <dgm:prSet presAssocID="{A9A1CD5C-278D-4C59-A71A-1899316DCAF4}" presName="ParentText" presStyleLbl="node1" presStyleIdx="4" presStyleCnt="6">
        <dgm:presLayoutVars>
          <dgm:chMax val="1"/>
          <dgm:chPref val="1"/>
          <dgm:bulletEnabled val="1"/>
        </dgm:presLayoutVars>
      </dgm:prSet>
      <dgm:spPr/>
    </dgm:pt>
    <dgm:pt modelId="{658D8848-7ECA-4D84-99BE-36AE4F282C5E}" type="pres">
      <dgm:prSet presAssocID="{A9A1CD5C-278D-4C59-A71A-1899316DCAF4}" presName="ChildText" presStyleLbl="revTx" presStyleIdx="4" presStyleCnt="5">
        <dgm:presLayoutVars>
          <dgm:chMax val="0"/>
          <dgm:chPref val="0"/>
          <dgm:bulletEnabled val="1"/>
        </dgm:presLayoutVars>
      </dgm:prSet>
      <dgm:spPr/>
    </dgm:pt>
    <dgm:pt modelId="{2B168805-B9FE-4E1A-9D43-7A5083DEB0F0}" type="pres">
      <dgm:prSet presAssocID="{D8742EF8-9472-404A-BE56-349E03C22FAC}" presName="sibTrans" presStyleCnt="0"/>
      <dgm:spPr/>
    </dgm:pt>
    <dgm:pt modelId="{ACAC8780-C86B-4A98-9349-899400F68EE7}" type="pres">
      <dgm:prSet presAssocID="{B1BB3108-EF6C-4D59-B001-EBA6F45A31A7}" presName="composite" presStyleCnt="0"/>
      <dgm:spPr/>
    </dgm:pt>
    <dgm:pt modelId="{8EB3469A-E2C8-4F67-8644-6288DF991061}" type="pres">
      <dgm:prSet presAssocID="{B1BB3108-EF6C-4D59-B001-EBA6F45A31A7}" presName="ParentText" presStyleLbl="node1" presStyleIdx="5" presStyleCnt="6">
        <dgm:presLayoutVars>
          <dgm:chMax val="1"/>
          <dgm:chPref val="1"/>
          <dgm:bulletEnabled val="1"/>
        </dgm:presLayoutVars>
      </dgm:prSet>
      <dgm:spPr/>
    </dgm:pt>
  </dgm:ptLst>
  <dgm:cxnLst>
    <dgm:cxn modelId="{C4415105-F80D-4F21-80E9-49B030ACA34A}" srcId="{37B20D09-649F-497E-B0C8-E4ABF5A696E4}" destId="{1531767C-F588-4F35-B5AF-66D341224D49}" srcOrd="3" destOrd="0" parTransId="{8C96F010-51E8-4583-B2FA-E7F1E08B87E4}" sibTransId="{8018F04B-63C3-4653-9C37-39C4F487F0A9}"/>
    <dgm:cxn modelId="{00C3BA13-5F39-4241-B542-2871CAFB6988}" type="presOf" srcId="{1531767C-F588-4F35-B5AF-66D341224D49}" destId="{1B739C98-3293-47AB-BC8E-DFDD8804C0A7}" srcOrd="0" destOrd="0" presId="urn:microsoft.com/office/officeart/2005/8/layout/StepDownProcess"/>
    <dgm:cxn modelId="{6BD9FA3E-725E-4B55-8F15-CAB966015998}" srcId="{37B20D09-649F-497E-B0C8-E4ABF5A696E4}" destId="{1A088724-AFA4-4523-A069-4217085A4314}" srcOrd="2" destOrd="0" parTransId="{E1B73F77-F978-4D45-8F17-7448956075FA}" sibTransId="{52A37DA3-B2D6-425B-AFDA-B37C523D90CF}"/>
    <dgm:cxn modelId="{A8677A4A-94A7-400C-898A-83E303526100}" srcId="{37B20D09-649F-497E-B0C8-E4ABF5A696E4}" destId="{A9A1CD5C-278D-4C59-A71A-1899316DCAF4}" srcOrd="4" destOrd="0" parTransId="{252CB19A-7FE8-401F-8E58-3B4D12B83211}" sibTransId="{D8742EF8-9472-404A-BE56-349E03C22FAC}"/>
    <dgm:cxn modelId="{71A6517A-444F-497E-91FA-1F4E2DFCB06C}" srcId="{37B20D09-649F-497E-B0C8-E4ABF5A696E4}" destId="{933EA62D-0CF1-4B35-8A1F-2426FB2F19BC}" srcOrd="1" destOrd="0" parTransId="{5B8D1E80-2C62-452C-BC96-29357D2DF392}" sibTransId="{AD1434D1-9FAD-4B4C-8362-432DA4434166}"/>
    <dgm:cxn modelId="{83D0BF7B-DC8E-4512-A43D-0DBA12859B60}" srcId="{37B20D09-649F-497E-B0C8-E4ABF5A696E4}" destId="{B1BB3108-EF6C-4D59-B001-EBA6F45A31A7}" srcOrd="5" destOrd="0" parTransId="{296DF7E9-1176-48A6-827B-5E1C083DCFBD}" sibTransId="{FCE6DF24-7DCF-4D24-9333-7DDE9E3B2810}"/>
    <dgm:cxn modelId="{99BC7E99-1943-644C-BA43-FDC0A98690D0}" type="presOf" srcId="{79464FD6-EA06-44CC-ACF2-6B4EE18280F9}" destId="{534CECEC-46F8-46B7-8D4A-4E03C90068A5}" srcOrd="0" destOrd="0" presId="urn:microsoft.com/office/officeart/2005/8/layout/StepDownProcess"/>
    <dgm:cxn modelId="{1FD355B6-D8B6-444E-86AD-3EC59C9BF122}" type="presOf" srcId="{37B20D09-649F-497E-B0C8-E4ABF5A696E4}" destId="{51A4426C-3202-4122-A81B-194763430B61}" srcOrd="0" destOrd="0" presId="urn:microsoft.com/office/officeart/2005/8/layout/StepDownProcess"/>
    <dgm:cxn modelId="{B844C6B7-726A-2944-A039-CE3BA0F2E39F}" type="presOf" srcId="{1A088724-AFA4-4523-A069-4217085A4314}" destId="{32E3D617-C66B-4D88-99BD-5568ABB5B20C}" srcOrd="0" destOrd="0" presId="urn:microsoft.com/office/officeart/2005/8/layout/StepDownProcess"/>
    <dgm:cxn modelId="{2058FACA-8457-0D4A-A576-03657961DB70}" type="presOf" srcId="{B1BB3108-EF6C-4D59-B001-EBA6F45A31A7}" destId="{8EB3469A-E2C8-4F67-8644-6288DF991061}" srcOrd="0" destOrd="0" presId="urn:microsoft.com/office/officeart/2005/8/layout/StepDownProcess"/>
    <dgm:cxn modelId="{0D9899DC-5199-DE4B-8054-7C6FAE8DA5C7}" type="presOf" srcId="{933EA62D-0CF1-4B35-8A1F-2426FB2F19BC}" destId="{73FE57BB-AE54-478C-B578-13DB17D95790}" srcOrd="0" destOrd="0" presId="urn:microsoft.com/office/officeart/2005/8/layout/StepDownProcess"/>
    <dgm:cxn modelId="{52F776E3-CEB3-5649-89C0-3FA770911328}" type="presOf" srcId="{A9A1CD5C-278D-4C59-A71A-1899316DCAF4}" destId="{7041DEC9-E5E6-40A9-97CB-F65433A67841}" srcOrd="0" destOrd="0" presId="urn:microsoft.com/office/officeart/2005/8/layout/StepDownProcess"/>
    <dgm:cxn modelId="{C1E872EC-9AB5-4C9D-9D42-0DA2ADE32268}" srcId="{37B20D09-649F-497E-B0C8-E4ABF5A696E4}" destId="{79464FD6-EA06-44CC-ACF2-6B4EE18280F9}" srcOrd="0" destOrd="0" parTransId="{F4A93D48-17AB-4F8B-9592-F32D81DAD1F3}" sibTransId="{2293E357-0AA2-4018-855A-7CE0A61C1670}"/>
    <dgm:cxn modelId="{26A113CF-BB72-9745-AE44-1C9E69816132}" type="presParOf" srcId="{51A4426C-3202-4122-A81B-194763430B61}" destId="{FB451EE9-4657-4DA1-8500-A65C6E8B3B4C}" srcOrd="0" destOrd="0" presId="urn:microsoft.com/office/officeart/2005/8/layout/StepDownProcess"/>
    <dgm:cxn modelId="{8AE8B94F-7D7A-EE41-860A-4F59140A6549}" type="presParOf" srcId="{FB451EE9-4657-4DA1-8500-A65C6E8B3B4C}" destId="{C21094A0-BD32-47A9-A411-AA254798934F}" srcOrd="0" destOrd="0" presId="urn:microsoft.com/office/officeart/2005/8/layout/StepDownProcess"/>
    <dgm:cxn modelId="{62246FBE-9111-0646-82C0-4B8C3877396F}" type="presParOf" srcId="{FB451EE9-4657-4DA1-8500-A65C6E8B3B4C}" destId="{534CECEC-46F8-46B7-8D4A-4E03C90068A5}" srcOrd="1" destOrd="0" presId="urn:microsoft.com/office/officeart/2005/8/layout/StepDownProcess"/>
    <dgm:cxn modelId="{8890D245-61B5-ED46-A0BD-351A828399D7}" type="presParOf" srcId="{FB451EE9-4657-4DA1-8500-A65C6E8B3B4C}" destId="{0AC0E79E-CA07-4441-8DCF-DA6703B33340}" srcOrd="2" destOrd="0" presId="urn:microsoft.com/office/officeart/2005/8/layout/StepDownProcess"/>
    <dgm:cxn modelId="{94249490-99F4-5D49-A822-F7C5D327691A}" type="presParOf" srcId="{51A4426C-3202-4122-A81B-194763430B61}" destId="{415CD314-4CFE-4CFE-95BE-5537C46D7360}" srcOrd="1" destOrd="0" presId="urn:microsoft.com/office/officeart/2005/8/layout/StepDownProcess"/>
    <dgm:cxn modelId="{7F1C4F0C-160D-4840-AE1B-783B6A624BB6}" type="presParOf" srcId="{51A4426C-3202-4122-A81B-194763430B61}" destId="{A499DAC2-54F2-444A-B6F7-2354C782F52E}" srcOrd="2" destOrd="0" presId="urn:microsoft.com/office/officeart/2005/8/layout/StepDownProcess"/>
    <dgm:cxn modelId="{73E79338-86A5-3C43-8B2C-C96D3744F223}" type="presParOf" srcId="{A499DAC2-54F2-444A-B6F7-2354C782F52E}" destId="{266D5DD0-0559-4059-89F6-9FDD5AEC9E3D}" srcOrd="0" destOrd="0" presId="urn:microsoft.com/office/officeart/2005/8/layout/StepDownProcess"/>
    <dgm:cxn modelId="{042C7195-18D2-9B4A-8F80-B0C53D69D0B2}" type="presParOf" srcId="{A499DAC2-54F2-444A-B6F7-2354C782F52E}" destId="{73FE57BB-AE54-478C-B578-13DB17D95790}" srcOrd="1" destOrd="0" presId="urn:microsoft.com/office/officeart/2005/8/layout/StepDownProcess"/>
    <dgm:cxn modelId="{6F44B6D3-3441-AF46-AD89-DC9EB6415633}" type="presParOf" srcId="{A499DAC2-54F2-444A-B6F7-2354C782F52E}" destId="{377734DD-72F3-4C53-94E3-AEED3B7DCDEC}" srcOrd="2" destOrd="0" presId="urn:microsoft.com/office/officeart/2005/8/layout/StepDownProcess"/>
    <dgm:cxn modelId="{B77D1BEE-A897-8946-AFEE-B981212EB59F}" type="presParOf" srcId="{51A4426C-3202-4122-A81B-194763430B61}" destId="{34D7C907-059E-4A79-861E-4C78F0B9CBED}" srcOrd="3" destOrd="0" presId="urn:microsoft.com/office/officeart/2005/8/layout/StepDownProcess"/>
    <dgm:cxn modelId="{28BE3D60-CA0B-3845-BDBE-6A8BD1BBC5A5}" type="presParOf" srcId="{51A4426C-3202-4122-A81B-194763430B61}" destId="{B6401B7A-4BA3-4DC5-88BF-3D9D0D3AA151}" srcOrd="4" destOrd="0" presId="urn:microsoft.com/office/officeart/2005/8/layout/StepDownProcess"/>
    <dgm:cxn modelId="{12F10778-26F5-4E4E-9044-FEBEC222ED2D}" type="presParOf" srcId="{B6401B7A-4BA3-4DC5-88BF-3D9D0D3AA151}" destId="{DF133B29-9B7C-48F7-98CD-83BA9F7CD42E}" srcOrd="0" destOrd="0" presId="urn:microsoft.com/office/officeart/2005/8/layout/StepDownProcess"/>
    <dgm:cxn modelId="{1FA846AE-4290-6742-AB81-29E7C4CDC002}" type="presParOf" srcId="{B6401B7A-4BA3-4DC5-88BF-3D9D0D3AA151}" destId="{32E3D617-C66B-4D88-99BD-5568ABB5B20C}" srcOrd="1" destOrd="0" presId="urn:microsoft.com/office/officeart/2005/8/layout/StepDownProcess"/>
    <dgm:cxn modelId="{192E5188-2C2C-824F-A4B3-31FD5A70D31B}" type="presParOf" srcId="{B6401B7A-4BA3-4DC5-88BF-3D9D0D3AA151}" destId="{6D1FA501-E117-4CDD-A225-227F882F61E2}" srcOrd="2" destOrd="0" presId="urn:microsoft.com/office/officeart/2005/8/layout/StepDownProcess"/>
    <dgm:cxn modelId="{090B8A3C-ADB7-F144-AFE3-A04233FA6156}" type="presParOf" srcId="{51A4426C-3202-4122-A81B-194763430B61}" destId="{BCE37293-4CB8-48FA-B9C7-CFDFE6EF0CA0}" srcOrd="5" destOrd="0" presId="urn:microsoft.com/office/officeart/2005/8/layout/StepDownProcess"/>
    <dgm:cxn modelId="{4EF1DACC-E0AE-7F4F-AB27-BAFCBEE11E28}" type="presParOf" srcId="{51A4426C-3202-4122-A81B-194763430B61}" destId="{4127A3E1-D625-4917-AAB2-2ACC084C9DE8}" srcOrd="6" destOrd="0" presId="urn:microsoft.com/office/officeart/2005/8/layout/StepDownProcess"/>
    <dgm:cxn modelId="{A29FC891-A9CB-5849-9F16-79ACB6C3BB25}" type="presParOf" srcId="{4127A3E1-D625-4917-AAB2-2ACC084C9DE8}" destId="{91001C2A-C8E9-4880-B223-D197C55F9947}" srcOrd="0" destOrd="0" presId="urn:microsoft.com/office/officeart/2005/8/layout/StepDownProcess"/>
    <dgm:cxn modelId="{137B1017-CD9C-B446-B082-21ACC8C6AF80}" type="presParOf" srcId="{4127A3E1-D625-4917-AAB2-2ACC084C9DE8}" destId="{1B739C98-3293-47AB-BC8E-DFDD8804C0A7}" srcOrd="1" destOrd="0" presId="urn:microsoft.com/office/officeart/2005/8/layout/StepDownProcess"/>
    <dgm:cxn modelId="{0213C7D9-26A1-E248-9035-4D848BA4C5A0}" type="presParOf" srcId="{4127A3E1-D625-4917-AAB2-2ACC084C9DE8}" destId="{6C10C040-47D4-4237-BE33-474BAABEA73B}" srcOrd="2" destOrd="0" presId="urn:microsoft.com/office/officeart/2005/8/layout/StepDownProcess"/>
    <dgm:cxn modelId="{4E02E0C5-3911-2842-BB44-DE7B772895E0}" type="presParOf" srcId="{51A4426C-3202-4122-A81B-194763430B61}" destId="{F5C59982-E00F-4119-9546-6125ABD0B8C7}" srcOrd="7" destOrd="0" presId="urn:microsoft.com/office/officeart/2005/8/layout/StepDownProcess"/>
    <dgm:cxn modelId="{B0573475-B2E7-7748-94F3-1C6E7DCC74C9}" type="presParOf" srcId="{51A4426C-3202-4122-A81B-194763430B61}" destId="{15DF2F70-6C44-4733-AF70-4314119CCB49}" srcOrd="8" destOrd="0" presId="urn:microsoft.com/office/officeart/2005/8/layout/StepDownProcess"/>
    <dgm:cxn modelId="{616A4E66-8AD4-B242-9336-680AB67A58B6}" type="presParOf" srcId="{15DF2F70-6C44-4733-AF70-4314119CCB49}" destId="{EE82586B-B2D1-490C-AD82-F3F17072621F}" srcOrd="0" destOrd="0" presId="urn:microsoft.com/office/officeart/2005/8/layout/StepDownProcess"/>
    <dgm:cxn modelId="{FC97BD01-85AD-8246-B045-C718100CD690}" type="presParOf" srcId="{15DF2F70-6C44-4733-AF70-4314119CCB49}" destId="{7041DEC9-E5E6-40A9-97CB-F65433A67841}" srcOrd="1" destOrd="0" presId="urn:microsoft.com/office/officeart/2005/8/layout/StepDownProcess"/>
    <dgm:cxn modelId="{17C272E6-4D3F-C24A-A575-FDDDE78BF417}" type="presParOf" srcId="{15DF2F70-6C44-4733-AF70-4314119CCB49}" destId="{658D8848-7ECA-4D84-99BE-36AE4F282C5E}" srcOrd="2" destOrd="0" presId="urn:microsoft.com/office/officeart/2005/8/layout/StepDownProcess"/>
    <dgm:cxn modelId="{85C9D1A4-D295-F74E-9791-1C385EA49DA5}" type="presParOf" srcId="{51A4426C-3202-4122-A81B-194763430B61}" destId="{2B168805-B9FE-4E1A-9D43-7A5083DEB0F0}" srcOrd="9" destOrd="0" presId="urn:microsoft.com/office/officeart/2005/8/layout/StepDownProcess"/>
    <dgm:cxn modelId="{68C37480-9756-9E4F-9DFF-0274F90E5122}" type="presParOf" srcId="{51A4426C-3202-4122-A81B-194763430B61}" destId="{ACAC8780-C86B-4A98-9349-899400F68EE7}" srcOrd="10" destOrd="0" presId="urn:microsoft.com/office/officeart/2005/8/layout/StepDownProcess"/>
    <dgm:cxn modelId="{63CC21DF-0009-4B43-BA2F-617D3C82C95E}" type="presParOf" srcId="{ACAC8780-C86B-4A98-9349-899400F68EE7}" destId="{8EB3469A-E2C8-4F67-8644-6288DF991061}" srcOrd="0" destOrd="0" presId="urn:microsoft.com/office/officeart/2005/8/layout/StepDownProces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094A0-BD32-47A9-A411-AA254798934F}">
      <dsp:nvSpPr>
        <dsp:cNvPr id="0" name=""/>
        <dsp:cNvSpPr/>
      </dsp:nvSpPr>
      <dsp:spPr>
        <a:xfrm rot="5400000">
          <a:off x="488992" y="560458"/>
          <a:ext cx="482429" cy="549229"/>
        </a:xfrm>
        <a:prstGeom prst="bentUpArrow">
          <a:avLst>
            <a:gd name="adj1" fmla="val 32840"/>
            <a:gd name="adj2" fmla="val 25000"/>
            <a:gd name="adj3" fmla="val 35780"/>
          </a:avLst>
        </a:prstGeom>
        <a:solidFill>
          <a:schemeClr val="bg1">
            <a:lumMod val="75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534CECEC-46F8-46B7-8D4A-4E03C90068A5}">
      <dsp:nvSpPr>
        <dsp:cNvPr id="0" name=""/>
        <dsp:cNvSpPr/>
      </dsp:nvSpPr>
      <dsp:spPr>
        <a:xfrm>
          <a:off x="361178" y="25676"/>
          <a:ext cx="812127" cy="568462"/>
        </a:xfrm>
        <a:prstGeom prst="roundRect">
          <a:avLst>
            <a:gd name="adj" fmla="val 1667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Requirementspecification</a:t>
          </a:r>
        </a:p>
      </dsp:txBody>
      <dsp:txXfrm>
        <a:off x="388933" y="53431"/>
        <a:ext cx="756617" cy="512952"/>
      </dsp:txXfrm>
    </dsp:sp>
    <dsp:sp modelId="{0AC0E79E-CA07-4441-8DCF-DA6703B33340}">
      <dsp:nvSpPr>
        <dsp:cNvPr id="0" name=""/>
        <dsp:cNvSpPr/>
      </dsp:nvSpPr>
      <dsp:spPr>
        <a:xfrm>
          <a:off x="1173305" y="79891"/>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266D5DD0-0559-4059-89F6-9FDD5AEC9E3D}">
      <dsp:nvSpPr>
        <dsp:cNvPr id="0" name=""/>
        <dsp:cNvSpPr/>
      </dsp:nvSpPr>
      <dsp:spPr>
        <a:xfrm rot="5400000">
          <a:off x="1162332" y="1199030"/>
          <a:ext cx="482429" cy="549229"/>
        </a:xfrm>
        <a:prstGeom prst="bentUpArrow">
          <a:avLst>
            <a:gd name="adj1" fmla="val 32840"/>
            <a:gd name="adj2" fmla="val 25000"/>
            <a:gd name="adj3" fmla="val 35780"/>
          </a:avLst>
        </a:prstGeom>
        <a:solidFill>
          <a:schemeClr val="accent4">
            <a:lumMod val="40000"/>
            <a:lumOff val="6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73FE57BB-AE54-478C-B578-13DB17D95790}">
      <dsp:nvSpPr>
        <dsp:cNvPr id="0" name=""/>
        <dsp:cNvSpPr/>
      </dsp:nvSpPr>
      <dsp:spPr>
        <a:xfrm>
          <a:off x="1034518" y="664247"/>
          <a:ext cx="812127" cy="568462"/>
        </a:xfrm>
        <a:prstGeom prst="roundRect">
          <a:avLst>
            <a:gd name="adj" fmla="val 1667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System Design</a:t>
          </a:r>
        </a:p>
      </dsp:txBody>
      <dsp:txXfrm>
        <a:off x="1062273" y="692002"/>
        <a:ext cx="756617" cy="512952"/>
      </dsp:txXfrm>
    </dsp:sp>
    <dsp:sp modelId="{377734DD-72F3-4C53-94E3-AEED3B7DCDEC}">
      <dsp:nvSpPr>
        <dsp:cNvPr id="0" name=""/>
        <dsp:cNvSpPr/>
      </dsp:nvSpPr>
      <dsp:spPr>
        <a:xfrm>
          <a:off x="1846645" y="718463"/>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DF133B29-9B7C-48F7-98CD-83BA9F7CD42E}">
      <dsp:nvSpPr>
        <dsp:cNvPr id="0" name=""/>
        <dsp:cNvSpPr/>
      </dsp:nvSpPr>
      <dsp:spPr>
        <a:xfrm rot="5400000">
          <a:off x="1835672" y="1837601"/>
          <a:ext cx="482429" cy="549229"/>
        </a:xfrm>
        <a:prstGeom prst="bentUpArrow">
          <a:avLst>
            <a:gd name="adj1" fmla="val 32840"/>
            <a:gd name="adj2" fmla="val 25000"/>
            <a:gd name="adj3" fmla="val 35780"/>
          </a:avLst>
        </a:prstGeom>
        <a:solidFill>
          <a:schemeClr val="accent1">
            <a:lumMod val="40000"/>
            <a:lumOff val="6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32E3D617-C66B-4D88-99BD-5568ABB5B20C}">
      <dsp:nvSpPr>
        <dsp:cNvPr id="0" name=""/>
        <dsp:cNvSpPr/>
      </dsp:nvSpPr>
      <dsp:spPr>
        <a:xfrm>
          <a:off x="1707858" y="1302818"/>
          <a:ext cx="812127" cy="568462"/>
        </a:xfrm>
        <a:prstGeom prst="roundRect">
          <a:avLst>
            <a:gd name="adj" fmla="val 1667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Program Design</a:t>
          </a:r>
        </a:p>
      </dsp:txBody>
      <dsp:txXfrm>
        <a:off x="1735613" y="1330573"/>
        <a:ext cx="756617" cy="512952"/>
      </dsp:txXfrm>
    </dsp:sp>
    <dsp:sp modelId="{6D1FA501-E117-4CDD-A225-227F882F61E2}">
      <dsp:nvSpPr>
        <dsp:cNvPr id="0" name=""/>
        <dsp:cNvSpPr/>
      </dsp:nvSpPr>
      <dsp:spPr>
        <a:xfrm>
          <a:off x="2519985" y="1357034"/>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91001C2A-C8E9-4880-B223-D197C55F9947}">
      <dsp:nvSpPr>
        <dsp:cNvPr id="0" name=""/>
        <dsp:cNvSpPr/>
      </dsp:nvSpPr>
      <dsp:spPr>
        <a:xfrm rot="5400000">
          <a:off x="2509012" y="2476173"/>
          <a:ext cx="482429" cy="549229"/>
        </a:xfrm>
        <a:prstGeom prst="bentUpArrow">
          <a:avLst>
            <a:gd name="adj1" fmla="val 32840"/>
            <a:gd name="adj2" fmla="val 25000"/>
            <a:gd name="adj3" fmla="val 35780"/>
          </a:avLst>
        </a:prstGeom>
        <a:solidFill>
          <a:srgbClr val="BFDA8A"/>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1B739C98-3293-47AB-BC8E-DFDD8804C0A7}">
      <dsp:nvSpPr>
        <dsp:cNvPr id="0" name=""/>
        <dsp:cNvSpPr/>
      </dsp:nvSpPr>
      <dsp:spPr>
        <a:xfrm>
          <a:off x="2381198" y="1941390"/>
          <a:ext cx="812127" cy="568462"/>
        </a:xfrm>
        <a:prstGeom prst="roundRect">
          <a:avLst>
            <a:gd name="adj" fmla="val 1667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Coding</a:t>
          </a:r>
        </a:p>
      </dsp:txBody>
      <dsp:txXfrm>
        <a:off x="2408953" y="1969145"/>
        <a:ext cx="756617" cy="512952"/>
      </dsp:txXfrm>
    </dsp:sp>
    <dsp:sp modelId="{6C10C040-47D4-4237-BE33-474BAABEA73B}">
      <dsp:nvSpPr>
        <dsp:cNvPr id="0" name=""/>
        <dsp:cNvSpPr/>
      </dsp:nvSpPr>
      <dsp:spPr>
        <a:xfrm>
          <a:off x="3193325" y="1995606"/>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EE82586B-B2D1-490C-AD82-F3F17072621F}">
      <dsp:nvSpPr>
        <dsp:cNvPr id="0" name=""/>
        <dsp:cNvSpPr/>
      </dsp:nvSpPr>
      <dsp:spPr>
        <a:xfrm rot="5400000">
          <a:off x="3182352" y="3114744"/>
          <a:ext cx="482429" cy="549229"/>
        </a:xfrm>
        <a:prstGeom prst="bentUpArrow">
          <a:avLst>
            <a:gd name="adj1" fmla="val 32840"/>
            <a:gd name="adj2" fmla="val 25000"/>
            <a:gd name="adj3" fmla="val 35780"/>
          </a:avLst>
        </a:prstGeom>
        <a:solidFill>
          <a:schemeClr val="accent2">
            <a:lumMod val="60000"/>
            <a:lumOff val="4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7041DEC9-E5E6-40A9-97CB-F65433A67841}">
      <dsp:nvSpPr>
        <dsp:cNvPr id="0" name=""/>
        <dsp:cNvSpPr/>
      </dsp:nvSpPr>
      <dsp:spPr>
        <a:xfrm>
          <a:off x="3054538" y="2579961"/>
          <a:ext cx="812127" cy="568462"/>
        </a:xfrm>
        <a:prstGeom prst="roundRect">
          <a:avLst>
            <a:gd name="adj" fmla="val 1667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System Testing</a:t>
          </a:r>
        </a:p>
      </dsp:txBody>
      <dsp:txXfrm>
        <a:off x="3082293" y="2607716"/>
        <a:ext cx="756617" cy="512952"/>
      </dsp:txXfrm>
    </dsp:sp>
    <dsp:sp modelId="{658D8848-7ECA-4D84-99BE-36AE4F282C5E}">
      <dsp:nvSpPr>
        <dsp:cNvPr id="0" name=""/>
        <dsp:cNvSpPr/>
      </dsp:nvSpPr>
      <dsp:spPr>
        <a:xfrm>
          <a:off x="3866665" y="2634177"/>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8EB3469A-E2C8-4F67-8644-6288DF991061}">
      <dsp:nvSpPr>
        <dsp:cNvPr id="0" name=""/>
        <dsp:cNvSpPr/>
      </dsp:nvSpPr>
      <dsp:spPr>
        <a:xfrm>
          <a:off x="3727878" y="3218533"/>
          <a:ext cx="812127" cy="568462"/>
        </a:xfrm>
        <a:prstGeom prst="roundRect">
          <a:avLst>
            <a:gd name="adj" fmla="val 1667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Operation and Maintenance </a:t>
          </a:r>
        </a:p>
      </dsp:txBody>
      <dsp:txXfrm>
        <a:off x="3755633" y="3246288"/>
        <a:ext cx="756617" cy="512952"/>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BDABC79-312C-4904-AC5F-6B67BD2EA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1985</TotalTime>
  <Pages>1</Pages>
  <Words>22531</Words>
  <Characters>128429</Characters>
  <Application>Microsoft Office Word</Application>
  <DocSecurity>0</DocSecurity>
  <Lines>1070</Lines>
  <Paragraphs>301</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Declaration</vt:lpstr>
      <vt:lpstr>Abstract</vt:lpstr>
      <vt:lpstr>Acknowledgment</vt:lpstr>
      <vt:lpstr>List of Figures </vt:lpstr>
      <vt:lpstr>List of tables </vt:lpstr>
      <vt:lpstr>Introduction and Motivation</vt:lpstr>
      <vt:lpstr>    Problem statement</vt:lpstr>
      <vt:lpstr>    Project objectives</vt:lpstr>
      <vt:lpstr>    Project significance</vt:lpstr>
      <vt:lpstr>Related works</vt:lpstr>
      <vt:lpstr>    In this section, we present some papers and research efforts, we investigated th</vt:lpstr>
      <vt:lpstr>        Comparative Analysis </vt:lpstr>
      <vt:lpstr>Requirements analysis</vt:lpstr>
      <vt:lpstr>    Functional requirements </vt:lpstr>
      <vt:lpstr>    Non-functional requirements</vt:lpstr>
      <vt:lpstr>    Design constraints</vt:lpstr>
      <vt:lpstr>    Design standards	</vt:lpstr>
      <vt:lpstr>    Professional Code of Ethics</vt:lpstr>
      <vt:lpstr>    Assumptions</vt:lpstr>
      <vt:lpstr>Proposed solution</vt:lpstr>
      <vt:lpstr>    Solution overview</vt:lpstr>
      <vt:lpstr>    High level architecture Discussion</vt:lpstr>
      <vt:lpstr>    Hardware/software used</vt:lpstr>
      <vt:lpstr>    4.3.1 Hardware</vt:lpstr>
      <vt:lpstr>    4.3.2 Software</vt:lpstr>
      <vt:lpstr>    4.3.3 Security Means and Impacts</vt:lpstr>
      <vt:lpstr>    Hardware design </vt:lpstr>
      <vt:lpstr>        Hardware Components </vt:lpstr>
      <vt:lpstr>        Circuit Diagram </vt:lpstr>
      <vt:lpstr>        Hardware Cost </vt:lpstr>
      <vt:lpstr>    Software design </vt:lpstr>
      <vt:lpstr>        Android Studio Application Development </vt:lpstr>
      <vt:lpstr>        Arduino IDE </vt:lpstr>
      <vt:lpstr>    Structural model </vt:lpstr>
      <vt:lpstr>    Database design </vt:lpstr>
      <vt:lpstr>    User interface design</vt:lpstr>
      <vt:lpstr/>
      <vt:lpstr>Implementation </vt:lpstr>
      <vt:lpstr>    Android application development environment</vt:lpstr>
      <vt:lpstr>        Connecting android application to firebase cloud</vt:lpstr>
      <vt:lpstr>        Implementing patient User interface</vt:lpstr>
      <vt:lpstr>        Implementing doctor’s User interface</vt:lpstr>
      <vt:lpstr>    Hardware and Software Implementation for ESP8266 NodeMCU</vt:lpstr>
      <vt:lpstr>        Connecting ESP8266 NodeMCU to WIFI network and Firebase cloud</vt:lpstr>
      <vt:lpstr>        Connecting 4x4 Keypad and LCD display(16x2) to ESP8266 NodeMCU</vt:lpstr>
      <vt:lpstr>    Hardware and Software Implementation for Arduino Uno</vt:lpstr>
    </vt:vector>
  </TitlesOfParts>
  <Company/>
  <LinksUpToDate>false</LinksUpToDate>
  <CharactersWithSpaces>150659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maaryam</dc:creator>
  <cp:keywords/>
  <dc:description/>
  <cp:lastModifiedBy>Alaa Mousa Mousa</cp:lastModifiedBy>
  <cp:revision>37</cp:revision>
  <cp:lastPrinted>2018-05-28T02:35:00Z</cp:lastPrinted>
  <dcterms:created xsi:type="dcterms:W3CDTF">2018-05-26T21:01:00Z</dcterms:created>
  <dcterms:modified xsi:type="dcterms:W3CDTF">2019-04-22T22:21:00Z</dcterms:modified>
</cp:coreProperties>
</file>